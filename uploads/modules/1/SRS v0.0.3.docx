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2A4CA0" w14:textId="3AB731A6" w:rsidR="00B406D3" w:rsidRPr="00B8618F" w:rsidRDefault="00B406D3" w:rsidP="00D01B3C">
      <w:pPr>
        <w:spacing w:after="0" w:line="360" w:lineRule="auto"/>
        <w:jc w:val="center"/>
        <w:rPr>
          <w:rFonts w:eastAsia="Times New Roman"/>
          <w:b/>
          <w:bCs/>
          <w:lang w:val="vi" w:eastAsia="ja-JP"/>
        </w:rPr>
      </w:pPr>
      <w:r w:rsidRPr="6244289B">
        <w:rPr>
          <w:rFonts w:eastAsia="Times New Roman"/>
          <w:b/>
          <w:bCs/>
          <w:lang w:val="vi" w:eastAsia="ja-JP"/>
        </w:rPr>
        <w:t>TRƯỜNG ĐẠI HỌC CMC</w:t>
      </w:r>
    </w:p>
    <w:p w14:paraId="5DCA8DDC" w14:textId="77777777" w:rsidR="00B406D3" w:rsidRPr="00B8618F" w:rsidRDefault="00B406D3" w:rsidP="00D01B3C">
      <w:pPr>
        <w:spacing w:after="0" w:line="360" w:lineRule="auto"/>
        <w:jc w:val="center"/>
        <w:rPr>
          <w:rFonts w:eastAsia="Times New Roman"/>
          <w:b/>
          <w:bCs/>
          <w:lang w:val="vi" w:eastAsia="ja-JP"/>
        </w:rPr>
      </w:pPr>
      <w:r w:rsidRPr="00B8618F">
        <w:rPr>
          <w:rFonts w:eastAsia="Times New Roman"/>
          <w:b/>
          <w:bCs/>
          <w:lang w:val="vi" w:eastAsia="ja-JP"/>
        </w:rPr>
        <w:t>KHOA CÔNG NGHỆ THÔNG TIN VÀ TRUYỀN THÔNG</w:t>
      </w:r>
    </w:p>
    <w:p w14:paraId="3EB114CD" w14:textId="7E524E6B" w:rsidR="00B406D3" w:rsidRPr="00B8618F" w:rsidRDefault="5CDFBFA5" w:rsidP="00D01B3C">
      <w:pPr>
        <w:spacing w:after="0" w:line="360" w:lineRule="auto"/>
        <w:jc w:val="center"/>
        <w:rPr>
          <w:rFonts w:eastAsia="Times New Roman"/>
          <w:b/>
          <w:bCs/>
          <w:lang w:val="vi" w:eastAsia="ja-JP"/>
        </w:rPr>
      </w:pPr>
      <w:r w:rsidRPr="66ABE3AB">
        <w:rPr>
          <w:rFonts w:eastAsia="Times New Roman"/>
          <w:b/>
          <w:bCs/>
          <w:lang w:val="vi" w:eastAsia="ja-JP"/>
        </w:rPr>
        <w:t xml:space="preserve"> </w:t>
      </w:r>
    </w:p>
    <w:p w14:paraId="2A77DB2F" w14:textId="77777777" w:rsidR="00B406D3" w:rsidRPr="00B8618F" w:rsidRDefault="00B406D3" w:rsidP="00D01B3C">
      <w:pPr>
        <w:spacing w:after="0" w:line="360" w:lineRule="auto"/>
        <w:rPr>
          <w:rFonts w:eastAsia="Times New Roman"/>
          <w:b/>
          <w:bCs/>
          <w:lang w:val="vi" w:eastAsia="ja-JP"/>
        </w:rPr>
      </w:pPr>
    </w:p>
    <w:p w14:paraId="53206454" w14:textId="77777777" w:rsidR="00B406D3" w:rsidRPr="00B8618F" w:rsidRDefault="00B406D3" w:rsidP="00D01B3C">
      <w:pPr>
        <w:spacing w:after="0" w:line="360" w:lineRule="auto"/>
        <w:jc w:val="center"/>
        <w:rPr>
          <w:rFonts w:eastAsia="Times New Roman"/>
          <w:b/>
          <w:bCs/>
          <w:lang w:val="vi" w:eastAsia="ja-JP"/>
        </w:rPr>
      </w:pPr>
      <w:r w:rsidRPr="00B8618F">
        <w:rPr>
          <w:rFonts w:eastAsia="Times New Roman"/>
          <w:b/>
          <w:bCs/>
          <w:lang w:val="vi" w:eastAsia="ja-JP"/>
        </w:rPr>
        <w:t xml:space="preserve"> </w:t>
      </w:r>
      <w:r w:rsidRPr="00B8618F">
        <w:rPr>
          <w:rFonts w:eastAsia="Arial"/>
          <w:noProof/>
          <w:lang w:val="vi" w:eastAsia="ja-JP"/>
        </w:rPr>
        <w:drawing>
          <wp:inline distT="0" distB="0" distL="0" distR="0" wp14:anchorId="1B9B4F29" wp14:editId="303899FC">
            <wp:extent cx="2332355" cy="949325"/>
            <wp:effectExtent l="0" t="0" r="0" b="0"/>
            <wp:docPr id="1411485603" name="image3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0.png"/>
                    <pic:cNvPicPr/>
                  </pic:nvPicPr>
                  <pic:blipFill>
                    <a:blip r:embed="rId6">
                      <a:extLst>
                        <a:ext uri="{28A0092B-C50C-407E-A947-70E740481C1C}">
                          <a14:useLocalDpi xmlns:a14="http://schemas.microsoft.com/office/drawing/2010/main" val="0"/>
                        </a:ext>
                      </a:extLst>
                    </a:blip>
                    <a:stretch>
                      <a:fillRect/>
                    </a:stretch>
                  </pic:blipFill>
                  <pic:spPr>
                    <a:xfrm>
                      <a:off x="0" y="0"/>
                      <a:ext cx="2332355" cy="949325"/>
                    </a:xfrm>
                    <a:prstGeom prst="rect">
                      <a:avLst/>
                    </a:prstGeom>
                  </pic:spPr>
                </pic:pic>
              </a:graphicData>
            </a:graphic>
          </wp:inline>
        </w:drawing>
      </w:r>
    </w:p>
    <w:p w14:paraId="1CB5C495" w14:textId="77777777" w:rsidR="00B406D3" w:rsidRPr="00B8618F" w:rsidRDefault="00B406D3" w:rsidP="00D01B3C">
      <w:pPr>
        <w:spacing w:after="0" w:line="360" w:lineRule="auto"/>
        <w:jc w:val="center"/>
        <w:rPr>
          <w:rFonts w:eastAsia="Times New Roman"/>
          <w:b/>
          <w:bCs/>
          <w:lang w:val="vi" w:eastAsia="ja-JP"/>
        </w:rPr>
      </w:pPr>
    </w:p>
    <w:p w14:paraId="04434859" w14:textId="77777777" w:rsidR="00B406D3" w:rsidRPr="00B8618F" w:rsidRDefault="00B406D3" w:rsidP="00D01B3C">
      <w:pPr>
        <w:spacing w:after="0" w:line="360" w:lineRule="auto"/>
        <w:jc w:val="center"/>
        <w:rPr>
          <w:rFonts w:eastAsia="Times New Roman"/>
          <w:b/>
          <w:bCs/>
          <w:lang w:val="vi" w:eastAsia="ja-JP"/>
        </w:rPr>
      </w:pPr>
      <w:r w:rsidRPr="00B8618F">
        <w:rPr>
          <w:rFonts w:eastAsia="Times New Roman"/>
          <w:b/>
          <w:bCs/>
          <w:lang w:val="vi" w:eastAsia="ja-JP"/>
        </w:rPr>
        <w:t xml:space="preserve">BÁO CÁO HỌC PHẦN YÊU CẦU PHẦN MỀM </w:t>
      </w:r>
    </w:p>
    <w:p w14:paraId="243B24FF" w14:textId="77777777" w:rsidR="00B406D3" w:rsidRPr="00B8618F" w:rsidRDefault="00B406D3" w:rsidP="00D01B3C">
      <w:pPr>
        <w:spacing w:after="0" w:line="360" w:lineRule="auto"/>
        <w:jc w:val="center"/>
        <w:rPr>
          <w:rFonts w:eastAsia="Times New Roman"/>
          <w:b/>
          <w:bCs/>
          <w:lang w:val="vi" w:eastAsia="ja-JP"/>
        </w:rPr>
      </w:pPr>
      <w:r w:rsidRPr="00B8618F">
        <w:rPr>
          <w:rFonts w:eastAsia="Times New Roman"/>
          <w:b/>
          <w:bCs/>
          <w:lang w:val="vi" w:eastAsia="ja-JP"/>
        </w:rPr>
        <w:t xml:space="preserve"> TÀI LIỆU ĐẶC TẢ YÊU CẦU PHẦN MỀM</w:t>
      </w:r>
    </w:p>
    <w:p w14:paraId="0C0719FD" w14:textId="4F2AED69" w:rsidR="00B406D3" w:rsidRPr="00B8618F" w:rsidRDefault="00283D4B" w:rsidP="00D01B3C">
      <w:pPr>
        <w:spacing w:after="0" w:line="360" w:lineRule="auto"/>
        <w:jc w:val="center"/>
        <w:rPr>
          <w:rFonts w:eastAsia="Times New Roman"/>
          <w:b/>
          <w:bCs/>
          <w:lang w:eastAsia="ja-JP"/>
        </w:rPr>
      </w:pPr>
      <w:r w:rsidRPr="00B8618F">
        <w:rPr>
          <w:rFonts w:eastAsia="Times New Roman"/>
          <w:b/>
          <w:bCs/>
          <w:lang w:eastAsia="ja-JP"/>
        </w:rPr>
        <w:t xml:space="preserve">ĐỀ TÀI: XÂY DỰNG HỆ THỐNG QUẢN LÝ KHÓA HỌC </w:t>
      </w:r>
      <w:r w:rsidR="00D37A7C">
        <w:rPr>
          <w:rFonts w:eastAsia="Times New Roman"/>
          <w:b/>
          <w:bCs/>
          <w:lang w:eastAsia="ja-JP"/>
        </w:rPr>
        <w:t xml:space="preserve">TRỰC TUYẾN </w:t>
      </w:r>
      <w:r w:rsidRPr="00B8618F">
        <w:rPr>
          <w:rFonts w:eastAsia="Times New Roman"/>
          <w:b/>
          <w:bCs/>
          <w:lang w:eastAsia="ja-JP"/>
        </w:rPr>
        <w:t>(LMS)</w:t>
      </w:r>
    </w:p>
    <w:p w14:paraId="077CC01A" w14:textId="77777777" w:rsidR="00B406D3" w:rsidRPr="00B8618F" w:rsidRDefault="00B406D3" w:rsidP="00D01B3C">
      <w:pPr>
        <w:spacing w:after="0" w:line="360" w:lineRule="auto"/>
        <w:jc w:val="center"/>
        <w:rPr>
          <w:rFonts w:eastAsia="Times New Roman"/>
          <w:lang w:val="vi" w:eastAsia="ja-JP"/>
        </w:rPr>
      </w:pPr>
    </w:p>
    <w:tbl>
      <w:tblPr>
        <w:tblStyle w:val="Style10"/>
        <w:tblW w:w="0" w:type="auto"/>
        <w:tblInd w:w="0" w:type="dxa"/>
        <w:tblBorders>
          <w:top w:val="none" w:sz="12" w:space="0" w:color="000000"/>
          <w:left w:val="none" w:sz="12" w:space="0" w:color="000000"/>
          <w:bottom w:val="none" w:sz="12" w:space="0" w:color="000000"/>
          <w:right w:val="none" w:sz="12" w:space="0" w:color="000000"/>
          <w:insideH w:val="none" w:sz="12" w:space="0" w:color="000000"/>
          <w:insideV w:val="none" w:sz="12" w:space="0" w:color="000000"/>
        </w:tblBorders>
        <w:tblLook w:val="04A0" w:firstRow="1" w:lastRow="0" w:firstColumn="1" w:lastColumn="0" w:noHBand="0" w:noVBand="1"/>
      </w:tblPr>
      <w:tblGrid>
        <w:gridCol w:w="1980"/>
        <w:gridCol w:w="3255"/>
        <w:gridCol w:w="3630"/>
      </w:tblGrid>
      <w:tr w:rsidR="00B406D3" w:rsidRPr="00B8618F" w14:paraId="6BC1BB0C" w14:textId="77777777" w:rsidTr="00B406D3">
        <w:trPr>
          <w:trHeight w:val="300"/>
        </w:trPr>
        <w:tc>
          <w:tcPr>
            <w:tcW w:w="1980" w:type="dxa"/>
          </w:tcPr>
          <w:p w14:paraId="57E259F8" w14:textId="77777777" w:rsidR="00B406D3" w:rsidRPr="00B8618F" w:rsidRDefault="00B406D3" w:rsidP="00D01B3C">
            <w:pPr>
              <w:spacing w:line="360" w:lineRule="auto"/>
              <w:ind w:left="285" w:hanging="1"/>
              <w:rPr>
                <w:rFonts w:eastAsia="Times New Roman"/>
                <w:b/>
                <w:bCs/>
                <w:sz w:val="26"/>
                <w:szCs w:val="26"/>
                <w:lang w:val="vi"/>
              </w:rPr>
            </w:pPr>
            <w:r w:rsidRPr="00B8618F">
              <w:rPr>
                <w:rFonts w:eastAsia="Times New Roman"/>
                <w:b/>
                <w:bCs/>
                <w:sz w:val="26"/>
                <w:szCs w:val="26"/>
                <w:lang w:val="vi"/>
              </w:rPr>
              <w:t>Sinh viên:</w:t>
            </w:r>
          </w:p>
        </w:tc>
        <w:tc>
          <w:tcPr>
            <w:tcW w:w="3255" w:type="dxa"/>
          </w:tcPr>
          <w:p w14:paraId="21A26599" w14:textId="77777777" w:rsidR="00B406D3" w:rsidRPr="00B8618F" w:rsidRDefault="00B406D3" w:rsidP="00D01B3C">
            <w:pPr>
              <w:spacing w:line="360" w:lineRule="auto"/>
              <w:rPr>
                <w:rFonts w:eastAsia="Times New Roman"/>
                <w:sz w:val="26"/>
                <w:szCs w:val="26"/>
                <w:lang w:val="vi"/>
              </w:rPr>
            </w:pPr>
            <w:r w:rsidRPr="00B8618F">
              <w:rPr>
                <w:rFonts w:eastAsia="Times New Roman"/>
                <w:sz w:val="26"/>
                <w:szCs w:val="26"/>
                <w:lang w:val="vi"/>
              </w:rPr>
              <w:t xml:space="preserve">Đoàn Thư Ánh </w:t>
            </w:r>
          </w:p>
        </w:tc>
        <w:tc>
          <w:tcPr>
            <w:tcW w:w="3630" w:type="dxa"/>
          </w:tcPr>
          <w:p w14:paraId="6E2064A3" w14:textId="77777777" w:rsidR="00B406D3" w:rsidRPr="00B8618F" w:rsidRDefault="00B406D3" w:rsidP="00D01B3C">
            <w:pPr>
              <w:spacing w:line="360" w:lineRule="auto"/>
              <w:rPr>
                <w:rFonts w:eastAsia="Times New Roman"/>
                <w:sz w:val="26"/>
                <w:szCs w:val="26"/>
                <w:lang w:val="vi"/>
              </w:rPr>
            </w:pPr>
            <w:r w:rsidRPr="00B8618F">
              <w:rPr>
                <w:rFonts w:eastAsia="Times New Roman"/>
                <w:sz w:val="26"/>
                <w:szCs w:val="26"/>
                <w:lang w:val="vi"/>
              </w:rPr>
              <w:t>BIT220301</w:t>
            </w:r>
          </w:p>
        </w:tc>
      </w:tr>
      <w:tr w:rsidR="00B406D3" w:rsidRPr="00B8618F" w14:paraId="3AACE2FD" w14:textId="77777777" w:rsidTr="00B406D3">
        <w:trPr>
          <w:trHeight w:val="300"/>
        </w:trPr>
        <w:tc>
          <w:tcPr>
            <w:tcW w:w="1980" w:type="dxa"/>
          </w:tcPr>
          <w:p w14:paraId="0231A2B1" w14:textId="77777777" w:rsidR="00B406D3" w:rsidRPr="00B8618F" w:rsidRDefault="00B406D3" w:rsidP="00D01B3C">
            <w:pPr>
              <w:spacing w:line="360" w:lineRule="auto"/>
              <w:ind w:left="285" w:hanging="1"/>
              <w:rPr>
                <w:rFonts w:eastAsia="Times New Roman"/>
                <w:sz w:val="26"/>
                <w:szCs w:val="26"/>
                <w:lang w:val="vi"/>
              </w:rPr>
            </w:pPr>
            <w:r w:rsidRPr="00B8618F">
              <w:rPr>
                <w:rFonts w:eastAsia="Times New Roman"/>
                <w:sz w:val="26"/>
                <w:szCs w:val="26"/>
                <w:lang w:val="vi"/>
              </w:rPr>
              <w:t xml:space="preserve"> </w:t>
            </w:r>
          </w:p>
        </w:tc>
        <w:tc>
          <w:tcPr>
            <w:tcW w:w="3255" w:type="dxa"/>
          </w:tcPr>
          <w:p w14:paraId="453AFFFF" w14:textId="77777777" w:rsidR="00B406D3" w:rsidRPr="00B8618F" w:rsidRDefault="00B406D3" w:rsidP="00D01B3C">
            <w:pPr>
              <w:spacing w:line="360" w:lineRule="auto"/>
              <w:rPr>
                <w:rFonts w:eastAsia="Times New Roman"/>
                <w:sz w:val="26"/>
                <w:szCs w:val="26"/>
                <w:lang w:val="vi"/>
              </w:rPr>
            </w:pPr>
            <w:r w:rsidRPr="00B8618F">
              <w:rPr>
                <w:rFonts w:eastAsia="Times New Roman"/>
                <w:sz w:val="26"/>
                <w:szCs w:val="26"/>
                <w:lang w:val="vi"/>
              </w:rPr>
              <w:t xml:space="preserve">Lê Công Đức </w:t>
            </w:r>
          </w:p>
        </w:tc>
        <w:tc>
          <w:tcPr>
            <w:tcW w:w="3630" w:type="dxa"/>
          </w:tcPr>
          <w:p w14:paraId="037BAD1D" w14:textId="77777777" w:rsidR="00B406D3" w:rsidRPr="00B8618F" w:rsidRDefault="00B406D3" w:rsidP="00D01B3C">
            <w:pPr>
              <w:spacing w:line="360" w:lineRule="auto"/>
              <w:rPr>
                <w:rFonts w:eastAsia="Times New Roman"/>
                <w:sz w:val="26"/>
                <w:szCs w:val="26"/>
                <w:lang w:val="vi"/>
              </w:rPr>
            </w:pPr>
            <w:r w:rsidRPr="00B8618F">
              <w:rPr>
                <w:rFonts w:eastAsia="Times New Roman"/>
                <w:sz w:val="26"/>
                <w:szCs w:val="26"/>
                <w:lang w:val="vi"/>
              </w:rPr>
              <w:t>BIT220032</w:t>
            </w:r>
          </w:p>
        </w:tc>
      </w:tr>
      <w:tr w:rsidR="00B406D3" w:rsidRPr="00B8618F" w14:paraId="4E88C42F" w14:textId="77777777" w:rsidTr="00B406D3">
        <w:trPr>
          <w:trHeight w:val="300"/>
        </w:trPr>
        <w:tc>
          <w:tcPr>
            <w:tcW w:w="1980" w:type="dxa"/>
          </w:tcPr>
          <w:p w14:paraId="158CD942" w14:textId="77777777" w:rsidR="00B406D3" w:rsidRPr="00B8618F" w:rsidRDefault="00B406D3" w:rsidP="00D01B3C">
            <w:pPr>
              <w:spacing w:line="360" w:lineRule="auto"/>
              <w:ind w:left="285" w:hanging="1"/>
              <w:rPr>
                <w:rFonts w:eastAsia="Times New Roman"/>
                <w:sz w:val="26"/>
                <w:szCs w:val="26"/>
                <w:lang w:val="vi"/>
              </w:rPr>
            </w:pPr>
            <w:r w:rsidRPr="00B8618F">
              <w:rPr>
                <w:rFonts w:eastAsia="Times New Roman"/>
                <w:sz w:val="26"/>
                <w:szCs w:val="26"/>
                <w:lang w:val="vi"/>
              </w:rPr>
              <w:t xml:space="preserve"> </w:t>
            </w:r>
          </w:p>
        </w:tc>
        <w:tc>
          <w:tcPr>
            <w:tcW w:w="3255" w:type="dxa"/>
          </w:tcPr>
          <w:p w14:paraId="5777682E" w14:textId="77777777" w:rsidR="00B406D3" w:rsidRPr="00B8618F" w:rsidRDefault="00B406D3" w:rsidP="00D01B3C">
            <w:pPr>
              <w:spacing w:line="360" w:lineRule="auto"/>
              <w:rPr>
                <w:rFonts w:eastAsia="Times New Roman"/>
                <w:sz w:val="26"/>
                <w:szCs w:val="26"/>
                <w:lang w:val="vi"/>
              </w:rPr>
            </w:pPr>
            <w:r w:rsidRPr="00B8618F">
              <w:rPr>
                <w:rFonts w:eastAsia="Times New Roman"/>
                <w:sz w:val="26"/>
                <w:szCs w:val="26"/>
                <w:lang w:val="vi"/>
              </w:rPr>
              <w:t xml:space="preserve">Trần Thị Thu </w:t>
            </w:r>
          </w:p>
        </w:tc>
        <w:tc>
          <w:tcPr>
            <w:tcW w:w="3630" w:type="dxa"/>
          </w:tcPr>
          <w:p w14:paraId="1AE49730" w14:textId="77777777" w:rsidR="00B406D3" w:rsidRPr="00B8618F" w:rsidRDefault="00B406D3" w:rsidP="00D01B3C">
            <w:pPr>
              <w:spacing w:line="360" w:lineRule="auto"/>
              <w:rPr>
                <w:rFonts w:eastAsia="Times New Roman"/>
                <w:sz w:val="26"/>
                <w:szCs w:val="26"/>
                <w:lang w:val="vi"/>
              </w:rPr>
            </w:pPr>
            <w:r w:rsidRPr="00B8618F">
              <w:rPr>
                <w:rFonts w:eastAsia="Times New Roman"/>
                <w:sz w:val="26"/>
                <w:szCs w:val="26"/>
                <w:lang w:val="vi"/>
              </w:rPr>
              <w:t>BIT220147</w:t>
            </w:r>
          </w:p>
        </w:tc>
      </w:tr>
      <w:tr w:rsidR="00B406D3" w:rsidRPr="00B8618F" w14:paraId="1F45D683" w14:textId="77777777" w:rsidTr="00B406D3">
        <w:trPr>
          <w:trHeight w:val="300"/>
        </w:trPr>
        <w:tc>
          <w:tcPr>
            <w:tcW w:w="1980" w:type="dxa"/>
          </w:tcPr>
          <w:p w14:paraId="6FDB1E4E" w14:textId="77777777" w:rsidR="00B406D3" w:rsidRPr="00B8618F" w:rsidRDefault="00B406D3" w:rsidP="00D01B3C">
            <w:pPr>
              <w:spacing w:line="360" w:lineRule="auto"/>
              <w:rPr>
                <w:rFonts w:eastAsia="Times New Roman"/>
                <w:sz w:val="26"/>
                <w:szCs w:val="26"/>
                <w:lang w:val="vi"/>
              </w:rPr>
            </w:pPr>
          </w:p>
        </w:tc>
        <w:tc>
          <w:tcPr>
            <w:tcW w:w="3255" w:type="dxa"/>
          </w:tcPr>
          <w:p w14:paraId="4426915E" w14:textId="77777777" w:rsidR="00B406D3" w:rsidRPr="00B8618F" w:rsidRDefault="00B406D3" w:rsidP="00D01B3C">
            <w:pPr>
              <w:spacing w:line="360" w:lineRule="auto"/>
              <w:rPr>
                <w:rFonts w:eastAsia="Times New Roman"/>
                <w:sz w:val="26"/>
                <w:szCs w:val="26"/>
                <w:lang w:val="vi"/>
              </w:rPr>
            </w:pPr>
            <w:r w:rsidRPr="00B8618F">
              <w:rPr>
                <w:rFonts w:eastAsia="Times New Roman"/>
                <w:sz w:val="26"/>
                <w:szCs w:val="26"/>
                <w:lang w:val="vi"/>
              </w:rPr>
              <w:t>Trương Đan Huy</w:t>
            </w:r>
          </w:p>
        </w:tc>
        <w:tc>
          <w:tcPr>
            <w:tcW w:w="3630" w:type="dxa"/>
          </w:tcPr>
          <w:p w14:paraId="16A3A6E1" w14:textId="77777777" w:rsidR="00B406D3" w:rsidRPr="00B8618F" w:rsidRDefault="00B406D3" w:rsidP="00D01B3C">
            <w:pPr>
              <w:spacing w:line="360" w:lineRule="auto"/>
              <w:rPr>
                <w:rFonts w:eastAsia="Times New Roman"/>
                <w:sz w:val="26"/>
                <w:szCs w:val="26"/>
                <w:lang w:val="vi"/>
              </w:rPr>
            </w:pPr>
            <w:r w:rsidRPr="00B8618F">
              <w:rPr>
                <w:rFonts w:eastAsia="Times New Roman"/>
                <w:sz w:val="26"/>
                <w:szCs w:val="26"/>
                <w:lang w:val="vi"/>
              </w:rPr>
              <w:t>BIT220078</w:t>
            </w:r>
          </w:p>
        </w:tc>
      </w:tr>
      <w:tr w:rsidR="00B406D3" w:rsidRPr="00B8618F" w14:paraId="3FCE96E1" w14:textId="77777777" w:rsidTr="00B406D3">
        <w:trPr>
          <w:trHeight w:val="300"/>
        </w:trPr>
        <w:tc>
          <w:tcPr>
            <w:tcW w:w="1980" w:type="dxa"/>
          </w:tcPr>
          <w:p w14:paraId="55433216" w14:textId="77777777" w:rsidR="00B406D3" w:rsidRPr="00B8618F" w:rsidRDefault="00B406D3" w:rsidP="00D01B3C">
            <w:pPr>
              <w:spacing w:line="360" w:lineRule="auto"/>
              <w:rPr>
                <w:rFonts w:eastAsia="Times New Roman"/>
                <w:sz w:val="26"/>
                <w:szCs w:val="26"/>
                <w:lang w:val="vi"/>
              </w:rPr>
            </w:pPr>
          </w:p>
        </w:tc>
        <w:tc>
          <w:tcPr>
            <w:tcW w:w="3255" w:type="dxa"/>
          </w:tcPr>
          <w:p w14:paraId="0DE54F4F" w14:textId="77777777" w:rsidR="00B406D3" w:rsidRPr="00B8618F" w:rsidRDefault="00B406D3" w:rsidP="00D01B3C">
            <w:pPr>
              <w:spacing w:line="360" w:lineRule="auto"/>
              <w:rPr>
                <w:rFonts w:eastAsia="Times New Roman"/>
                <w:sz w:val="26"/>
                <w:szCs w:val="26"/>
                <w:lang w:val="vi"/>
              </w:rPr>
            </w:pPr>
            <w:r w:rsidRPr="00B8618F">
              <w:rPr>
                <w:rFonts w:eastAsia="Times New Roman"/>
                <w:sz w:val="26"/>
                <w:szCs w:val="26"/>
                <w:lang w:val="vi"/>
              </w:rPr>
              <w:t>Phạm Nhật Minh</w:t>
            </w:r>
          </w:p>
        </w:tc>
        <w:tc>
          <w:tcPr>
            <w:tcW w:w="3630" w:type="dxa"/>
          </w:tcPr>
          <w:p w14:paraId="312050F5" w14:textId="77777777" w:rsidR="00B406D3" w:rsidRPr="00B8618F" w:rsidRDefault="00B406D3" w:rsidP="00D01B3C">
            <w:pPr>
              <w:spacing w:line="360" w:lineRule="auto"/>
              <w:rPr>
                <w:rFonts w:eastAsia="Times New Roman"/>
                <w:sz w:val="26"/>
                <w:szCs w:val="26"/>
                <w:lang w:val="vi"/>
              </w:rPr>
            </w:pPr>
            <w:r w:rsidRPr="00B8618F">
              <w:rPr>
                <w:rFonts w:eastAsia="Times New Roman"/>
                <w:sz w:val="26"/>
                <w:szCs w:val="26"/>
                <w:lang w:val="vi"/>
              </w:rPr>
              <w:t>BIT220107</w:t>
            </w:r>
          </w:p>
        </w:tc>
      </w:tr>
      <w:tr w:rsidR="00B406D3" w:rsidRPr="00B8618F" w14:paraId="302CA2F7" w14:textId="77777777" w:rsidTr="00B406D3">
        <w:trPr>
          <w:trHeight w:val="300"/>
        </w:trPr>
        <w:tc>
          <w:tcPr>
            <w:tcW w:w="1980" w:type="dxa"/>
          </w:tcPr>
          <w:p w14:paraId="737F0157" w14:textId="77777777" w:rsidR="00B406D3" w:rsidRPr="00B8618F" w:rsidRDefault="00B406D3" w:rsidP="00D01B3C">
            <w:pPr>
              <w:spacing w:line="360" w:lineRule="auto"/>
              <w:ind w:left="285" w:hanging="1"/>
              <w:rPr>
                <w:rFonts w:eastAsia="Times New Roman"/>
                <w:b/>
                <w:bCs/>
                <w:sz w:val="26"/>
                <w:szCs w:val="26"/>
                <w:lang w:val="vi"/>
              </w:rPr>
            </w:pPr>
            <w:r w:rsidRPr="00B8618F">
              <w:rPr>
                <w:rFonts w:eastAsia="Times New Roman"/>
                <w:b/>
                <w:bCs/>
                <w:sz w:val="26"/>
                <w:szCs w:val="26"/>
                <w:lang w:val="vi"/>
              </w:rPr>
              <w:t>Lớp:</w:t>
            </w:r>
          </w:p>
        </w:tc>
        <w:tc>
          <w:tcPr>
            <w:tcW w:w="3255" w:type="dxa"/>
          </w:tcPr>
          <w:p w14:paraId="6A634B02" w14:textId="77777777" w:rsidR="00B406D3" w:rsidRPr="00B8618F" w:rsidRDefault="00B406D3" w:rsidP="00D01B3C">
            <w:pPr>
              <w:spacing w:line="360" w:lineRule="auto"/>
              <w:rPr>
                <w:rFonts w:eastAsia="Times New Roman"/>
                <w:sz w:val="26"/>
                <w:szCs w:val="26"/>
                <w:lang w:val="vi"/>
              </w:rPr>
            </w:pPr>
            <w:r w:rsidRPr="00B8618F">
              <w:rPr>
                <w:rFonts w:eastAsia="Times New Roman"/>
                <w:sz w:val="26"/>
                <w:szCs w:val="26"/>
                <w:lang w:val="vi"/>
              </w:rPr>
              <w:t>22IT3</w:t>
            </w:r>
          </w:p>
        </w:tc>
        <w:tc>
          <w:tcPr>
            <w:tcW w:w="3630" w:type="dxa"/>
          </w:tcPr>
          <w:p w14:paraId="7E4174D9" w14:textId="77777777" w:rsidR="00B406D3" w:rsidRPr="00B8618F" w:rsidRDefault="00B406D3" w:rsidP="00D01B3C">
            <w:pPr>
              <w:spacing w:line="360" w:lineRule="auto"/>
              <w:rPr>
                <w:rFonts w:eastAsia="Times New Roman"/>
                <w:sz w:val="26"/>
                <w:szCs w:val="26"/>
                <w:lang w:val="vi"/>
              </w:rPr>
            </w:pPr>
          </w:p>
        </w:tc>
      </w:tr>
      <w:tr w:rsidR="00B406D3" w:rsidRPr="00B8618F" w14:paraId="58216990" w14:textId="77777777" w:rsidTr="00B406D3">
        <w:trPr>
          <w:trHeight w:val="300"/>
        </w:trPr>
        <w:tc>
          <w:tcPr>
            <w:tcW w:w="1980" w:type="dxa"/>
          </w:tcPr>
          <w:p w14:paraId="3B74BA91" w14:textId="77777777" w:rsidR="00B406D3" w:rsidRPr="00B8618F" w:rsidRDefault="00B406D3" w:rsidP="00D01B3C">
            <w:pPr>
              <w:spacing w:line="360" w:lineRule="auto"/>
              <w:ind w:left="285" w:hanging="1"/>
              <w:rPr>
                <w:rFonts w:eastAsia="Times New Roman"/>
                <w:b/>
                <w:bCs/>
                <w:sz w:val="26"/>
                <w:szCs w:val="26"/>
                <w:lang w:val="vi"/>
              </w:rPr>
            </w:pPr>
            <w:r w:rsidRPr="00B8618F">
              <w:rPr>
                <w:rFonts w:eastAsia="Times New Roman"/>
                <w:b/>
                <w:bCs/>
                <w:sz w:val="26"/>
                <w:szCs w:val="26"/>
                <w:lang w:val="vi"/>
              </w:rPr>
              <w:t>Giảng viên:</w:t>
            </w:r>
          </w:p>
        </w:tc>
        <w:tc>
          <w:tcPr>
            <w:tcW w:w="3255" w:type="dxa"/>
          </w:tcPr>
          <w:p w14:paraId="0826288B" w14:textId="77777777" w:rsidR="00B406D3" w:rsidRPr="00B8618F" w:rsidRDefault="00B406D3" w:rsidP="00D01B3C">
            <w:pPr>
              <w:spacing w:line="360" w:lineRule="auto"/>
              <w:rPr>
                <w:rFonts w:eastAsia="Times New Roman"/>
                <w:sz w:val="26"/>
                <w:szCs w:val="26"/>
                <w:lang w:val="vi"/>
              </w:rPr>
            </w:pPr>
            <w:r w:rsidRPr="00B8618F">
              <w:rPr>
                <w:rFonts w:eastAsia="Times New Roman"/>
                <w:sz w:val="26"/>
                <w:szCs w:val="26"/>
                <w:lang w:val="vi"/>
              </w:rPr>
              <w:t>Vũ Việt Vũ</w:t>
            </w:r>
          </w:p>
        </w:tc>
        <w:tc>
          <w:tcPr>
            <w:tcW w:w="3630" w:type="dxa"/>
          </w:tcPr>
          <w:p w14:paraId="3AEE0422" w14:textId="77777777" w:rsidR="00B406D3" w:rsidRPr="00B8618F" w:rsidRDefault="00B406D3" w:rsidP="00D01B3C">
            <w:pPr>
              <w:spacing w:line="360" w:lineRule="auto"/>
              <w:rPr>
                <w:rFonts w:eastAsia="Times New Roman"/>
                <w:sz w:val="26"/>
                <w:szCs w:val="26"/>
                <w:lang w:val="vi"/>
              </w:rPr>
            </w:pPr>
          </w:p>
        </w:tc>
      </w:tr>
    </w:tbl>
    <w:p w14:paraId="14DB91A8" w14:textId="77777777" w:rsidR="00B406D3" w:rsidRPr="00B8618F" w:rsidRDefault="00B406D3" w:rsidP="00D01B3C">
      <w:pPr>
        <w:spacing w:after="0" w:line="360" w:lineRule="auto"/>
        <w:jc w:val="center"/>
        <w:rPr>
          <w:rFonts w:eastAsia="Times New Roman"/>
          <w:b/>
          <w:bCs/>
          <w:lang w:eastAsia="ja-JP"/>
        </w:rPr>
      </w:pPr>
      <w:r w:rsidRPr="00B8618F">
        <w:rPr>
          <w:rFonts w:eastAsia="Times New Roman"/>
          <w:b/>
          <w:bCs/>
          <w:lang w:val="vi" w:eastAsia="ja-JP"/>
        </w:rPr>
        <w:t xml:space="preserve">  </w:t>
      </w:r>
    </w:p>
    <w:p w14:paraId="4E755D36" w14:textId="77777777" w:rsidR="00B406D3" w:rsidRPr="00B8618F" w:rsidRDefault="00B406D3" w:rsidP="00D01B3C">
      <w:pPr>
        <w:spacing w:after="0" w:line="360" w:lineRule="auto"/>
        <w:jc w:val="center"/>
        <w:rPr>
          <w:rFonts w:eastAsia="Times New Roman"/>
          <w:b/>
          <w:bCs/>
          <w:lang w:eastAsia="ja-JP"/>
        </w:rPr>
      </w:pPr>
    </w:p>
    <w:p w14:paraId="2FBF32A5" w14:textId="77777777" w:rsidR="00B406D3" w:rsidRPr="00B8618F" w:rsidRDefault="00B406D3" w:rsidP="00D01B3C">
      <w:pPr>
        <w:spacing w:after="0" w:line="360" w:lineRule="auto"/>
        <w:jc w:val="center"/>
        <w:rPr>
          <w:rFonts w:eastAsia="Times New Roman"/>
          <w:b/>
          <w:bCs/>
          <w:lang w:eastAsia="ja-JP"/>
        </w:rPr>
      </w:pPr>
    </w:p>
    <w:p w14:paraId="1273DBB2" w14:textId="77777777" w:rsidR="0081061F" w:rsidRPr="00B8618F" w:rsidRDefault="0081061F" w:rsidP="00D01B3C">
      <w:pPr>
        <w:spacing w:after="0" w:line="360" w:lineRule="auto"/>
        <w:jc w:val="center"/>
        <w:rPr>
          <w:rFonts w:eastAsia="Times New Roman"/>
          <w:b/>
          <w:bCs/>
          <w:lang w:eastAsia="ja-JP"/>
        </w:rPr>
      </w:pPr>
    </w:p>
    <w:p w14:paraId="7BE865A8" w14:textId="703A427C" w:rsidR="00B8618F" w:rsidRDefault="00B406D3" w:rsidP="00D37A7C">
      <w:pPr>
        <w:spacing w:after="0" w:line="360" w:lineRule="auto"/>
        <w:jc w:val="center"/>
        <w:rPr>
          <w:rFonts w:eastAsia="Times New Roman"/>
          <w:b/>
          <w:bCs/>
          <w:lang w:eastAsia="ja-JP"/>
        </w:rPr>
      </w:pPr>
      <w:r w:rsidRPr="00B8618F">
        <w:rPr>
          <w:rFonts w:eastAsia="Times New Roman"/>
          <w:b/>
          <w:bCs/>
          <w:lang w:val="vi" w:eastAsia="ja-JP"/>
        </w:rPr>
        <w:t xml:space="preserve"> </w:t>
      </w:r>
    </w:p>
    <w:p w14:paraId="676FAED9" w14:textId="77777777" w:rsidR="00B8618F" w:rsidRPr="00B8618F" w:rsidRDefault="00B8618F" w:rsidP="00D01B3C">
      <w:pPr>
        <w:spacing w:after="0" w:line="360" w:lineRule="auto"/>
        <w:rPr>
          <w:rFonts w:eastAsia="Times New Roman"/>
          <w:b/>
          <w:bCs/>
          <w:lang w:eastAsia="ja-JP"/>
        </w:rPr>
      </w:pPr>
    </w:p>
    <w:p w14:paraId="5A95C0A2" w14:textId="2700A480" w:rsidR="00B8618F" w:rsidRPr="00B8618F" w:rsidRDefault="00B406D3" w:rsidP="00D01B3C">
      <w:pPr>
        <w:spacing w:after="0" w:line="360" w:lineRule="auto"/>
        <w:jc w:val="center"/>
        <w:rPr>
          <w:rFonts w:eastAsia="Times New Roman"/>
          <w:lang w:eastAsia="ja-JP"/>
        </w:rPr>
      </w:pPr>
      <w:r w:rsidRPr="00B8618F">
        <w:rPr>
          <w:rFonts w:eastAsia="Times New Roman"/>
          <w:lang w:val="vi" w:eastAsia="ja-JP"/>
        </w:rPr>
        <w:t xml:space="preserve">Hà Nội, </w:t>
      </w:r>
      <w:r w:rsidR="005C2F7B">
        <w:rPr>
          <w:rFonts w:eastAsia="Times New Roman"/>
          <w:lang w:eastAsia="ja-JP"/>
        </w:rPr>
        <w:t>N</w:t>
      </w:r>
      <w:r w:rsidRPr="00B8618F">
        <w:rPr>
          <w:rFonts w:eastAsia="Times New Roman"/>
          <w:lang w:val="vi" w:eastAsia="ja-JP"/>
        </w:rPr>
        <w:t>ăm 202</w:t>
      </w:r>
      <w:bookmarkStart w:id="0" w:name="_Toc27649"/>
      <w:bookmarkStart w:id="1" w:name="_Toc14154"/>
      <w:r w:rsidR="00B8618F">
        <w:rPr>
          <w:rFonts w:eastAsia="Times New Roman"/>
          <w:lang w:eastAsia="ja-JP"/>
        </w:rPr>
        <w:t>5</w:t>
      </w:r>
    </w:p>
    <w:p w14:paraId="18CC7E23" w14:textId="5C022D6E" w:rsidR="00283D4B" w:rsidRPr="00B9720B" w:rsidRDefault="586975E5" w:rsidP="00B9720B">
      <w:pPr>
        <w:pStyle w:val="Heading1"/>
        <w:jc w:val="center"/>
      </w:pPr>
      <w:bookmarkStart w:id="2" w:name="_Toc204776740"/>
      <w:r w:rsidRPr="00B9720B">
        <w:lastRenderedPageBreak/>
        <w:t>Theo dõi phiên bản tài liệu</w:t>
      </w:r>
      <w:bookmarkEnd w:id="0"/>
      <w:bookmarkEnd w:id="1"/>
      <w:bookmarkEnd w:id="2"/>
    </w:p>
    <w:tbl>
      <w:tblPr>
        <w:tblStyle w:val="TableGrid"/>
        <w:tblW w:w="9444" w:type="dxa"/>
        <w:tblInd w:w="124" w:type="dxa"/>
        <w:tblLook w:val="04A0" w:firstRow="1" w:lastRow="0" w:firstColumn="1" w:lastColumn="0" w:noHBand="0" w:noVBand="1"/>
      </w:tblPr>
      <w:tblGrid>
        <w:gridCol w:w="1928"/>
        <w:gridCol w:w="2154"/>
        <w:gridCol w:w="3661"/>
        <w:gridCol w:w="1701"/>
      </w:tblGrid>
      <w:tr w:rsidR="008730E4" w:rsidRPr="00B8618F" w14:paraId="208E35CA" w14:textId="77777777" w:rsidTr="0009382B">
        <w:trPr>
          <w:trHeight w:val="567"/>
        </w:trPr>
        <w:tc>
          <w:tcPr>
            <w:tcW w:w="1928" w:type="dxa"/>
            <w:shd w:val="clear" w:color="auto" w:fill="C7D9F1"/>
            <w:vAlign w:val="center"/>
          </w:tcPr>
          <w:p w14:paraId="780FC3CD" w14:textId="77777777" w:rsidR="00283D4B" w:rsidRPr="00B8618F" w:rsidRDefault="00283D4B" w:rsidP="00D01B3C">
            <w:pPr>
              <w:spacing w:line="360" w:lineRule="auto"/>
              <w:jc w:val="center"/>
              <w:rPr>
                <w:rFonts w:eastAsia="Times New Roman"/>
                <w:b/>
                <w:bCs/>
                <w:sz w:val="26"/>
                <w:szCs w:val="26"/>
              </w:rPr>
            </w:pPr>
            <w:r w:rsidRPr="00B8618F">
              <w:rPr>
                <w:rFonts w:eastAsia="Times New Roman"/>
                <w:b/>
                <w:bCs/>
                <w:sz w:val="26"/>
                <w:szCs w:val="26"/>
              </w:rPr>
              <w:t>Ngày</w:t>
            </w:r>
          </w:p>
        </w:tc>
        <w:tc>
          <w:tcPr>
            <w:tcW w:w="2154" w:type="dxa"/>
            <w:shd w:val="clear" w:color="auto" w:fill="C7D9F1"/>
            <w:vAlign w:val="center"/>
          </w:tcPr>
          <w:p w14:paraId="0FD78D6E" w14:textId="77777777" w:rsidR="00283D4B" w:rsidRPr="00B8618F" w:rsidRDefault="00283D4B" w:rsidP="00D01B3C">
            <w:pPr>
              <w:spacing w:line="360" w:lineRule="auto"/>
              <w:jc w:val="center"/>
              <w:rPr>
                <w:rFonts w:eastAsia="Times New Roman"/>
                <w:b/>
                <w:bCs/>
                <w:sz w:val="26"/>
                <w:szCs w:val="26"/>
              </w:rPr>
            </w:pPr>
            <w:r w:rsidRPr="00B8618F">
              <w:rPr>
                <w:rFonts w:eastAsia="Times New Roman"/>
                <w:b/>
                <w:bCs/>
                <w:sz w:val="26"/>
                <w:szCs w:val="26"/>
              </w:rPr>
              <w:t>Lý do</w:t>
            </w:r>
          </w:p>
        </w:tc>
        <w:tc>
          <w:tcPr>
            <w:tcW w:w="3661" w:type="dxa"/>
            <w:shd w:val="clear" w:color="auto" w:fill="C7D9F1"/>
            <w:vAlign w:val="center"/>
          </w:tcPr>
          <w:p w14:paraId="5B597579" w14:textId="77777777" w:rsidR="00283D4B" w:rsidRPr="00B8618F" w:rsidRDefault="00283D4B" w:rsidP="00D01B3C">
            <w:pPr>
              <w:spacing w:line="360" w:lineRule="auto"/>
              <w:jc w:val="center"/>
              <w:rPr>
                <w:rFonts w:eastAsia="Times New Roman"/>
                <w:b/>
                <w:bCs/>
                <w:sz w:val="26"/>
                <w:szCs w:val="26"/>
              </w:rPr>
            </w:pPr>
            <w:r w:rsidRPr="00B8618F">
              <w:rPr>
                <w:rFonts w:eastAsia="Times New Roman"/>
                <w:b/>
                <w:bCs/>
                <w:sz w:val="26"/>
                <w:szCs w:val="26"/>
              </w:rPr>
              <w:t>Mô tả</w:t>
            </w:r>
          </w:p>
        </w:tc>
        <w:tc>
          <w:tcPr>
            <w:tcW w:w="1701" w:type="dxa"/>
            <w:shd w:val="clear" w:color="auto" w:fill="C7D9F1"/>
            <w:vAlign w:val="center"/>
          </w:tcPr>
          <w:p w14:paraId="11FC8BDC" w14:textId="77777777" w:rsidR="00283D4B" w:rsidRPr="00B8618F" w:rsidRDefault="00283D4B" w:rsidP="00D01B3C">
            <w:pPr>
              <w:spacing w:line="360" w:lineRule="auto"/>
              <w:jc w:val="center"/>
              <w:rPr>
                <w:rFonts w:eastAsia="Times New Roman"/>
                <w:b/>
                <w:bCs/>
                <w:sz w:val="26"/>
                <w:szCs w:val="26"/>
              </w:rPr>
            </w:pPr>
            <w:r w:rsidRPr="00B8618F">
              <w:rPr>
                <w:rFonts w:eastAsia="Times New Roman"/>
                <w:b/>
                <w:bCs/>
                <w:sz w:val="26"/>
                <w:szCs w:val="26"/>
              </w:rPr>
              <w:t>Phiên bản</w:t>
            </w:r>
          </w:p>
        </w:tc>
      </w:tr>
      <w:tr w:rsidR="00283D4B" w:rsidRPr="00B8618F" w14:paraId="7DBD8B88" w14:textId="77777777" w:rsidTr="0009382B">
        <w:trPr>
          <w:trHeight w:val="567"/>
        </w:trPr>
        <w:tc>
          <w:tcPr>
            <w:tcW w:w="1928" w:type="dxa"/>
            <w:shd w:val="clear" w:color="auto" w:fill="C7D9F1"/>
            <w:vAlign w:val="center"/>
          </w:tcPr>
          <w:p w14:paraId="1C1900D2" w14:textId="573439E7" w:rsidR="00283D4B" w:rsidRPr="00B8618F" w:rsidRDefault="00283D4B" w:rsidP="00D01B3C">
            <w:pPr>
              <w:spacing w:line="360" w:lineRule="auto"/>
              <w:jc w:val="center"/>
              <w:rPr>
                <w:rFonts w:eastAsia="Times New Roman"/>
                <w:sz w:val="26"/>
                <w:szCs w:val="26"/>
              </w:rPr>
            </w:pPr>
            <w:r w:rsidRPr="00B8618F">
              <w:rPr>
                <w:rFonts w:eastAsia="Times New Roman"/>
                <w:sz w:val="26"/>
                <w:szCs w:val="26"/>
              </w:rPr>
              <w:t>19/06/2025</w:t>
            </w:r>
          </w:p>
        </w:tc>
        <w:tc>
          <w:tcPr>
            <w:tcW w:w="2154" w:type="dxa"/>
            <w:shd w:val="clear" w:color="auto" w:fill="C7D9F1"/>
            <w:vAlign w:val="center"/>
          </w:tcPr>
          <w:p w14:paraId="0641397B" w14:textId="15EF6A76" w:rsidR="00283D4B" w:rsidRPr="00B8618F" w:rsidRDefault="0004032A" w:rsidP="00D01B3C">
            <w:pPr>
              <w:spacing w:line="360" w:lineRule="auto"/>
              <w:rPr>
                <w:rFonts w:eastAsia="Times New Roman"/>
                <w:sz w:val="26"/>
                <w:szCs w:val="26"/>
              </w:rPr>
            </w:pPr>
            <w:r w:rsidRPr="00B8618F">
              <w:rPr>
                <w:rFonts w:eastAsia="Times New Roman"/>
                <w:sz w:val="26"/>
                <w:szCs w:val="26"/>
              </w:rPr>
              <w:t>Khởi tạo tài liệu</w:t>
            </w:r>
          </w:p>
        </w:tc>
        <w:tc>
          <w:tcPr>
            <w:tcW w:w="3661" w:type="dxa"/>
            <w:shd w:val="clear" w:color="auto" w:fill="C7D9F1"/>
            <w:vAlign w:val="center"/>
          </w:tcPr>
          <w:p w14:paraId="0F46D836" w14:textId="4D467FE4" w:rsidR="00283D4B" w:rsidRPr="00B8618F" w:rsidRDefault="0004032A" w:rsidP="00D01B3C">
            <w:pPr>
              <w:spacing w:line="360" w:lineRule="auto"/>
              <w:rPr>
                <w:rFonts w:eastAsia="Times New Roman"/>
                <w:sz w:val="26"/>
                <w:szCs w:val="26"/>
              </w:rPr>
            </w:pPr>
            <w:r w:rsidRPr="00B8618F">
              <w:rPr>
                <w:rFonts w:eastAsia="Times New Roman"/>
                <w:sz w:val="26"/>
                <w:szCs w:val="26"/>
              </w:rPr>
              <w:t>Hoàn thiện bước đầu một số nội dung chính trong báo cáo</w:t>
            </w:r>
          </w:p>
        </w:tc>
        <w:tc>
          <w:tcPr>
            <w:tcW w:w="1701" w:type="dxa"/>
            <w:shd w:val="clear" w:color="auto" w:fill="C7D9F1"/>
            <w:vAlign w:val="center"/>
          </w:tcPr>
          <w:p w14:paraId="2BE14FC2" w14:textId="497E4B25" w:rsidR="00283D4B" w:rsidRPr="00B8618F" w:rsidRDefault="0004032A" w:rsidP="00D01B3C">
            <w:pPr>
              <w:spacing w:line="360" w:lineRule="auto"/>
              <w:jc w:val="center"/>
              <w:rPr>
                <w:rFonts w:eastAsia="Times New Roman"/>
                <w:sz w:val="26"/>
                <w:szCs w:val="26"/>
              </w:rPr>
            </w:pPr>
            <w:r w:rsidRPr="00B8618F">
              <w:rPr>
                <w:rFonts w:eastAsia="Times New Roman"/>
                <w:sz w:val="26"/>
                <w:szCs w:val="26"/>
              </w:rPr>
              <w:t>1.0</w:t>
            </w:r>
          </w:p>
        </w:tc>
      </w:tr>
      <w:tr w:rsidR="0081061F" w:rsidRPr="00B8618F" w14:paraId="3AD1733C" w14:textId="77777777" w:rsidTr="0009382B">
        <w:trPr>
          <w:trHeight w:val="567"/>
        </w:trPr>
        <w:tc>
          <w:tcPr>
            <w:tcW w:w="1928" w:type="dxa"/>
            <w:shd w:val="clear" w:color="auto" w:fill="C7D9F1"/>
            <w:vAlign w:val="center"/>
          </w:tcPr>
          <w:p w14:paraId="4C7550E0" w14:textId="1EC11BE2" w:rsidR="0081061F" w:rsidRPr="00B8618F" w:rsidRDefault="0081061F" w:rsidP="00D01B3C">
            <w:pPr>
              <w:spacing w:line="360" w:lineRule="auto"/>
              <w:jc w:val="center"/>
              <w:rPr>
                <w:rFonts w:eastAsia="Times New Roman"/>
                <w:sz w:val="26"/>
                <w:szCs w:val="26"/>
              </w:rPr>
            </w:pPr>
            <w:r w:rsidRPr="00B8618F">
              <w:rPr>
                <w:rFonts w:eastAsia="Times New Roman"/>
                <w:sz w:val="26"/>
                <w:szCs w:val="26"/>
              </w:rPr>
              <w:t>01/07/2025</w:t>
            </w:r>
          </w:p>
        </w:tc>
        <w:tc>
          <w:tcPr>
            <w:tcW w:w="2154" w:type="dxa"/>
            <w:shd w:val="clear" w:color="auto" w:fill="C7D9F1"/>
            <w:vAlign w:val="center"/>
          </w:tcPr>
          <w:p w14:paraId="4BAC8FBE" w14:textId="034D098C" w:rsidR="0081061F" w:rsidRPr="00B8618F" w:rsidRDefault="0081061F" w:rsidP="00D01B3C">
            <w:pPr>
              <w:spacing w:line="360" w:lineRule="auto"/>
              <w:rPr>
                <w:rFonts w:eastAsia="Times New Roman"/>
                <w:sz w:val="26"/>
                <w:szCs w:val="26"/>
              </w:rPr>
            </w:pPr>
            <w:r w:rsidRPr="00B8618F">
              <w:rPr>
                <w:rFonts w:eastAsia="Times New Roman"/>
                <w:sz w:val="26"/>
                <w:szCs w:val="26"/>
              </w:rPr>
              <w:t>Chỉnh sửa tài liệu</w:t>
            </w:r>
          </w:p>
        </w:tc>
        <w:tc>
          <w:tcPr>
            <w:tcW w:w="3661" w:type="dxa"/>
            <w:shd w:val="clear" w:color="auto" w:fill="C7D9F1"/>
            <w:vAlign w:val="center"/>
          </w:tcPr>
          <w:p w14:paraId="36135B38" w14:textId="0AA5B377" w:rsidR="0081061F" w:rsidRPr="00B8618F" w:rsidRDefault="0081061F" w:rsidP="00D01B3C">
            <w:pPr>
              <w:spacing w:line="360" w:lineRule="auto"/>
              <w:rPr>
                <w:rFonts w:eastAsia="Times New Roman"/>
                <w:sz w:val="26"/>
                <w:szCs w:val="26"/>
              </w:rPr>
            </w:pPr>
            <w:r w:rsidRPr="00B8618F">
              <w:rPr>
                <w:rFonts w:eastAsia="Times New Roman"/>
                <w:sz w:val="26"/>
                <w:szCs w:val="26"/>
              </w:rPr>
              <w:t>Chỉnh sửa cấu trúc tài liệu, usecase tổng quan, usecase phân rã, sơ đồ hoạt động</w:t>
            </w:r>
          </w:p>
        </w:tc>
        <w:tc>
          <w:tcPr>
            <w:tcW w:w="1701" w:type="dxa"/>
            <w:shd w:val="clear" w:color="auto" w:fill="C7D9F1"/>
            <w:vAlign w:val="center"/>
          </w:tcPr>
          <w:p w14:paraId="1F9F3C1A" w14:textId="42A610FB" w:rsidR="0081061F" w:rsidRPr="00B8618F" w:rsidRDefault="0081061F" w:rsidP="00D01B3C">
            <w:pPr>
              <w:spacing w:line="360" w:lineRule="auto"/>
              <w:jc w:val="center"/>
              <w:rPr>
                <w:rFonts w:eastAsia="Times New Roman"/>
                <w:sz w:val="26"/>
                <w:szCs w:val="26"/>
              </w:rPr>
            </w:pPr>
            <w:r w:rsidRPr="00B8618F">
              <w:rPr>
                <w:rFonts w:eastAsia="Times New Roman"/>
                <w:sz w:val="26"/>
                <w:szCs w:val="26"/>
              </w:rPr>
              <w:t>2.0</w:t>
            </w:r>
          </w:p>
        </w:tc>
      </w:tr>
      <w:tr w:rsidR="008D46EC" w:rsidRPr="00B8618F" w14:paraId="54D71C9F" w14:textId="77777777" w:rsidTr="0009382B">
        <w:trPr>
          <w:trHeight w:val="850"/>
        </w:trPr>
        <w:tc>
          <w:tcPr>
            <w:tcW w:w="1928" w:type="dxa"/>
            <w:shd w:val="clear" w:color="auto" w:fill="C7D9F1"/>
            <w:vAlign w:val="center"/>
          </w:tcPr>
          <w:p w14:paraId="36E8324A" w14:textId="41CC48F6" w:rsidR="008D46EC" w:rsidRPr="00D37A7C" w:rsidRDefault="008D46EC" w:rsidP="00D01B3C">
            <w:pPr>
              <w:spacing w:line="360" w:lineRule="auto"/>
              <w:jc w:val="center"/>
              <w:rPr>
                <w:rFonts w:eastAsia="Times New Roman"/>
                <w:sz w:val="26"/>
                <w:szCs w:val="26"/>
              </w:rPr>
            </w:pPr>
            <w:r w:rsidRPr="00D37A7C">
              <w:rPr>
                <w:rFonts w:eastAsia="Times New Roman"/>
                <w:sz w:val="26"/>
                <w:szCs w:val="26"/>
              </w:rPr>
              <w:t>29/07/2025</w:t>
            </w:r>
          </w:p>
        </w:tc>
        <w:tc>
          <w:tcPr>
            <w:tcW w:w="2154" w:type="dxa"/>
            <w:shd w:val="clear" w:color="auto" w:fill="C7D9F1"/>
            <w:vAlign w:val="center"/>
          </w:tcPr>
          <w:p w14:paraId="04DE1029" w14:textId="2E1E72B2" w:rsidR="008D46EC" w:rsidRPr="00D37A7C" w:rsidRDefault="008D46EC" w:rsidP="00D01B3C">
            <w:pPr>
              <w:spacing w:line="360" w:lineRule="auto"/>
              <w:rPr>
                <w:rFonts w:eastAsia="Times New Roman"/>
                <w:sz w:val="26"/>
                <w:szCs w:val="26"/>
              </w:rPr>
            </w:pPr>
            <w:r w:rsidRPr="00D37A7C">
              <w:rPr>
                <w:rFonts w:eastAsia="Times New Roman"/>
                <w:sz w:val="26"/>
                <w:szCs w:val="26"/>
              </w:rPr>
              <w:t>Hoàn thiện tài liệu</w:t>
            </w:r>
          </w:p>
        </w:tc>
        <w:tc>
          <w:tcPr>
            <w:tcW w:w="3661" w:type="dxa"/>
            <w:shd w:val="clear" w:color="auto" w:fill="C7D9F1"/>
            <w:vAlign w:val="center"/>
          </w:tcPr>
          <w:p w14:paraId="561EAF1D" w14:textId="67C7E668" w:rsidR="008D46EC" w:rsidRPr="00D37A7C" w:rsidRDefault="008D46EC" w:rsidP="00D01B3C">
            <w:pPr>
              <w:spacing w:line="360" w:lineRule="auto"/>
              <w:rPr>
                <w:rFonts w:eastAsia="Times New Roman"/>
                <w:sz w:val="26"/>
                <w:szCs w:val="26"/>
              </w:rPr>
            </w:pPr>
            <w:r w:rsidRPr="00D37A7C">
              <w:rPr>
                <w:rFonts w:eastAsia="Times New Roman"/>
                <w:sz w:val="26"/>
                <w:szCs w:val="26"/>
              </w:rPr>
              <w:t xml:space="preserve">Hoàn thành </w:t>
            </w:r>
            <w:r w:rsidR="00D37A7C" w:rsidRPr="00D37A7C">
              <w:rPr>
                <w:rFonts w:eastAsia="Times New Roman"/>
                <w:sz w:val="26"/>
                <w:szCs w:val="26"/>
              </w:rPr>
              <w:t xml:space="preserve"> từ mục </w:t>
            </w:r>
            <w:r w:rsidRPr="00D37A7C">
              <w:rPr>
                <w:rFonts w:eastAsia="Times New Roman"/>
                <w:sz w:val="26"/>
                <w:szCs w:val="26"/>
              </w:rPr>
              <w:t>4</w:t>
            </w:r>
            <w:r w:rsidR="00D37A7C" w:rsidRPr="00D37A7C">
              <w:rPr>
                <w:rFonts w:eastAsia="Times New Roman"/>
                <w:sz w:val="26"/>
                <w:szCs w:val="26"/>
              </w:rPr>
              <w:t xml:space="preserve"> đến 8</w:t>
            </w:r>
          </w:p>
        </w:tc>
        <w:tc>
          <w:tcPr>
            <w:tcW w:w="1701" w:type="dxa"/>
            <w:shd w:val="clear" w:color="auto" w:fill="C7D9F1"/>
            <w:vAlign w:val="center"/>
          </w:tcPr>
          <w:p w14:paraId="7230CA8B" w14:textId="756D5D58" w:rsidR="008D46EC" w:rsidRPr="00D37A7C" w:rsidRDefault="00D37A7C" w:rsidP="00D01B3C">
            <w:pPr>
              <w:spacing w:line="360" w:lineRule="auto"/>
              <w:jc w:val="center"/>
              <w:rPr>
                <w:rFonts w:eastAsia="Times New Roman"/>
                <w:sz w:val="26"/>
                <w:szCs w:val="26"/>
              </w:rPr>
            </w:pPr>
            <w:r w:rsidRPr="00D37A7C">
              <w:rPr>
                <w:rFonts w:eastAsia="Times New Roman"/>
                <w:sz w:val="26"/>
                <w:szCs w:val="26"/>
              </w:rPr>
              <w:t>3.0</w:t>
            </w:r>
          </w:p>
        </w:tc>
      </w:tr>
    </w:tbl>
    <w:p w14:paraId="7FA05DA1" w14:textId="639D85CE" w:rsidR="00D44080" w:rsidRDefault="00D44080" w:rsidP="00B9720B">
      <w:r>
        <w:br w:type="page"/>
      </w:r>
    </w:p>
    <w:sdt>
      <w:sdtPr>
        <w:id w:val="-635725093"/>
        <w:docPartObj>
          <w:docPartGallery w:val="Table of Contents"/>
          <w:docPartUnique/>
        </w:docPartObj>
      </w:sdtPr>
      <w:sdtEndPr>
        <w:rPr>
          <w:rFonts w:ascii="Times New Roman" w:eastAsiaTheme="minorHAnsi" w:hAnsi="Times New Roman" w:cs="Times New Roman"/>
          <w:b/>
          <w:bCs/>
          <w:noProof/>
          <w:color w:val="000000" w:themeColor="text1"/>
          <w:sz w:val="26"/>
          <w:szCs w:val="26"/>
        </w:rPr>
      </w:sdtEndPr>
      <w:sdtContent>
        <w:p w14:paraId="219585D4" w14:textId="15D8B1DC" w:rsidR="0009382B" w:rsidRPr="00B9720B" w:rsidRDefault="00B9720B" w:rsidP="00B9720B">
          <w:pPr>
            <w:pStyle w:val="TOCHeading"/>
            <w:jc w:val="center"/>
            <w:rPr>
              <w:rStyle w:val="Heading1Char"/>
              <w:rFonts w:ascii="Times New Roman" w:hAnsi="Times New Roman"/>
              <w:color w:val="auto"/>
              <w:sz w:val="32"/>
              <w:szCs w:val="32"/>
            </w:rPr>
          </w:pPr>
          <w:r w:rsidRPr="00B9720B">
            <w:rPr>
              <w:rStyle w:val="Heading1Char"/>
              <w:rFonts w:ascii="Times New Roman" w:hAnsi="Times New Roman"/>
              <w:color w:val="auto"/>
              <w:sz w:val="32"/>
              <w:szCs w:val="32"/>
            </w:rPr>
            <w:t>Mục Lục</w:t>
          </w:r>
        </w:p>
        <w:p w14:paraId="17A09F30" w14:textId="2D99027D" w:rsidR="00B9720B" w:rsidRDefault="0009382B">
          <w:pPr>
            <w:pStyle w:val="TOC1"/>
            <w:tabs>
              <w:tab w:val="right" w:leader="dot" w:pos="9395"/>
            </w:tabs>
            <w:rPr>
              <w:rFonts w:asciiTheme="minorHAnsi" w:eastAsiaTheme="minorEastAsia" w:hAnsiTheme="minorHAnsi" w:cstheme="minorBidi"/>
              <w:noProof/>
              <w:color w:val="auto"/>
              <w:kern w:val="2"/>
              <w:sz w:val="24"/>
              <w:szCs w:val="24"/>
              <w14:ligatures w14:val="standardContextual"/>
            </w:rPr>
          </w:pPr>
          <w:r>
            <w:fldChar w:fldCharType="begin"/>
          </w:r>
          <w:r>
            <w:instrText xml:space="preserve"> TOC \o "1-3" \h \z \u </w:instrText>
          </w:r>
          <w:r>
            <w:fldChar w:fldCharType="separate"/>
          </w:r>
          <w:hyperlink w:anchor="_Toc204776740" w:history="1">
            <w:r w:rsidR="00B9720B" w:rsidRPr="0002131E">
              <w:rPr>
                <w:rStyle w:val="Hyperlink"/>
                <w:noProof/>
              </w:rPr>
              <w:t>Theo dõi phiên bản tài liệu</w:t>
            </w:r>
            <w:r w:rsidR="00B9720B">
              <w:rPr>
                <w:noProof/>
                <w:webHidden/>
              </w:rPr>
              <w:tab/>
            </w:r>
            <w:r w:rsidR="00B9720B">
              <w:rPr>
                <w:noProof/>
                <w:webHidden/>
              </w:rPr>
              <w:fldChar w:fldCharType="begin"/>
            </w:r>
            <w:r w:rsidR="00B9720B">
              <w:rPr>
                <w:noProof/>
                <w:webHidden/>
              </w:rPr>
              <w:instrText xml:space="preserve"> PAGEREF _Toc204776740 \h </w:instrText>
            </w:r>
            <w:r w:rsidR="00B9720B">
              <w:rPr>
                <w:noProof/>
                <w:webHidden/>
              </w:rPr>
            </w:r>
            <w:r w:rsidR="00B9720B">
              <w:rPr>
                <w:noProof/>
                <w:webHidden/>
              </w:rPr>
              <w:fldChar w:fldCharType="separate"/>
            </w:r>
            <w:r w:rsidR="00B9720B">
              <w:rPr>
                <w:noProof/>
                <w:webHidden/>
              </w:rPr>
              <w:t>2</w:t>
            </w:r>
            <w:r w:rsidR="00B9720B">
              <w:rPr>
                <w:noProof/>
                <w:webHidden/>
              </w:rPr>
              <w:fldChar w:fldCharType="end"/>
            </w:r>
          </w:hyperlink>
        </w:p>
        <w:p w14:paraId="0807A080" w14:textId="67279D79" w:rsidR="00B9720B" w:rsidRDefault="00B9720B">
          <w:pPr>
            <w:pStyle w:val="TOC1"/>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204776741" w:history="1">
            <w:r w:rsidRPr="0002131E">
              <w:rPr>
                <w:rStyle w:val="Hyperlink"/>
                <w:noProof/>
              </w:rPr>
              <w:t>Danh mục bảng biểu và hình ảnh</w:t>
            </w:r>
            <w:r>
              <w:rPr>
                <w:noProof/>
                <w:webHidden/>
              </w:rPr>
              <w:tab/>
            </w:r>
            <w:r>
              <w:rPr>
                <w:noProof/>
                <w:webHidden/>
              </w:rPr>
              <w:fldChar w:fldCharType="begin"/>
            </w:r>
            <w:r>
              <w:rPr>
                <w:noProof/>
                <w:webHidden/>
              </w:rPr>
              <w:instrText xml:space="preserve"> PAGEREF _Toc204776741 \h </w:instrText>
            </w:r>
            <w:r>
              <w:rPr>
                <w:noProof/>
                <w:webHidden/>
              </w:rPr>
            </w:r>
            <w:r>
              <w:rPr>
                <w:noProof/>
                <w:webHidden/>
              </w:rPr>
              <w:fldChar w:fldCharType="separate"/>
            </w:r>
            <w:r>
              <w:rPr>
                <w:noProof/>
                <w:webHidden/>
              </w:rPr>
              <w:t>5</w:t>
            </w:r>
            <w:r>
              <w:rPr>
                <w:noProof/>
                <w:webHidden/>
              </w:rPr>
              <w:fldChar w:fldCharType="end"/>
            </w:r>
          </w:hyperlink>
        </w:p>
        <w:p w14:paraId="27A4FA7C" w14:textId="704A056A" w:rsidR="00B9720B" w:rsidRDefault="00B9720B">
          <w:pPr>
            <w:pStyle w:val="TOC1"/>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204776742" w:history="1">
            <w:r w:rsidRPr="0002131E">
              <w:rPr>
                <w:rStyle w:val="Hyperlink"/>
                <w:noProof/>
              </w:rPr>
              <w:t>1. Giới thiệu.</w:t>
            </w:r>
            <w:r>
              <w:rPr>
                <w:noProof/>
                <w:webHidden/>
              </w:rPr>
              <w:tab/>
            </w:r>
            <w:r>
              <w:rPr>
                <w:noProof/>
                <w:webHidden/>
              </w:rPr>
              <w:fldChar w:fldCharType="begin"/>
            </w:r>
            <w:r>
              <w:rPr>
                <w:noProof/>
                <w:webHidden/>
              </w:rPr>
              <w:instrText xml:space="preserve"> PAGEREF _Toc204776742 \h </w:instrText>
            </w:r>
            <w:r>
              <w:rPr>
                <w:noProof/>
                <w:webHidden/>
              </w:rPr>
            </w:r>
            <w:r>
              <w:rPr>
                <w:noProof/>
                <w:webHidden/>
              </w:rPr>
              <w:fldChar w:fldCharType="separate"/>
            </w:r>
            <w:r>
              <w:rPr>
                <w:noProof/>
                <w:webHidden/>
              </w:rPr>
              <w:t>6</w:t>
            </w:r>
            <w:r>
              <w:rPr>
                <w:noProof/>
                <w:webHidden/>
              </w:rPr>
              <w:fldChar w:fldCharType="end"/>
            </w:r>
          </w:hyperlink>
        </w:p>
        <w:p w14:paraId="7F2A326C" w14:textId="477A3074" w:rsidR="00B9720B" w:rsidRDefault="00B9720B">
          <w:pPr>
            <w:pStyle w:val="TOC2"/>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204776743" w:history="1">
            <w:r w:rsidRPr="0002131E">
              <w:rPr>
                <w:rStyle w:val="Hyperlink"/>
                <w:noProof/>
              </w:rPr>
              <w:t>1.1. Mục đích.</w:t>
            </w:r>
            <w:r>
              <w:rPr>
                <w:noProof/>
                <w:webHidden/>
              </w:rPr>
              <w:tab/>
            </w:r>
            <w:r>
              <w:rPr>
                <w:noProof/>
                <w:webHidden/>
              </w:rPr>
              <w:fldChar w:fldCharType="begin"/>
            </w:r>
            <w:r>
              <w:rPr>
                <w:noProof/>
                <w:webHidden/>
              </w:rPr>
              <w:instrText xml:space="preserve"> PAGEREF _Toc204776743 \h </w:instrText>
            </w:r>
            <w:r>
              <w:rPr>
                <w:noProof/>
                <w:webHidden/>
              </w:rPr>
            </w:r>
            <w:r>
              <w:rPr>
                <w:noProof/>
                <w:webHidden/>
              </w:rPr>
              <w:fldChar w:fldCharType="separate"/>
            </w:r>
            <w:r>
              <w:rPr>
                <w:noProof/>
                <w:webHidden/>
              </w:rPr>
              <w:t>6</w:t>
            </w:r>
            <w:r>
              <w:rPr>
                <w:noProof/>
                <w:webHidden/>
              </w:rPr>
              <w:fldChar w:fldCharType="end"/>
            </w:r>
          </w:hyperlink>
        </w:p>
        <w:p w14:paraId="10DD4F1A" w14:textId="150ABC79" w:rsidR="00B9720B" w:rsidRDefault="00B9720B">
          <w:pPr>
            <w:pStyle w:val="TOC2"/>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204776744" w:history="1">
            <w:r w:rsidRPr="0002131E">
              <w:rPr>
                <w:rStyle w:val="Hyperlink"/>
                <w:noProof/>
              </w:rPr>
              <w:t xml:space="preserve">1.2. </w:t>
            </w:r>
            <w:r w:rsidRPr="0002131E">
              <w:rPr>
                <w:rStyle w:val="Hyperlink"/>
                <w:noProof/>
                <w:lang w:val="vi"/>
              </w:rPr>
              <w:t>Phạm vi</w:t>
            </w:r>
            <w:r w:rsidRPr="0002131E">
              <w:rPr>
                <w:rStyle w:val="Hyperlink"/>
                <w:noProof/>
              </w:rPr>
              <w:t>.</w:t>
            </w:r>
            <w:r>
              <w:rPr>
                <w:noProof/>
                <w:webHidden/>
              </w:rPr>
              <w:tab/>
            </w:r>
            <w:r>
              <w:rPr>
                <w:noProof/>
                <w:webHidden/>
              </w:rPr>
              <w:fldChar w:fldCharType="begin"/>
            </w:r>
            <w:r>
              <w:rPr>
                <w:noProof/>
                <w:webHidden/>
              </w:rPr>
              <w:instrText xml:space="preserve"> PAGEREF _Toc204776744 \h </w:instrText>
            </w:r>
            <w:r>
              <w:rPr>
                <w:noProof/>
                <w:webHidden/>
              </w:rPr>
            </w:r>
            <w:r>
              <w:rPr>
                <w:noProof/>
                <w:webHidden/>
              </w:rPr>
              <w:fldChar w:fldCharType="separate"/>
            </w:r>
            <w:r>
              <w:rPr>
                <w:noProof/>
                <w:webHidden/>
              </w:rPr>
              <w:t>6</w:t>
            </w:r>
            <w:r>
              <w:rPr>
                <w:noProof/>
                <w:webHidden/>
              </w:rPr>
              <w:fldChar w:fldCharType="end"/>
            </w:r>
          </w:hyperlink>
        </w:p>
        <w:p w14:paraId="15304149" w14:textId="3FE34897" w:rsidR="00B9720B" w:rsidRDefault="00B9720B">
          <w:pPr>
            <w:pStyle w:val="TOC3"/>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204776745" w:history="1">
            <w:r w:rsidRPr="0002131E">
              <w:rPr>
                <w:rStyle w:val="Hyperlink"/>
                <w:noProof/>
              </w:rPr>
              <w:t>1.2.1. Phạm vi của hệ thống.</w:t>
            </w:r>
            <w:r>
              <w:rPr>
                <w:noProof/>
                <w:webHidden/>
              </w:rPr>
              <w:tab/>
            </w:r>
            <w:r>
              <w:rPr>
                <w:noProof/>
                <w:webHidden/>
              </w:rPr>
              <w:fldChar w:fldCharType="begin"/>
            </w:r>
            <w:r>
              <w:rPr>
                <w:noProof/>
                <w:webHidden/>
              </w:rPr>
              <w:instrText xml:space="preserve"> PAGEREF _Toc204776745 \h </w:instrText>
            </w:r>
            <w:r>
              <w:rPr>
                <w:noProof/>
                <w:webHidden/>
              </w:rPr>
            </w:r>
            <w:r>
              <w:rPr>
                <w:noProof/>
                <w:webHidden/>
              </w:rPr>
              <w:fldChar w:fldCharType="separate"/>
            </w:r>
            <w:r>
              <w:rPr>
                <w:noProof/>
                <w:webHidden/>
              </w:rPr>
              <w:t>6</w:t>
            </w:r>
            <w:r>
              <w:rPr>
                <w:noProof/>
                <w:webHidden/>
              </w:rPr>
              <w:fldChar w:fldCharType="end"/>
            </w:r>
          </w:hyperlink>
        </w:p>
        <w:p w14:paraId="774540C4" w14:textId="68CAF7F2" w:rsidR="00B9720B" w:rsidRDefault="00B9720B">
          <w:pPr>
            <w:pStyle w:val="TOC3"/>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204776746" w:history="1">
            <w:r w:rsidRPr="0002131E">
              <w:rPr>
                <w:rStyle w:val="Hyperlink"/>
                <w:noProof/>
              </w:rPr>
              <w:t xml:space="preserve">1.2.2. </w:t>
            </w:r>
            <w:r w:rsidRPr="0002131E">
              <w:rPr>
                <w:rStyle w:val="Hyperlink"/>
                <w:noProof/>
                <w:lang w:val="vi"/>
              </w:rPr>
              <w:t>Phạm vi của tài liệu</w:t>
            </w:r>
            <w:r w:rsidRPr="0002131E">
              <w:rPr>
                <w:rStyle w:val="Hyperlink"/>
                <w:noProof/>
              </w:rPr>
              <w:t>.</w:t>
            </w:r>
            <w:r>
              <w:rPr>
                <w:noProof/>
                <w:webHidden/>
              </w:rPr>
              <w:tab/>
            </w:r>
            <w:r>
              <w:rPr>
                <w:noProof/>
                <w:webHidden/>
              </w:rPr>
              <w:fldChar w:fldCharType="begin"/>
            </w:r>
            <w:r>
              <w:rPr>
                <w:noProof/>
                <w:webHidden/>
              </w:rPr>
              <w:instrText xml:space="preserve"> PAGEREF _Toc204776746 \h </w:instrText>
            </w:r>
            <w:r>
              <w:rPr>
                <w:noProof/>
                <w:webHidden/>
              </w:rPr>
            </w:r>
            <w:r>
              <w:rPr>
                <w:noProof/>
                <w:webHidden/>
              </w:rPr>
              <w:fldChar w:fldCharType="separate"/>
            </w:r>
            <w:r>
              <w:rPr>
                <w:noProof/>
                <w:webHidden/>
              </w:rPr>
              <w:t>6</w:t>
            </w:r>
            <w:r>
              <w:rPr>
                <w:noProof/>
                <w:webHidden/>
              </w:rPr>
              <w:fldChar w:fldCharType="end"/>
            </w:r>
          </w:hyperlink>
        </w:p>
        <w:p w14:paraId="36D2A8B3" w14:textId="32DA69B0" w:rsidR="00B9720B" w:rsidRDefault="00B9720B">
          <w:pPr>
            <w:pStyle w:val="TOC2"/>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204776747" w:history="1">
            <w:r w:rsidRPr="0002131E">
              <w:rPr>
                <w:rStyle w:val="Hyperlink"/>
                <w:noProof/>
              </w:rPr>
              <w:t xml:space="preserve">1.3. </w:t>
            </w:r>
            <w:r w:rsidRPr="0002131E">
              <w:rPr>
                <w:rStyle w:val="Hyperlink"/>
                <w:noProof/>
                <w:lang w:val="vi"/>
              </w:rPr>
              <w:t>Định nghĩa, từ viết tắt, ký hiệu</w:t>
            </w:r>
            <w:r w:rsidRPr="0002131E">
              <w:rPr>
                <w:rStyle w:val="Hyperlink"/>
                <w:noProof/>
              </w:rPr>
              <w:t>.</w:t>
            </w:r>
            <w:r>
              <w:rPr>
                <w:noProof/>
                <w:webHidden/>
              </w:rPr>
              <w:tab/>
            </w:r>
            <w:r>
              <w:rPr>
                <w:noProof/>
                <w:webHidden/>
              </w:rPr>
              <w:fldChar w:fldCharType="begin"/>
            </w:r>
            <w:r>
              <w:rPr>
                <w:noProof/>
                <w:webHidden/>
              </w:rPr>
              <w:instrText xml:space="preserve"> PAGEREF _Toc204776747 \h </w:instrText>
            </w:r>
            <w:r>
              <w:rPr>
                <w:noProof/>
                <w:webHidden/>
              </w:rPr>
            </w:r>
            <w:r>
              <w:rPr>
                <w:noProof/>
                <w:webHidden/>
              </w:rPr>
              <w:fldChar w:fldCharType="separate"/>
            </w:r>
            <w:r>
              <w:rPr>
                <w:noProof/>
                <w:webHidden/>
              </w:rPr>
              <w:t>7</w:t>
            </w:r>
            <w:r>
              <w:rPr>
                <w:noProof/>
                <w:webHidden/>
              </w:rPr>
              <w:fldChar w:fldCharType="end"/>
            </w:r>
          </w:hyperlink>
        </w:p>
        <w:p w14:paraId="4A9E9A7E" w14:textId="4B301483" w:rsidR="00B9720B" w:rsidRDefault="00B9720B">
          <w:pPr>
            <w:pStyle w:val="TOC2"/>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204776748" w:history="1">
            <w:r w:rsidRPr="0002131E">
              <w:rPr>
                <w:rStyle w:val="Hyperlink"/>
                <w:noProof/>
              </w:rPr>
              <w:t xml:space="preserve">1.4. </w:t>
            </w:r>
            <w:r w:rsidRPr="0002131E">
              <w:rPr>
                <w:rStyle w:val="Hyperlink"/>
                <w:noProof/>
                <w:lang w:val="vi"/>
              </w:rPr>
              <w:t>Tham khảo</w:t>
            </w:r>
            <w:r w:rsidRPr="0002131E">
              <w:rPr>
                <w:rStyle w:val="Hyperlink"/>
                <w:noProof/>
              </w:rPr>
              <w:t>.</w:t>
            </w:r>
            <w:r>
              <w:rPr>
                <w:noProof/>
                <w:webHidden/>
              </w:rPr>
              <w:tab/>
            </w:r>
            <w:r>
              <w:rPr>
                <w:noProof/>
                <w:webHidden/>
              </w:rPr>
              <w:fldChar w:fldCharType="begin"/>
            </w:r>
            <w:r>
              <w:rPr>
                <w:noProof/>
                <w:webHidden/>
              </w:rPr>
              <w:instrText xml:space="preserve"> PAGEREF _Toc204776748 \h </w:instrText>
            </w:r>
            <w:r>
              <w:rPr>
                <w:noProof/>
                <w:webHidden/>
              </w:rPr>
            </w:r>
            <w:r>
              <w:rPr>
                <w:noProof/>
                <w:webHidden/>
              </w:rPr>
              <w:fldChar w:fldCharType="separate"/>
            </w:r>
            <w:r>
              <w:rPr>
                <w:noProof/>
                <w:webHidden/>
              </w:rPr>
              <w:t>8</w:t>
            </w:r>
            <w:r>
              <w:rPr>
                <w:noProof/>
                <w:webHidden/>
              </w:rPr>
              <w:fldChar w:fldCharType="end"/>
            </w:r>
          </w:hyperlink>
        </w:p>
        <w:p w14:paraId="4199A7D8" w14:textId="3D95886A" w:rsidR="00B9720B" w:rsidRDefault="00B9720B">
          <w:pPr>
            <w:pStyle w:val="TOC1"/>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204776749" w:history="1">
            <w:r w:rsidRPr="0002131E">
              <w:rPr>
                <w:rStyle w:val="Hyperlink"/>
                <w:noProof/>
              </w:rPr>
              <w:t>2. Mô tả chung.</w:t>
            </w:r>
            <w:r>
              <w:rPr>
                <w:noProof/>
                <w:webHidden/>
              </w:rPr>
              <w:tab/>
            </w:r>
            <w:r>
              <w:rPr>
                <w:noProof/>
                <w:webHidden/>
              </w:rPr>
              <w:fldChar w:fldCharType="begin"/>
            </w:r>
            <w:r>
              <w:rPr>
                <w:noProof/>
                <w:webHidden/>
              </w:rPr>
              <w:instrText xml:space="preserve"> PAGEREF _Toc204776749 \h </w:instrText>
            </w:r>
            <w:r>
              <w:rPr>
                <w:noProof/>
                <w:webHidden/>
              </w:rPr>
            </w:r>
            <w:r>
              <w:rPr>
                <w:noProof/>
                <w:webHidden/>
              </w:rPr>
              <w:fldChar w:fldCharType="separate"/>
            </w:r>
            <w:r>
              <w:rPr>
                <w:noProof/>
                <w:webHidden/>
              </w:rPr>
              <w:t>9</w:t>
            </w:r>
            <w:r>
              <w:rPr>
                <w:noProof/>
                <w:webHidden/>
              </w:rPr>
              <w:fldChar w:fldCharType="end"/>
            </w:r>
          </w:hyperlink>
        </w:p>
        <w:p w14:paraId="3EC8DBAA" w14:textId="6FA4231D" w:rsidR="00B9720B" w:rsidRDefault="00B9720B">
          <w:pPr>
            <w:pStyle w:val="TOC2"/>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204776750" w:history="1">
            <w:r w:rsidRPr="0002131E">
              <w:rPr>
                <w:rStyle w:val="Hyperlink"/>
                <w:noProof/>
              </w:rPr>
              <w:t xml:space="preserve">2.1. </w:t>
            </w:r>
            <w:r w:rsidRPr="0002131E">
              <w:rPr>
                <w:rStyle w:val="Hyperlink"/>
                <w:noProof/>
                <w:lang w:val="vi"/>
              </w:rPr>
              <w:t>Bối cảnh sản phẩm</w:t>
            </w:r>
            <w:r w:rsidRPr="0002131E">
              <w:rPr>
                <w:rStyle w:val="Hyperlink"/>
                <w:noProof/>
              </w:rPr>
              <w:t>.</w:t>
            </w:r>
            <w:r>
              <w:rPr>
                <w:noProof/>
                <w:webHidden/>
              </w:rPr>
              <w:tab/>
            </w:r>
            <w:r>
              <w:rPr>
                <w:noProof/>
                <w:webHidden/>
              </w:rPr>
              <w:fldChar w:fldCharType="begin"/>
            </w:r>
            <w:r>
              <w:rPr>
                <w:noProof/>
                <w:webHidden/>
              </w:rPr>
              <w:instrText xml:space="preserve"> PAGEREF _Toc204776750 \h </w:instrText>
            </w:r>
            <w:r>
              <w:rPr>
                <w:noProof/>
                <w:webHidden/>
              </w:rPr>
            </w:r>
            <w:r>
              <w:rPr>
                <w:noProof/>
                <w:webHidden/>
              </w:rPr>
              <w:fldChar w:fldCharType="separate"/>
            </w:r>
            <w:r>
              <w:rPr>
                <w:noProof/>
                <w:webHidden/>
              </w:rPr>
              <w:t>9</w:t>
            </w:r>
            <w:r>
              <w:rPr>
                <w:noProof/>
                <w:webHidden/>
              </w:rPr>
              <w:fldChar w:fldCharType="end"/>
            </w:r>
          </w:hyperlink>
        </w:p>
        <w:p w14:paraId="3A9FEC90" w14:textId="75A43E55" w:rsidR="00B9720B" w:rsidRDefault="00B9720B">
          <w:pPr>
            <w:pStyle w:val="TOC2"/>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204776751" w:history="1">
            <w:r w:rsidRPr="0002131E">
              <w:rPr>
                <w:rStyle w:val="Hyperlink"/>
                <w:noProof/>
              </w:rPr>
              <w:t>2.2. Các lớp người dùng và đặc điểm.</w:t>
            </w:r>
            <w:r>
              <w:rPr>
                <w:noProof/>
                <w:webHidden/>
              </w:rPr>
              <w:tab/>
            </w:r>
            <w:r>
              <w:rPr>
                <w:noProof/>
                <w:webHidden/>
              </w:rPr>
              <w:fldChar w:fldCharType="begin"/>
            </w:r>
            <w:r>
              <w:rPr>
                <w:noProof/>
                <w:webHidden/>
              </w:rPr>
              <w:instrText xml:space="preserve"> PAGEREF _Toc204776751 \h </w:instrText>
            </w:r>
            <w:r>
              <w:rPr>
                <w:noProof/>
                <w:webHidden/>
              </w:rPr>
            </w:r>
            <w:r>
              <w:rPr>
                <w:noProof/>
                <w:webHidden/>
              </w:rPr>
              <w:fldChar w:fldCharType="separate"/>
            </w:r>
            <w:r>
              <w:rPr>
                <w:noProof/>
                <w:webHidden/>
              </w:rPr>
              <w:t>10</w:t>
            </w:r>
            <w:r>
              <w:rPr>
                <w:noProof/>
                <w:webHidden/>
              </w:rPr>
              <w:fldChar w:fldCharType="end"/>
            </w:r>
          </w:hyperlink>
        </w:p>
        <w:p w14:paraId="2443280E" w14:textId="27746B7A" w:rsidR="00B9720B" w:rsidRDefault="00B9720B">
          <w:pPr>
            <w:pStyle w:val="TOC2"/>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204776752" w:history="1">
            <w:r w:rsidRPr="0002131E">
              <w:rPr>
                <w:rStyle w:val="Hyperlink"/>
                <w:noProof/>
              </w:rPr>
              <w:t xml:space="preserve">2.3. </w:t>
            </w:r>
            <w:r w:rsidRPr="0002131E">
              <w:rPr>
                <w:rStyle w:val="Hyperlink"/>
                <w:noProof/>
                <w:lang w:val="vi"/>
              </w:rPr>
              <w:t>Môi trường vận hành</w:t>
            </w:r>
            <w:r w:rsidRPr="0002131E">
              <w:rPr>
                <w:rStyle w:val="Hyperlink"/>
                <w:noProof/>
              </w:rPr>
              <w:t>.</w:t>
            </w:r>
            <w:r>
              <w:rPr>
                <w:noProof/>
                <w:webHidden/>
              </w:rPr>
              <w:tab/>
            </w:r>
            <w:r>
              <w:rPr>
                <w:noProof/>
                <w:webHidden/>
              </w:rPr>
              <w:fldChar w:fldCharType="begin"/>
            </w:r>
            <w:r>
              <w:rPr>
                <w:noProof/>
                <w:webHidden/>
              </w:rPr>
              <w:instrText xml:space="preserve"> PAGEREF _Toc204776752 \h </w:instrText>
            </w:r>
            <w:r>
              <w:rPr>
                <w:noProof/>
                <w:webHidden/>
              </w:rPr>
            </w:r>
            <w:r>
              <w:rPr>
                <w:noProof/>
                <w:webHidden/>
              </w:rPr>
              <w:fldChar w:fldCharType="separate"/>
            </w:r>
            <w:r>
              <w:rPr>
                <w:noProof/>
                <w:webHidden/>
              </w:rPr>
              <w:t>11</w:t>
            </w:r>
            <w:r>
              <w:rPr>
                <w:noProof/>
                <w:webHidden/>
              </w:rPr>
              <w:fldChar w:fldCharType="end"/>
            </w:r>
          </w:hyperlink>
        </w:p>
        <w:p w14:paraId="3F646F76" w14:textId="5625FB74" w:rsidR="00B9720B" w:rsidRDefault="00B9720B">
          <w:pPr>
            <w:pStyle w:val="TOC2"/>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204776753" w:history="1">
            <w:r w:rsidRPr="0002131E">
              <w:rPr>
                <w:rStyle w:val="Hyperlink"/>
                <w:noProof/>
              </w:rPr>
              <w:t xml:space="preserve">2.4. </w:t>
            </w:r>
            <w:r w:rsidRPr="0002131E">
              <w:rPr>
                <w:rStyle w:val="Hyperlink"/>
                <w:noProof/>
                <w:lang w:val="vi"/>
              </w:rPr>
              <w:t>Ràng buộc thiết kế và triển khai</w:t>
            </w:r>
            <w:r w:rsidRPr="0002131E">
              <w:rPr>
                <w:rStyle w:val="Hyperlink"/>
                <w:noProof/>
              </w:rPr>
              <w:t>.</w:t>
            </w:r>
            <w:r>
              <w:rPr>
                <w:noProof/>
                <w:webHidden/>
              </w:rPr>
              <w:tab/>
            </w:r>
            <w:r>
              <w:rPr>
                <w:noProof/>
                <w:webHidden/>
              </w:rPr>
              <w:fldChar w:fldCharType="begin"/>
            </w:r>
            <w:r>
              <w:rPr>
                <w:noProof/>
                <w:webHidden/>
              </w:rPr>
              <w:instrText xml:space="preserve"> PAGEREF _Toc204776753 \h </w:instrText>
            </w:r>
            <w:r>
              <w:rPr>
                <w:noProof/>
                <w:webHidden/>
              </w:rPr>
            </w:r>
            <w:r>
              <w:rPr>
                <w:noProof/>
                <w:webHidden/>
              </w:rPr>
              <w:fldChar w:fldCharType="separate"/>
            </w:r>
            <w:r>
              <w:rPr>
                <w:noProof/>
                <w:webHidden/>
              </w:rPr>
              <w:t>12</w:t>
            </w:r>
            <w:r>
              <w:rPr>
                <w:noProof/>
                <w:webHidden/>
              </w:rPr>
              <w:fldChar w:fldCharType="end"/>
            </w:r>
          </w:hyperlink>
        </w:p>
        <w:p w14:paraId="0B14DB8F" w14:textId="682D2D08" w:rsidR="00B9720B" w:rsidRDefault="00B9720B">
          <w:pPr>
            <w:pStyle w:val="TOC2"/>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204776754" w:history="1">
            <w:r w:rsidRPr="0002131E">
              <w:rPr>
                <w:rStyle w:val="Hyperlink"/>
                <w:noProof/>
              </w:rPr>
              <w:t xml:space="preserve">2.5. </w:t>
            </w:r>
            <w:r w:rsidRPr="0002131E">
              <w:rPr>
                <w:rStyle w:val="Hyperlink"/>
                <w:noProof/>
                <w:lang w:val="vi"/>
              </w:rPr>
              <w:t>Giả định và phụ thuộc</w:t>
            </w:r>
            <w:r w:rsidRPr="0002131E">
              <w:rPr>
                <w:rStyle w:val="Hyperlink"/>
                <w:noProof/>
              </w:rPr>
              <w:t>.</w:t>
            </w:r>
            <w:r>
              <w:rPr>
                <w:noProof/>
                <w:webHidden/>
              </w:rPr>
              <w:tab/>
            </w:r>
            <w:r>
              <w:rPr>
                <w:noProof/>
                <w:webHidden/>
              </w:rPr>
              <w:fldChar w:fldCharType="begin"/>
            </w:r>
            <w:r>
              <w:rPr>
                <w:noProof/>
                <w:webHidden/>
              </w:rPr>
              <w:instrText xml:space="preserve"> PAGEREF _Toc204776754 \h </w:instrText>
            </w:r>
            <w:r>
              <w:rPr>
                <w:noProof/>
                <w:webHidden/>
              </w:rPr>
            </w:r>
            <w:r>
              <w:rPr>
                <w:noProof/>
                <w:webHidden/>
              </w:rPr>
              <w:fldChar w:fldCharType="separate"/>
            </w:r>
            <w:r>
              <w:rPr>
                <w:noProof/>
                <w:webHidden/>
              </w:rPr>
              <w:t>14</w:t>
            </w:r>
            <w:r>
              <w:rPr>
                <w:noProof/>
                <w:webHidden/>
              </w:rPr>
              <w:fldChar w:fldCharType="end"/>
            </w:r>
          </w:hyperlink>
        </w:p>
        <w:p w14:paraId="3A37C0AF" w14:textId="3F1332AB" w:rsidR="00B9720B" w:rsidRDefault="00B9720B">
          <w:pPr>
            <w:pStyle w:val="TOC1"/>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204776755" w:history="1">
            <w:r w:rsidRPr="0002131E">
              <w:rPr>
                <w:rStyle w:val="Hyperlink"/>
                <w:noProof/>
              </w:rPr>
              <w:t>3. Các yêu cầu chức năng.</w:t>
            </w:r>
            <w:r>
              <w:rPr>
                <w:noProof/>
                <w:webHidden/>
              </w:rPr>
              <w:tab/>
            </w:r>
            <w:r>
              <w:rPr>
                <w:noProof/>
                <w:webHidden/>
              </w:rPr>
              <w:fldChar w:fldCharType="begin"/>
            </w:r>
            <w:r>
              <w:rPr>
                <w:noProof/>
                <w:webHidden/>
              </w:rPr>
              <w:instrText xml:space="preserve"> PAGEREF _Toc204776755 \h </w:instrText>
            </w:r>
            <w:r>
              <w:rPr>
                <w:noProof/>
                <w:webHidden/>
              </w:rPr>
            </w:r>
            <w:r>
              <w:rPr>
                <w:noProof/>
                <w:webHidden/>
              </w:rPr>
              <w:fldChar w:fldCharType="separate"/>
            </w:r>
            <w:r>
              <w:rPr>
                <w:noProof/>
                <w:webHidden/>
              </w:rPr>
              <w:t>15</w:t>
            </w:r>
            <w:r>
              <w:rPr>
                <w:noProof/>
                <w:webHidden/>
              </w:rPr>
              <w:fldChar w:fldCharType="end"/>
            </w:r>
          </w:hyperlink>
        </w:p>
        <w:p w14:paraId="07E7DB36" w14:textId="2F4BB876" w:rsidR="00B9720B" w:rsidRDefault="00B9720B">
          <w:pPr>
            <w:pStyle w:val="TOC2"/>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204776756" w:history="1">
            <w:r w:rsidRPr="0002131E">
              <w:rPr>
                <w:rStyle w:val="Hyperlink"/>
                <w:noProof/>
              </w:rPr>
              <w:t>3.1. Quy trình nghiệp vụ.</w:t>
            </w:r>
            <w:r>
              <w:rPr>
                <w:noProof/>
                <w:webHidden/>
              </w:rPr>
              <w:tab/>
            </w:r>
            <w:r>
              <w:rPr>
                <w:noProof/>
                <w:webHidden/>
              </w:rPr>
              <w:fldChar w:fldCharType="begin"/>
            </w:r>
            <w:r>
              <w:rPr>
                <w:noProof/>
                <w:webHidden/>
              </w:rPr>
              <w:instrText xml:space="preserve"> PAGEREF _Toc204776756 \h </w:instrText>
            </w:r>
            <w:r>
              <w:rPr>
                <w:noProof/>
                <w:webHidden/>
              </w:rPr>
            </w:r>
            <w:r>
              <w:rPr>
                <w:noProof/>
                <w:webHidden/>
              </w:rPr>
              <w:fldChar w:fldCharType="separate"/>
            </w:r>
            <w:r>
              <w:rPr>
                <w:noProof/>
                <w:webHidden/>
              </w:rPr>
              <w:t>15</w:t>
            </w:r>
            <w:r>
              <w:rPr>
                <w:noProof/>
                <w:webHidden/>
              </w:rPr>
              <w:fldChar w:fldCharType="end"/>
            </w:r>
          </w:hyperlink>
        </w:p>
        <w:p w14:paraId="64D14DBA" w14:textId="4D0E84B2" w:rsidR="00B9720B" w:rsidRDefault="00B9720B">
          <w:pPr>
            <w:pStyle w:val="TOC3"/>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204776757" w:history="1">
            <w:r w:rsidRPr="0002131E">
              <w:rPr>
                <w:rStyle w:val="Hyperlink"/>
                <w:noProof/>
              </w:rPr>
              <w:t>3.1.1. Đăng nhập và quản lý tài khoản.</w:t>
            </w:r>
            <w:r>
              <w:rPr>
                <w:noProof/>
                <w:webHidden/>
              </w:rPr>
              <w:tab/>
            </w:r>
            <w:r>
              <w:rPr>
                <w:noProof/>
                <w:webHidden/>
              </w:rPr>
              <w:fldChar w:fldCharType="begin"/>
            </w:r>
            <w:r>
              <w:rPr>
                <w:noProof/>
                <w:webHidden/>
              </w:rPr>
              <w:instrText xml:space="preserve"> PAGEREF _Toc204776757 \h </w:instrText>
            </w:r>
            <w:r>
              <w:rPr>
                <w:noProof/>
                <w:webHidden/>
              </w:rPr>
            </w:r>
            <w:r>
              <w:rPr>
                <w:noProof/>
                <w:webHidden/>
              </w:rPr>
              <w:fldChar w:fldCharType="separate"/>
            </w:r>
            <w:r>
              <w:rPr>
                <w:noProof/>
                <w:webHidden/>
              </w:rPr>
              <w:t>15</w:t>
            </w:r>
            <w:r>
              <w:rPr>
                <w:noProof/>
                <w:webHidden/>
              </w:rPr>
              <w:fldChar w:fldCharType="end"/>
            </w:r>
          </w:hyperlink>
        </w:p>
        <w:p w14:paraId="4C9FD1BB" w14:textId="0A30D8ED" w:rsidR="00B9720B" w:rsidRDefault="00B9720B">
          <w:pPr>
            <w:pStyle w:val="TOC3"/>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204776758" w:history="1">
            <w:r w:rsidRPr="0002131E">
              <w:rPr>
                <w:rStyle w:val="Hyperlink"/>
                <w:noProof/>
              </w:rPr>
              <w:t>3.1.2. Tạo và quản lý khóa học.</w:t>
            </w:r>
            <w:r>
              <w:rPr>
                <w:noProof/>
                <w:webHidden/>
              </w:rPr>
              <w:tab/>
            </w:r>
            <w:r>
              <w:rPr>
                <w:noProof/>
                <w:webHidden/>
              </w:rPr>
              <w:fldChar w:fldCharType="begin"/>
            </w:r>
            <w:r>
              <w:rPr>
                <w:noProof/>
                <w:webHidden/>
              </w:rPr>
              <w:instrText xml:space="preserve"> PAGEREF _Toc204776758 \h </w:instrText>
            </w:r>
            <w:r>
              <w:rPr>
                <w:noProof/>
                <w:webHidden/>
              </w:rPr>
            </w:r>
            <w:r>
              <w:rPr>
                <w:noProof/>
                <w:webHidden/>
              </w:rPr>
              <w:fldChar w:fldCharType="separate"/>
            </w:r>
            <w:r>
              <w:rPr>
                <w:noProof/>
                <w:webHidden/>
              </w:rPr>
              <w:t>15</w:t>
            </w:r>
            <w:r>
              <w:rPr>
                <w:noProof/>
                <w:webHidden/>
              </w:rPr>
              <w:fldChar w:fldCharType="end"/>
            </w:r>
          </w:hyperlink>
        </w:p>
        <w:p w14:paraId="2A3DC1C3" w14:textId="5D6B7783" w:rsidR="00B9720B" w:rsidRDefault="00B9720B">
          <w:pPr>
            <w:pStyle w:val="TOC3"/>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204776759" w:history="1">
            <w:r w:rsidRPr="0002131E">
              <w:rPr>
                <w:rStyle w:val="Hyperlink"/>
                <w:noProof/>
              </w:rPr>
              <w:t>3.1.3. Tham gia và học tập khóa học.</w:t>
            </w:r>
            <w:r>
              <w:rPr>
                <w:noProof/>
                <w:webHidden/>
              </w:rPr>
              <w:tab/>
            </w:r>
            <w:r>
              <w:rPr>
                <w:noProof/>
                <w:webHidden/>
              </w:rPr>
              <w:fldChar w:fldCharType="begin"/>
            </w:r>
            <w:r>
              <w:rPr>
                <w:noProof/>
                <w:webHidden/>
              </w:rPr>
              <w:instrText xml:space="preserve"> PAGEREF _Toc204776759 \h </w:instrText>
            </w:r>
            <w:r>
              <w:rPr>
                <w:noProof/>
                <w:webHidden/>
              </w:rPr>
            </w:r>
            <w:r>
              <w:rPr>
                <w:noProof/>
                <w:webHidden/>
              </w:rPr>
              <w:fldChar w:fldCharType="separate"/>
            </w:r>
            <w:r>
              <w:rPr>
                <w:noProof/>
                <w:webHidden/>
              </w:rPr>
              <w:t>16</w:t>
            </w:r>
            <w:r>
              <w:rPr>
                <w:noProof/>
                <w:webHidden/>
              </w:rPr>
              <w:fldChar w:fldCharType="end"/>
            </w:r>
          </w:hyperlink>
        </w:p>
        <w:p w14:paraId="1E3F0C9D" w14:textId="40E051B6" w:rsidR="00B9720B" w:rsidRDefault="00B9720B">
          <w:pPr>
            <w:pStyle w:val="TOC3"/>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204776760" w:history="1">
            <w:r w:rsidRPr="0002131E">
              <w:rPr>
                <w:rStyle w:val="Hyperlink"/>
                <w:noProof/>
              </w:rPr>
              <w:t>3.1.4. Quản lý bài kiểm tra và đánh giá.</w:t>
            </w:r>
            <w:r>
              <w:rPr>
                <w:noProof/>
                <w:webHidden/>
              </w:rPr>
              <w:tab/>
            </w:r>
            <w:r>
              <w:rPr>
                <w:noProof/>
                <w:webHidden/>
              </w:rPr>
              <w:fldChar w:fldCharType="begin"/>
            </w:r>
            <w:r>
              <w:rPr>
                <w:noProof/>
                <w:webHidden/>
              </w:rPr>
              <w:instrText xml:space="preserve"> PAGEREF _Toc204776760 \h </w:instrText>
            </w:r>
            <w:r>
              <w:rPr>
                <w:noProof/>
                <w:webHidden/>
              </w:rPr>
            </w:r>
            <w:r>
              <w:rPr>
                <w:noProof/>
                <w:webHidden/>
              </w:rPr>
              <w:fldChar w:fldCharType="separate"/>
            </w:r>
            <w:r>
              <w:rPr>
                <w:noProof/>
                <w:webHidden/>
              </w:rPr>
              <w:t>16</w:t>
            </w:r>
            <w:r>
              <w:rPr>
                <w:noProof/>
                <w:webHidden/>
              </w:rPr>
              <w:fldChar w:fldCharType="end"/>
            </w:r>
          </w:hyperlink>
        </w:p>
        <w:p w14:paraId="73D3B468" w14:textId="6884E216" w:rsidR="00B9720B" w:rsidRDefault="00B9720B">
          <w:pPr>
            <w:pStyle w:val="TOC3"/>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204776761" w:history="1">
            <w:r w:rsidRPr="0002131E">
              <w:rPr>
                <w:rStyle w:val="Hyperlink"/>
                <w:noProof/>
              </w:rPr>
              <w:t>3.1.5. Thảo luận và hỏi đáp.</w:t>
            </w:r>
            <w:r>
              <w:rPr>
                <w:noProof/>
                <w:webHidden/>
              </w:rPr>
              <w:tab/>
            </w:r>
            <w:r>
              <w:rPr>
                <w:noProof/>
                <w:webHidden/>
              </w:rPr>
              <w:fldChar w:fldCharType="begin"/>
            </w:r>
            <w:r>
              <w:rPr>
                <w:noProof/>
                <w:webHidden/>
              </w:rPr>
              <w:instrText xml:space="preserve"> PAGEREF _Toc204776761 \h </w:instrText>
            </w:r>
            <w:r>
              <w:rPr>
                <w:noProof/>
                <w:webHidden/>
              </w:rPr>
            </w:r>
            <w:r>
              <w:rPr>
                <w:noProof/>
                <w:webHidden/>
              </w:rPr>
              <w:fldChar w:fldCharType="separate"/>
            </w:r>
            <w:r>
              <w:rPr>
                <w:noProof/>
                <w:webHidden/>
              </w:rPr>
              <w:t>17</w:t>
            </w:r>
            <w:r>
              <w:rPr>
                <w:noProof/>
                <w:webHidden/>
              </w:rPr>
              <w:fldChar w:fldCharType="end"/>
            </w:r>
          </w:hyperlink>
        </w:p>
        <w:p w14:paraId="1BBCDDAA" w14:textId="2391682F" w:rsidR="00B9720B" w:rsidRDefault="00B9720B">
          <w:pPr>
            <w:pStyle w:val="TOC3"/>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204776762" w:history="1">
            <w:r w:rsidRPr="0002131E">
              <w:rPr>
                <w:rStyle w:val="Hyperlink"/>
                <w:noProof/>
              </w:rPr>
              <w:t>3.1.6. Quản lý lịch dạy và lịch học.</w:t>
            </w:r>
            <w:r>
              <w:rPr>
                <w:noProof/>
                <w:webHidden/>
              </w:rPr>
              <w:tab/>
            </w:r>
            <w:r>
              <w:rPr>
                <w:noProof/>
                <w:webHidden/>
              </w:rPr>
              <w:fldChar w:fldCharType="begin"/>
            </w:r>
            <w:r>
              <w:rPr>
                <w:noProof/>
                <w:webHidden/>
              </w:rPr>
              <w:instrText xml:space="preserve"> PAGEREF _Toc204776762 \h </w:instrText>
            </w:r>
            <w:r>
              <w:rPr>
                <w:noProof/>
                <w:webHidden/>
              </w:rPr>
            </w:r>
            <w:r>
              <w:rPr>
                <w:noProof/>
                <w:webHidden/>
              </w:rPr>
              <w:fldChar w:fldCharType="separate"/>
            </w:r>
            <w:r>
              <w:rPr>
                <w:noProof/>
                <w:webHidden/>
              </w:rPr>
              <w:t>17</w:t>
            </w:r>
            <w:r>
              <w:rPr>
                <w:noProof/>
                <w:webHidden/>
              </w:rPr>
              <w:fldChar w:fldCharType="end"/>
            </w:r>
          </w:hyperlink>
        </w:p>
        <w:p w14:paraId="37907B2E" w14:textId="41CD3A5B" w:rsidR="00B9720B" w:rsidRDefault="00B9720B">
          <w:pPr>
            <w:pStyle w:val="TOC3"/>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204776763" w:history="1">
            <w:r w:rsidRPr="0002131E">
              <w:rPr>
                <w:rStyle w:val="Hyperlink"/>
                <w:noProof/>
              </w:rPr>
              <w:t>3.1.7. Thanh toán khóa học.</w:t>
            </w:r>
            <w:r>
              <w:rPr>
                <w:noProof/>
                <w:webHidden/>
              </w:rPr>
              <w:tab/>
            </w:r>
            <w:r>
              <w:rPr>
                <w:noProof/>
                <w:webHidden/>
              </w:rPr>
              <w:fldChar w:fldCharType="begin"/>
            </w:r>
            <w:r>
              <w:rPr>
                <w:noProof/>
                <w:webHidden/>
              </w:rPr>
              <w:instrText xml:space="preserve"> PAGEREF _Toc204776763 \h </w:instrText>
            </w:r>
            <w:r>
              <w:rPr>
                <w:noProof/>
                <w:webHidden/>
              </w:rPr>
            </w:r>
            <w:r>
              <w:rPr>
                <w:noProof/>
                <w:webHidden/>
              </w:rPr>
              <w:fldChar w:fldCharType="separate"/>
            </w:r>
            <w:r>
              <w:rPr>
                <w:noProof/>
                <w:webHidden/>
              </w:rPr>
              <w:t>17</w:t>
            </w:r>
            <w:r>
              <w:rPr>
                <w:noProof/>
                <w:webHidden/>
              </w:rPr>
              <w:fldChar w:fldCharType="end"/>
            </w:r>
          </w:hyperlink>
        </w:p>
        <w:p w14:paraId="3CD264EF" w14:textId="560860C7" w:rsidR="00B9720B" w:rsidRDefault="00B9720B">
          <w:pPr>
            <w:pStyle w:val="TOC3"/>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204776764" w:history="1">
            <w:r w:rsidRPr="0002131E">
              <w:rPr>
                <w:rStyle w:val="Hyperlink"/>
                <w:noProof/>
              </w:rPr>
              <w:t>3.1.8. Báo cáo và thống kê.</w:t>
            </w:r>
            <w:r>
              <w:rPr>
                <w:noProof/>
                <w:webHidden/>
              </w:rPr>
              <w:tab/>
            </w:r>
            <w:r>
              <w:rPr>
                <w:noProof/>
                <w:webHidden/>
              </w:rPr>
              <w:fldChar w:fldCharType="begin"/>
            </w:r>
            <w:r>
              <w:rPr>
                <w:noProof/>
                <w:webHidden/>
              </w:rPr>
              <w:instrText xml:space="preserve"> PAGEREF _Toc204776764 \h </w:instrText>
            </w:r>
            <w:r>
              <w:rPr>
                <w:noProof/>
                <w:webHidden/>
              </w:rPr>
            </w:r>
            <w:r>
              <w:rPr>
                <w:noProof/>
                <w:webHidden/>
              </w:rPr>
              <w:fldChar w:fldCharType="separate"/>
            </w:r>
            <w:r>
              <w:rPr>
                <w:noProof/>
                <w:webHidden/>
              </w:rPr>
              <w:t>18</w:t>
            </w:r>
            <w:r>
              <w:rPr>
                <w:noProof/>
                <w:webHidden/>
              </w:rPr>
              <w:fldChar w:fldCharType="end"/>
            </w:r>
          </w:hyperlink>
        </w:p>
        <w:p w14:paraId="6E76FAC4" w14:textId="2C2BB367" w:rsidR="00B9720B" w:rsidRDefault="00B9720B">
          <w:pPr>
            <w:pStyle w:val="TOC2"/>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204776765" w:history="1">
            <w:r w:rsidRPr="0002131E">
              <w:rPr>
                <w:rStyle w:val="Hyperlink"/>
                <w:noProof/>
              </w:rPr>
              <w:t xml:space="preserve">3.2. </w:t>
            </w:r>
            <w:r w:rsidRPr="0002131E">
              <w:rPr>
                <w:rStyle w:val="Hyperlink"/>
                <w:noProof/>
                <w:lang w:val="vi"/>
              </w:rPr>
              <w:t>Sơ đồ Use Case tổng quát</w:t>
            </w:r>
            <w:r w:rsidRPr="0002131E">
              <w:rPr>
                <w:rStyle w:val="Hyperlink"/>
                <w:noProof/>
              </w:rPr>
              <w:t>.</w:t>
            </w:r>
            <w:r>
              <w:rPr>
                <w:noProof/>
                <w:webHidden/>
              </w:rPr>
              <w:tab/>
            </w:r>
            <w:r>
              <w:rPr>
                <w:noProof/>
                <w:webHidden/>
              </w:rPr>
              <w:fldChar w:fldCharType="begin"/>
            </w:r>
            <w:r>
              <w:rPr>
                <w:noProof/>
                <w:webHidden/>
              </w:rPr>
              <w:instrText xml:space="preserve"> PAGEREF _Toc204776765 \h </w:instrText>
            </w:r>
            <w:r>
              <w:rPr>
                <w:noProof/>
                <w:webHidden/>
              </w:rPr>
            </w:r>
            <w:r>
              <w:rPr>
                <w:noProof/>
                <w:webHidden/>
              </w:rPr>
              <w:fldChar w:fldCharType="separate"/>
            </w:r>
            <w:r>
              <w:rPr>
                <w:noProof/>
                <w:webHidden/>
              </w:rPr>
              <w:t>19</w:t>
            </w:r>
            <w:r>
              <w:rPr>
                <w:noProof/>
                <w:webHidden/>
              </w:rPr>
              <w:fldChar w:fldCharType="end"/>
            </w:r>
          </w:hyperlink>
        </w:p>
        <w:p w14:paraId="657F1827" w14:textId="22E6A577" w:rsidR="00B9720B" w:rsidRDefault="00B9720B">
          <w:pPr>
            <w:pStyle w:val="TOC3"/>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204776766" w:history="1">
            <w:r w:rsidRPr="0002131E">
              <w:rPr>
                <w:rStyle w:val="Hyperlink"/>
                <w:noProof/>
              </w:rPr>
              <w:t>3.2.1. Sơ đồ Use Case phân rã Học viên.</w:t>
            </w:r>
            <w:r>
              <w:rPr>
                <w:noProof/>
                <w:webHidden/>
              </w:rPr>
              <w:tab/>
            </w:r>
            <w:r>
              <w:rPr>
                <w:noProof/>
                <w:webHidden/>
              </w:rPr>
              <w:fldChar w:fldCharType="begin"/>
            </w:r>
            <w:r>
              <w:rPr>
                <w:noProof/>
                <w:webHidden/>
              </w:rPr>
              <w:instrText xml:space="preserve"> PAGEREF _Toc204776766 \h </w:instrText>
            </w:r>
            <w:r>
              <w:rPr>
                <w:noProof/>
                <w:webHidden/>
              </w:rPr>
            </w:r>
            <w:r>
              <w:rPr>
                <w:noProof/>
                <w:webHidden/>
              </w:rPr>
              <w:fldChar w:fldCharType="separate"/>
            </w:r>
            <w:r>
              <w:rPr>
                <w:noProof/>
                <w:webHidden/>
              </w:rPr>
              <w:t>20</w:t>
            </w:r>
            <w:r>
              <w:rPr>
                <w:noProof/>
                <w:webHidden/>
              </w:rPr>
              <w:fldChar w:fldCharType="end"/>
            </w:r>
          </w:hyperlink>
        </w:p>
        <w:p w14:paraId="57CE802F" w14:textId="49B94B02" w:rsidR="00B9720B" w:rsidRDefault="00B9720B">
          <w:pPr>
            <w:pStyle w:val="TOC3"/>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204776767" w:history="1">
            <w:r w:rsidRPr="0002131E">
              <w:rPr>
                <w:rStyle w:val="Hyperlink"/>
                <w:noProof/>
              </w:rPr>
              <w:t>3.2.2. Sơ đồ Use Case phân rã Giảng viên.</w:t>
            </w:r>
            <w:r>
              <w:rPr>
                <w:noProof/>
                <w:webHidden/>
              </w:rPr>
              <w:tab/>
            </w:r>
            <w:r>
              <w:rPr>
                <w:noProof/>
                <w:webHidden/>
              </w:rPr>
              <w:fldChar w:fldCharType="begin"/>
            </w:r>
            <w:r>
              <w:rPr>
                <w:noProof/>
                <w:webHidden/>
              </w:rPr>
              <w:instrText xml:space="preserve"> PAGEREF _Toc204776767 \h </w:instrText>
            </w:r>
            <w:r>
              <w:rPr>
                <w:noProof/>
                <w:webHidden/>
              </w:rPr>
            </w:r>
            <w:r>
              <w:rPr>
                <w:noProof/>
                <w:webHidden/>
              </w:rPr>
              <w:fldChar w:fldCharType="separate"/>
            </w:r>
            <w:r>
              <w:rPr>
                <w:noProof/>
                <w:webHidden/>
              </w:rPr>
              <w:t>43</w:t>
            </w:r>
            <w:r>
              <w:rPr>
                <w:noProof/>
                <w:webHidden/>
              </w:rPr>
              <w:fldChar w:fldCharType="end"/>
            </w:r>
          </w:hyperlink>
        </w:p>
        <w:p w14:paraId="28187A1F" w14:textId="07A46F20" w:rsidR="00B9720B" w:rsidRDefault="00B9720B">
          <w:pPr>
            <w:pStyle w:val="TOC3"/>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204776768" w:history="1">
            <w:r w:rsidRPr="0002131E">
              <w:rPr>
                <w:rStyle w:val="Hyperlink"/>
                <w:noProof/>
                <w:lang w:val="vi"/>
              </w:rPr>
              <w:t>3.2.2.5. Tạo chủ đề thảo luận</w:t>
            </w:r>
            <w:r>
              <w:rPr>
                <w:noProof/>
                <w:webHidden/>
              </w:rPr>
              <w:tab/>
            </w:r>
            <w:r>
              <w:rPr>
                <w:noProof/>
                <w:webHidden/>
              </w:rPr>
              <w:fldChar w:fldCharType="begin"/>
            </w:r>
            <w:r>
              <w:rPr>
                <w:noProof/>
                <w:webHidden/>
              </w:rPr>
              <w:instrText xml:space="preserve"> PAGEREF _Toc204776768 \h </w:instrText>
            </w:r>
            <w:r>
              <w:rPr>
                <w:noProof/>
                <w:webHidden/>
              </w:rPr>
            </w:r>
            <w:r>
              <w:rPr>
                <w:noProof/>
                <w:webHidden/>
              </w:rPr>
              <w:fldChar w:fldCharType="separate"/>
            </w:r>
            <w:r>
              <w:rPr>
                <w:noProof/>
                <w:webHidden/>
              </w:rPr>
              <w:t>56</w:t>
            </w:r>
            <w:r>
              <w:rPr>
                <w:noProof/>
                <w:webHidden/>
              </w:rPr>
              <w:fldChar w:fldCharType="end"/>
            </w:r>
          </w:hyperlink>
        </w:p>
        <w:p w14:paraId="4E11B214" w14:textId="4150F5BD" w:rsidR="00B9720B" w:rsidRDefault="00B9720B">
          <w:pPr>
            <w:pStyle w:val="TOC3"/>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204776769" w:history="1">
            <w:r w:rsidRPr="0002131E">
              <w:rPr>
                <w:rStyle w:val="Hyperlink"/>
                <w:noProof/>
              </w:rPr>
              <w:t>3.2.3. Sơ đồ Use Case phân rã Quản trị viên.</w:t>
            </w:r>
            <w:r>
              <w:rPr>
                <w:noProof/>
                <w:webHidden/>
              </w:rPr>
              <w:tab/>
            </w:r>
            <w:r>
              <w:rPr>
                <w:noProof/>
                <w:webHidden/>
              </w:rPr>
              <w:fldChar w:fldCharType="begin"/>
            </w:r>
            <w:r>
              <w:rPr>
                <w:noProof/>
                <w:webHidden/>
              </w:rPr>
              <w:instrText xml:space="preserve"> PAGEREF _Toc204776769 \h </w:instrText>
            </w:r>
            <w:r>
              <w:rPr>
                <w:noProof/>
                <w:webHidden/>
              </w:rPr>
            </w:r>
            <w:r>
              <w:rPr>
                <w:noProof/>
                <w:webHidden/>
              </w:rPr>
              <w:fldChar w:fldCharType="separate"/>
            </w:r>
            <w:r>
              <w:rPr>
                <w:noProof/>
                <w:webHidden/>
              </w:rPr>
              <w:t>62</w:t>
            </w:r>
            <w:r>
              <w:rPr>
                <w:noProof/>
                <w:webHidden/>
              </w:rPr>
              <w:fldChar w:fldCharType="end"/>
            </w:r>
          </w:hyperlink>
        </w:p>
        <w:p w14:paraId="17E999A9" w14:textId="6B6237F3" w:rsidR="00B9720B" w:rsidRDefault="00B9720B">
          <w:pPr>
            <w:pStyle w:val="TOC1"/>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204776770" w:history="1">
            <w:r w:rsidRPr="0002131E">
              <w:rPr>
                <w:rStyle w:val="Hyperlink"/>
                <w:rFonts w:eastAsia="Times New Roman"/>
                <w:noProof/>
              </w:rPr>
              <w:t>4. Yêu cầu dữ liệu</w:t>
            </w:r>
            <w:r>
              <w:rPr>
                <w:noProof/>
                <w:webHidden/>
              </w:rPr>
              <w:tab/>
            </w:r>
            <w:r>
              <w:rPr>
                <w:noProof/>
                <w:webHidden/>
              </w:rPr>
              <w:fldChar w:fldCharType="begin"/>
            </w:r>
            <w:r>
              <w:rPr>
                <w:noProof/>
                <w:webHidden/>
              </w:rPr>
              <w:instrText xml:space="preserve"> PAGEREF _Toc204776770 \h </w:instrText>
            </w:r>
            <w:r>
              <w:rPr>
                <w:noProof/>
                <w:webHidden/>
              </w:rPr>
            </w:r>
            <w:r>
              <w:rPr>
                <w:noProof/>
                <w:webHidden/>
              </w:rPr>
              <w:fldChar w:fldCharType="separate"/>
            </w:r>
            <w:r>
              <w:rPr>
                <w:noProof/>
                <w:webHidden/>
              </w:rPr>
              <w:t>83</w:t>
            </w:r>
            <w:r>
              <w:rPr>
                <w:noProof/>
                <w:webHidden/>
              </w:rPr>
              <w:fldChar w:fldCharType="end"/>
            </w:r>
          </w:hyperlink>
        </w:p>
        <w:p w14:paraId="77B8AD8D" w14:textId="2AF78EEB" w:rsidR="00B9720B" w:rsidRDefault="00B9720B">
          <w:pPr>
            <w:pStyle w:val="TOC2"/>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204776771" w:history="1">
            <w:r w:rsidRPr="0002131E">
              <w:rPr>
                <w:rStyle w:val="Hyperlink"/>
                <w:rFonts w:eastAsia="Times New Roman"/>
                <w:noProof/>
                <w:lang w:val="vi"/>
              </w:rPr>
              <w:t>4.1. Sơ đồ mô hình hóa quan hệ dữ liệu</w:t>
            </w:r>
            <w:r>
              <w:rPr>
                <w:noProof/>
                <w:webHidden/>
              </w:rPr>
              <w:tab/>
            </w:r>
            <w:r>
              <w:rPr>
                <w:noProof/>
                <w:webHidden/>
              </w:rPr>
              <w:fldChar w:fldCharType="begin"/>
            </w:r>
            <w:r>
              <w:rPr>
                <w:noProof/>
                <w:webHidden/>
              </w:rPr>
              <w:instrText xml:space="preserve"> PAGEREF _Toc204776771 \h </w:instrText>
            </w:r>
            <w:r>
              <w:rPr>
                <w:noProof/>
                <w:webHidden/>
              </w:rPr>
            </w:r>
            <w:r>
              <w:rPr>
                <w:noProof/>
                <w:webHidden/>
              </w:rPr>
              <w:fldChar w:fldCharType="separate"/>
            </w:r>
            <w:r>
              <w:rPr>
                <w:noProof/>
                <w:webHidden/>
              </w:rPr>
              <w:t>83</w:t>
            </w:r>
            <w:r>
              <w:rPr>
                <w:noProof/>
                <w:webHidden/>
              </w:rPr>
              <w:fldChar w:fldCharType="end"/>
            </w:r>
          </w:hyperlink>
        </w:p>
        <w:p w14:paraId="02E6ED2B" w14:textId="0E544AAA" w:rsidR="00B9720B" w:rsidRDefault="00B9720B">
          <w:pPr>
            <w:pStyle w:val="TOC2"/>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204776772" w:history="1">
            <w:r w:rsidRPr="0002131E">
              <w:rPr>
                <w:rStyle w:val="Hyperlink"/>
                <w:noProof/>
              </w:rPr>
              <w:t>4.2. Lược đồ quan hệ</w:t>
            </w:r>
            <w:r>
              <w:rPr>
                <w:noProof/>
                <w:webHidden/>
              </w:rPr>
              <w:tab/>
            </w:r>
            <w:r>
              <w:rPr>
                <w:noProof/>
                <w:webHidden/>
              </w:rPr>
              <w:fldChar w:fldCharType="begin"/>
            </w:r>
            <w:r>
              <w:rPr>
                <w:noProof/>
                <w:webHidden/>
              </w:rPr>
              <w:instrText xml:space="preserve"> PAGEREF _Toc204776772 \h </w:instrText>
            </w:r>
            <w:r>
              <w:rPr>
                <w:noProof/>
                <w:webHidden/>
              </w:rPr>
            </w:r>
            <w:r>
              <w:rPr>
                <w:noProof/>
                <w:webHidden/>
              </w:rPr>
              <w:fldChar w:fldCharType="separate"/>
            </w:r>
            <w:r>
              <w:rPr>
                <w:noProof/>
                <w:webHidden/>
              </w:rPr>
              <w:t>85</w:t>
            </w:r>
            <w:r>
              <w:rPr>
                <w:noProof/>
                <w:webHidden/>
              </w:rPr>
              <w:fldChar w:fldCharType="end"/>
            </w:r>
          </w:hyperlink>
        </w:p>
        <w:p w14:paraId="7025304F" w14:textId="56BF5C72" w:rsidR="00B9720B" w:rsidRDefault="00B9720B">
          <w:pPr>
            <w:pStyle w:val="TOC2"/>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204776773" w:history="1">
            <w:r w:rsidRPr="0002131E">
              <w:rPr>
                <w:rStyle w:val="Hyperlink"/>
                <w:rFonts w:eastAsia="Times New Roman"/>
                <w:noProof/>
                <w:lang w:val="vi"/>
              </w:rPr>
              <w:t>4.3. Từ điển dữ liệu</w:t>
            </w:r>
            <w:r>
              <w:rPr>
                <w:noProof/>
                <w:webHidden/>
              </w:rPr>
              <w:tab/>
            </w:r>
            <w:r>
              <w:rPr>
                <w:noProof/>
                <w:webHidden/>
              </w:rPr>
              <w:fldChar w:fldCharType="begin"/>
            </w:r>
            <w:r>
              <w:rPr>
                <w:noProof/>
                <w:webHidden/>
              </w:rPr>
              <w:instrText xml:space="preserve"> PAGEREF _Toc204776773 \h </w:instrText>
            </w:r>
            <w:r>
              <w:rPr>
                <w:noProof/>
                <w:webHidden/>
              </w:rPr>
            </w:r>
            <w:r>
              <w:rPr>
                <w:noProof/>
                <w:webHidden/>
              </w:rPr>
              <w:fldChar w:fldCharType="separate"/>
            </w:r>
            <w:r>
              <w:rPr>
                <w:noProof/>
                <w:webHidden/>
              </w:rPr>
              <w:t>88</w:t>
            </w:r>
            <w:r>
              <w:rPr>
                <w:noProof/>
                <w:webHidden/>
              </w:rPr>
              <w:fldChar w:fldCharType="end"/>
            </w:r>
          </w:hyperlink>
        </w:p>
        <w:p w14:paraId="5DBB2E8D" w14:textId="6FF18362" w:rsidR="00B9720B" w:rsidRDefault="00B9720B">
          <w:pPr>
            <w:pStyle w:val="TOC2"/>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204776774" w:history="1">
            <w:r w:rsidRPr="0002131E">
              <w:rPr>
                <w:rStyle w:val="Hyperlink"/>
                <w:rFonts w:eastAsia="Times New Roman"/>
                <w:noProof/>
              </w:rPr>
              <w:t>4.4.1. Bảng Users</w:t>
            </w:r>
            <w:r>
              <w:rPr>
                <w:noProof/>
                <w:webHidden/>
              </w:rPr>
              <w:tab/>
            </w:r>
            <w:r>
              <w:rPr>
                <w:noProof/>
                <w:webHidden/>
              </w:rPr>
              <w:fldChar w:fldCharType="begin"/>
            </w:r>
            <w:r>
              <w:rPr>
                <w:noProof/>
                <w:webHidden/>
              </w:rPr>
              <w:instrText xml:space="preserve"> PAGEREF _Toc204776774 \h </w:instrText>
            </w:r>
            <w:r>
              <w:rPr>
                <w:noProof/>
                <w:webHidden/>
              </w:rPr>
            </w:r>
            <w:r>
              <w:rPr>
                <w:noProof/>
                <w:webHidden/>
              </w:rPr>
              <w:fldChar w:fldCharType="separate"/>
            </w:r>
            <w:r>
              <w:rPr>
                <w:noProof/>
                <w:webHidden/>
              </w:rPr>
              <w:t>98</w:t>
            </w:r>
            <w:r>
              <w:rPr>
                <w:noProof/>
                <w:webHidden/>
              </w:rPr>
              <w:fldChar w:fldCharType="end"/>
            </w:r>
          </w:hyperlink>
        </w:p>
        <w:p w14:paraId="70F5BEB2" w14:textId="7D7FF61E" w:rsidR="00B9720B" w:rsidRDefault="00B9720B">
          <w:pPr>
            <w:pStyle w:val="TOC2"/>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204776775" w:history="1">
            <w:r w:rsidRPr="0002131E">
              <w:rPr>
                <w:rStyle w:val="Hyperlink"/>
                <w:rFonts w:eastAsia="Times New Roman"/>
                <w:noProof/>
              </w:rPr>
              <w:t>4.4.2 Bảng Courses</w:t>
            </w:r>
            <w:r>
              <w:rPr>
                <w:noProof/>
                <w:webHidden/>
              </w:rPr>
              <w:tab/>
            </w:r>
            <w:r>
              <w:rPr>
                <w:noProof/>
                <w:webHidden/>
              </w:rPr>
              <w:fldChar w:fldCharType="begin"/>
            </w:r>
            <w:r>
              <w:rPr>
                <w:noProof/>
                <w:webHidden/>
              </w:rPr>
              <w:instrText xml:space="preserve"> PAGEREF _Toc204776775 \h </w:instrText>
            </w:r>
            <w:r>
              <w:rPr>
                <w:noProof/>
                <w:webHidden/>
              </w:rPr>
            </w:r>
            <w:r>
              <w:rPr>
                <w:noProof/>
                <w:webHidden/>
              </w:rPr>
              <w:fldChar w:fldCharType="separate"/>
            </w:r>
            <w:r>
              <w:rPr>
                <w:noProof/>
                <w:webHidden/>
              </w:rPr>
              <w:t>99</w:t>
            </w:r>
            <w:r>
              <w:rPr>
                <w:noProof/>
                <w:webHidden/>
              </w:rPr>
              <w:fldChar w:fldCharType="end"/>
            </w:r>
          </w:hyperlink>
        </w:p>
        <w:p w14:paraId="1EA1ACF3" w14:textId="13C0F29D" w:rsidR="00B9720B" w:rsidRDefault="00B9720B">
          <w:pPr>
            <w:pStyle w:val="TOC2"/>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204776776" w:history="1">
            <w:r w:rsidRPr="0002131E">
              <w:rPr>
                <w:rStyle w:val="Hyperlink"/>
                <w:rFonts w:eastAsia="Times New Roman"/>
                <w:noProof/>
              </w:rPr>
              <w:t>4.4.3. Bảng Categories</w:t>
            </w:r>
            <w:r>
              <w:rPr>
                <w:noProof/>
                <w:webHidden/>
              </w:rPr>
              <w:tab/>
            </w:r>
            <w:r>
              <w:rPr>
                <w:noProof/>
                <w:webHidden/>
              </w:rPr>
              <w:fldChar w:fldCharType="begin"/>
            </w:r>
            <w:r>
              <w:rPr>
                <w:noProof/>
                <w:webHidden/>
              </w:rPr>
              <w:instrText xml:space="preserve"> PAGEREF _Toc204776776 \h </w:instrText>
            </w:r>
            <w:r>
              <w:rPr>
                <w:noProof/>
                <w:webHidden/>
              </w:rPr>
            </w:r>
            <w:r>
              <w:rPr>
                <w:noProof/>
                <w:webHidden/>
              </w:rPr>
              <w:fldChar w:fldCharType="separate"/>
            </w:r>
            <w:r>
              <w:rPr>
                <w:noProof/>
                <w:webHidden/>
              </w:rPr>
              <w:t>99</w:t>
            </w:r>
            <w:r>
              <w:rPr>
                <w:noProof/>
                <w:webHidden/>
              </w:rPr>
              <w:fldChar w:fldCharType="end"/>
            </w:r>
          </w:hyperlink>
        </w:p>
        <w:p w14:paraId="3B74AA8A" w14:textId="5D10101C" w:rsidR="00B9720B" w:rsidRDefault="00B9720B">
          <w:pPr>
            <w:pStyle w:val="TOC2"/>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204776777" w:history="1">
            <w:r w:rsidRPr="0002131E">
              <w:rPr>
                <w:rStyle w:val="Hyperlink"/>
                <w:rFonts w:eastAsia="Times New Roman"/>
                <w:noProof/>
              </w:rPr>
              <w:t>4.4.4. Bảng enroollments</w:t>
            </w:r>
            <w:r>
              <w:rPr>
                <w:noProof/>
                <w:webHidden/>
              </w:rPr>
              <w:tab/>
            </w:r>
            <w:r>
              <w:rPr>
                <w:noProof/>
                <w:webHidden/>
              </w:rPr>
              <w:fldChar w:fldCharType="begin"/>
            </w:r>
            <w:r>
              <w:rPr>
                <w:noProof/>
                <w:webHidden/>
              </w:rPr>
              <w:instrText xml:space="preserve"> PAGEREF _Toc204776777 \h </w:instrText>
            </w:r>
            <w:r>
              <w:rPr>
                <w:noProof/>
                <w:webHidden/>
              </w:rPr>
            </w:r>
            <w:r>
              <w:rPr>
                <w:noProof/>
                <w:webHidden/>
              </w:rPr>
              <w:fldChar w:fldCharType="separate"/>
            </w:r>
            <w:r>
              <w:rPr>
                <w:noProof/>
                <w:webHidden/>
              </w:rPr>
              <w:t>100</w:t>
            </w:r>
            <w:r>
              <w:rPr>
                <w:noProof/>
                <w:webHidden/>
              </w:rPr>
              <w:fldChar w:fldCharType="end"/>
            </w:r>
          </w:hyperlink>
        </w:p>
        <w:p w14:paraId="05BF35D2" w14:textId="59D43E53" w:rsidR="00B9720B" w:rsidRDefault="00B9720B">
          <w:pPr>
            <w:pStyle w:val="TOC2"/>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204776778" w:history="1">
            <w:r w:rsidRPr="0002131E">
              <w:rPr>
                <w:rStyle w:val="Hyperlink"/>
                <w:rFonts w:eastAsia="Times New Roman"/>
                <w:noProof/>
              </w:rPr>
              <w:t>4.4.5. Bảng Modules</w:t>
            </w:r>
            <w:r>
              <w:rPr>
                <w:noProof/>
                <w:webHidden/>
              </w:rPr>
              <w:tab/>
            </w:r>
            <w:r>
              <w:rPr>
                <w:noProof/>
                <w:webHidden/>
              </w:rPr>
              <w:fldChar w:fldCharType="begin"/>
            </w:r>
            <w:r>
              <w:rPr>
                <w:noProof/>
                <w:webHidden/>
              </w:rPr>
              <w:instrText xml:space="preserve"> PAGEREF _Toc204776778 \h </w:instrText>
            </w:r>
            <w:r>
              <w:rPr>
                <w:noProof/>
                <w:webHidden/>
              </w:rPr>
            </w:r>
            <w:r>
              <w:rPr>
                <w:noProof/>
                <w:webHidden/>
              </w:rPr>
              <w:fldChar w:fldCharType="separate"/>
            </w:r>
            <w:r>
              <w:rPr>
                <w:noProof/>
                <w:webHidden/>
              </w:rPr>
              <w:t>100</w:t>
            </w:r>
            <w:r>
              <w:rPr>
                <w:noProof/>
                <w:webHidden/>
              </w:rPr>
              <w:fldChar w:fldCharType="end"/>
            </w:r>
          </w:hyperlink>
        </w:p>
        <w:p w14:paraId="138069EC" w14:textId="302D0EBD" w:rsidR="00B9720B" w:rsidRDefault="00B9720B">
          <w:pPr>
            <w:pStyle w:val="TOC2"/>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204776779" w:history="1">
            <w:r w:rsidRPr="0002131E">
              <w:rPr>
                <w:rStyle w:val="Hyperlink"/>
                <w:rFonts w:eastAsia="Times New Roman"/>
                <w:noProof/>
              </w:rPr>
              <w:t>4.4.6. Bảng Contents</w:t>
            </w:r>
            <w:r>
              <w:rPr>
                <w:noProof/>
                <w:webHidden/>
              </w:rPr>
              <w:tab/>
            </w:r>
            <w:r>
              <w:rPr>
                <w:noProof/>
                <w:webHidden/>
              </w:rPr>
              <w:fldChar w:fldCharType="begin"/>
            </w:r>
            <w:r>
              <w:rPr>
                <w:noProof/>
                <w:webHidden/>
              </w:rPr>
              <w:instrText xml:space="preserve"> PAGEREF _Toc204776779 \h </w:instrText>
            </w:r>
            <w:r>
              <w:rPr>
                <w:noProof/>
                <w:webHidden/>
              </w:rPr>
            </w:r>
            <w:r>
              <w:rPr>
                <w:noProof/>
                <w:webHidden/>
              </w:rPr>
              <w:fldChar w:fldCharType="separate"/>
            </w:r>
            <w:r>
              <w:rPr>
                <w:noProof/>
                <w:webHidden/>
              </w:rPr>
              <w:t>100</w:t>
            </w:r>
            <w:r>
              <w:rPr>
                <w:noProof/>
                <w:webHidden/>
              </w:rPr>
              <w:fldChar w:fldCharType="end"/>
            </w:r>
          </w:hyperlink>
        </w:p>
        <w:p w14:paraId="406C31CA" w14:textId="1D5BC54C" w:rsidR="00B9720B" w:rsidRDefault="00B9720B">
          <w:pPr>
            <w:pStyle w:val="TOC2"/>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204776780" w:history="1">
            <w:r w:rsidRPr="0002131E">
              <w:rPr>
                <w:rStyle w:val="Hyperlink"/>
                <w:rFonts w:eastAsia="Times New Roman"/>
                <w:noProof/>
              </w:rPr>
              <w:t>4.4.7. Bảng Quizzes</w:t>
            </w:r>
            <w:r>
              <w:rPr>
                <w:noProof/>
                <w:webHidden/>
              </w:rPr>
              <w:tab/>
            </w:r>
            <w:r>
              <w:rPr>
                <w:noProof/>
                <w:webHidden/>
              </w:rPr>
              <w:fldChar w:fldCharType="begin"/>
            </w:r>
            <w:r>
              <w:rPr>
                <w:noProof/>
                <w:webHidden/>
              </w:rPr>
              <w:instrText xml:space="preserve"> PAGEREF _Toc204776780 \h </w:instrText>
            </w:r>
            <w:r>
              <w:rPr>
                <w:noProof/>
                <w:webHidden/>
              </w:rPr>
            </w:r>
            <w:r>
              <w:rPr>
                <w:noProof/>
                <w:webHidden/>
              </w:rPr>
              <w:fldChar w:fldCharType="separate"/>
            </w:r>
            <w:r>
              <w:rPr>
                <w:noProof/>
                <w:webHidden/>
              </w:rPr>
              <w:t>101</w:t>
            </w:r>
            <w:r>
              <w:rPr>
                <w:noProof/>
                <w:webHidden/>
              </w:rPr>
              <w:fldChar w:fldCharType="end"/>
            </w:r>
          </w:hyperlink>
        </w:p>
        <w:p w14:paraId="11BEEEEC" w14:textId="500696A9" w:rsidR="00B9720B" w:rsidRDefault="00B9720B">
          <w:pPr>
            <w:pStyle w:val="TOC2"/>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204776781" w:history="1">
            <w:r w:rsidRPr="0002131E">
              <w:rPr>
                <w:rStyle w:val="Hyperlink"/>
                <w:rFonts w:eastAsia="Times New Roman"/>
                <w:noProof/>
              </w:rPr>
              <w:t>4.4.8. Bảng Questions</w:t>
            </w:r>
            <w:r>
              <w:rPr>
                <w:noProof/>
                <w:webHidden/>
              </w:rPr>
              <w:tab/>
            </w:r>
            <w:r>
              <w:rPr>
                <w:noProof/>
                <w:webHidden/>
              </w:rPr>
              <w:fldChar w:fldCharType="begin"/>
            </w:r>
            <w:r>
              <w:rPr>
                <w:noProof/>
                <w:webHidden/>
              </w:rPr>
              <w:instrText xml:space="preserve"> PAGEREF _Toc204776781 \h </w:instrText>
            </w:r>
            <w:r>
              <w:rPr>
                <w:noProof/>
                <w:webHidden/>
              </w:rPr>
            </w:r>
            <w:r>
              <w:rPr>
                <w:noProof/>
                <w:webHidden/>
              </w:rPr>
              <w:fldChar w:fldCharType="separate"/>
            </w:r>
            <w:r>
              <w:rPr>
                <w:noProof/>
                <w:webHidden/>
              </w:rPr>
              <w:t>101</w:t>
            </w:r>
            <w:r>
              <w:rPr>
                <w:noProof/>
                <w:webHidden/>
              </w:rPr>
              <w:fldChar w:fldCharType="end"/>
            </w:r>
          </w:hyperlink>
        </w:p>
        <w:p w14:paraId="64E093B9" w14:textId="41940B8D" w:rsidR="00B9720B" w:rsidRDefault="00B9720B">
          <w:pPr>
            <w:pStyle w:val="TOC2"/>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204776782" w:history="1">
            <w:r w:rsidRPr="0002131E">
              <w:rPr>
                <w:rStyle w:val="Hyperlink"/>
                <w:rFonts w:eastAsia="Times New Roman"/>
                <w:noProof/>
              </w:rPr>
              <w:t>4.4.9. Bảng answers</w:t>
            </w:r>
            <w:r>
              <w:rPr>
                <w:noProof/>
                <w:webHidden/>
              </w:rPr>
              <w:tab/>
            </w:r>
            <w:r>
              <w:rPr>
                <w:noProof/>
                <w:webHidden/>
              </w:rPr>
              <w:fldChar w:fldCharType="begin"/>
            </w:r>
            <w:r>
              <w:rPr>
                <w:noProof/>
                <w:webHidden/>
              </w:rPr>
              <w:instrText xml:space="preserve"> PAGEREF _Toc204776782 \h </w:instrText>
            </w:r>
            <w:r>
              <w:rPr>
                <w:noProof/>
                <w:webHidden/>
              </w:rPr>
            </w:r>
            <w:r>
              <w:rPr>
                <w:noProof/>
                <w:webHidden/>
              </w:rPr>
              <w:fldChar w:fldCharType="separate"/>
            </w:r>
            <w:r>
              <w:rPr>
                <w:noProof/>
                <w:webHidden/>
              </w:rPr>
              <w:t>102</w:t>
            </w:r>
            <w:r>
              <w:rPr>
                <w:noProof/>
                <w:webHidden/>
              </w:rPr>
              <w:fldChar w:fldCharType="end"/>
            </w:r>
          </w:hyperlink>
        </w:p>
        <w:p w14:paraId="168FFEB2" w14:textId="7FEE0A84" w:rsidR="00B9720B" w:rsidRDefault="00B9720B">
          <w:pPr>
            <w:pStyle w:val="TOC2"/>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204776783" w:history="1">
            <w:r w:rsidRPr="0002131E">
              <w:rPr>
                <w:rStyle w:val="Hyperlink"/>
                <w:rFonts w:eastAsia="Times New Roman"/>
                <w:noProof/>
              </w:rPr>
              <w:t>4.4.10. Bảng user_quiz_attempts</w:t>
            </w:r>
            <w:r>
              <w:rPr>
                <w:noProof/>
                <w:webHidden/>
              </w:rPr>
              <w:tab/>
            </w:r>
            <w:r>
              <w:rPr>
                <w:noProof/>
                <w:webHidden/>
              </w:rPr>
              <w:fldChar w:fldCharType="begin"/>
            </w:r>
            <w:r>
              <w:rPr>
                <w:noProof/>
                <w:webHidden/>
              </w:rPr>
              <w:instrText xml:space="preserve"> PAGEREF _Toc204776783 \h </w:instrText>
            </w:r>
            <w:r>
              <w:rPr>
                <w:noProof/>
                <w:webHidden/>
              </w:rPr>
            </w:r>
            <w:r>
              <w:rPr>
                <w:noProof/>
                <w:webHidden/>
              </w:rPr>
              <w:fldChar w:fldCharType="separate"/>
            </w:r>
            <w:r>
              <w:rPr>
                <w:noProof/>
                <w:webHidden/>
              </w:rPr>
              <w:t>102</w:t>
            </w:r>
            <w:r>
              <w:rPr>
                <w:noProof/>
                <w:webHidden/>
              </w:rPr>
              <w:fldChar w:fldCharType="end"/>
            </w:r>
          </w:hyperlink>
        </w:p>
        <w:p w14:paraId="2D2AA804" w14:textId="78131C5D" w:rsidR="00B9720B" w:rsidRDefault="00B9720B">
          <w:pPr>
            <w:pStyle w:val="TOC2"/>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204776784" w:history="1">
            <w:r w:rsidRPr="0002131E">
              <w:rPr>
                <w:rStyle w:val="Hyperlink"/>
                <w:rFonts w:eastAsia="Times New Roman"/>
                <w:noProof/>
              </w:rPr>
              <w:t>4.4.11. Bảng user_answers</w:t>
            </w:r>
            <w:r>
              <w:rPr>
                <w:noProof/>
                <w:webHidden/>
              </w:rPr>
              <w:tab/>
            </w:r>
            <w:r>
              <w:rPr>
                <w:noProof/>
                <w:webHidden/>
              </w:rPr>
              <w:fldChar w:fldCharType="begin"/>
            </w:r>
            <w:r>
              <w:rPr>
                <w:noProof/>
                <w:webHidden/>
              </w:rPr>
              <w:instrText xml:space="preserve"> PAGEREF _Toc204776784 \h </w:instrText>
            </w:r>
            <w:r>
              <w:rPr>
                <w:noProof/>
                <w:webHidden/>
              </w:rPr>
            </w:r>
            <w:r>
              <w:rPr>
                <w:noProof/>
                <w:webHidden/>
              </w:rPr>
              <w:fldChar w:fldCharType="separate"/>
            </w:r>
            <w:r>
              <w:rPr>
                <w:noProof/>
                <w:webHidden/>
              </w:rPr>
              <w:t>103</w:t>
            </w:r>
            <w:r>
              <w:rPr>
                <w:noProof/>
                <w:webHidden/>
              </w:rPr>
              <w:fldChar w:fldCharType="end"/>
            </w:r>
          </w:hyperlink>
        </w:p>
        <w:p w14:paraId="587C6184" w14:textId="378A8875" w:rsidR="00B9720B" w:rsidRDefault="00B9720B">
          <w:pPr>
            <w:pStyle w:val="TOC2"/>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204776785" w:history="1">
            <w:r w:rsidRPr="0002131E">
              <w:rPr>
                <w:rStyle w:val="Hyperlink"/>
                <w:rFonts w:eastAsia="Times New Roman"/>
                <w:noProof/>
              </w:rPr>
              <w:t>4.4.12. Bảng Course_reviews</w:t>
            </w:r>
            <w:r>
              <w:rPr>
                <w:noProof/>
                <w:webHidden/>
              </w:rPr>
              <w:tab/>
            </w:r>
            <w:r>
              <w:rPr>
                <w:noProof/>
                <w:webHidden/>
              </w:rPr>
              <w:fldChar w:fldCharType="begin"/>
            </w:r>
            <w:r>
              <w:rPr>
                <w:noProof/>
                <w:webHidden/>
              </w:rPr>
              <w:instrText xml:space="preserve"> PAGEREF _Toc204776785 \h </w:instrText>
            </w:r>
            <w:r>
              <w:rPr>
                <w:noProof/>
                <w:webHidden/>
              </w:rPr>
            </w:r>
            <w:r>
              <w:rPr>
                <w:noProof/>
                <w:webHidden/>
              </w:rPr>
              <w:fldChar w:fldCharType="separate"/>
            </w:r>
            <w:r>
              <w:rPr>
                <w:noProof/>
                <w:webHidden/>
              </w:rPr>
              <w:t>103</w:t>
            </w:r>
            <w:r>
              <w:rPr>
                <w:noProof/>
                <w:webHidden/>
              </w:rPr>
              <w:fldChar w:fldCharType="end"/>
            </w:r>
          </w:hyperlink>
        </w:p>
        <w:p w14:paraId="36B5EA68" w14:textId="50BA10B4" w:rsidR="00B9720B" w:rsidRDefault="00B9720B">
          <w:pPr>
            <w:pStyle w:val="TOC1"/>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204776786" w:history="1">
            <w:r w:rsidRPr="0002131E">
              <w:rPr>
                <w:rStyle w:val="Hyperlink"/>
                <w:rFonts w:eastAsia="Times New Roman"/>
                <w:noProof/>
              </w:rPr>
              <w:t>6.Yêu cầu giao diện</w:t>
            </w:r>
            <w:r>
              <w:rPr>
                <w:noProof/>
                <w:webHidden/>
              </w:rPr>
              <w:tab/>
            </w:r>
            <w:r>
              <w:rPr>
                <w:noProof/>
                <w:webHidden/>
              </w:rPr>
              <w:fldChar w:fldCharType="begin"/>
            </w:r>
            <w:r>
              <w:rPr>
                <w:noProof/>
                <w:webHidden/>
              </w:rPr>
              <w:instrText xml:space="preserve"> PAGEREF _Toc204776786 \h </w:instrText>
            </w:r>
            <w:r>
              <w:rPr>
                <w:noProof/>
                <w:webHidden/>
              </w:rPr>
            </w:r>
            <w:r>
              <w:rPr>
                <w:noProof/>
                <w:webHidden/>
              </w:rPr>
              <w:fldChar w:fldCharType="separate"/>
            </w:r>
            <w:r>
              <w:rPr>
                <w:noProof/>
                <w:webHidden/>
              </w:rPr>
              <w:t>104</w:t>
            </w:r>
            <w:r>
              <w:rPr>
                <w:noProof/>
                <w:webHidden/>
              </w:rPr>
              <w:fldChar w:fldCharType="end"/>
            </w:r>
          </w:hyperlink>
        </w:p>
        <w:p w14:paraId="7BEE6F5E" w14:textId="10D74AD8" w:rsidR="00B9720B" w:rsidRDefault="00B9720B">
          <w:pPr>
            <w:pStyle w:val="TOC2"/>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204776787" w:history="1">
            <w:r w:rsidRPr="0002131E">
              <w:rPr>
                <w:rStyle w:val="Hyperlink"/>
                <w:rFonts w:eastAsia="Times New Roman"/>
                <w:noProof/>
                <w:lang w:val="vi"/>
              </w:rPr>
              <w:t>6.1 Giao diện người dùng</w:t>
            </w:r>
            <w:r>
              <w:rPr>
                <w:noProof/>
                <w:webHidden/>
              </w:rPr>
              <w:tab/>
            </w:r>
            <w:r>
              <w:rPr>
                <w:noProof/>
                <w:webHidden/>
              </w:rPr>
              <w:fldChar w:fldCharType="begin"/>
            </w:r>
            <w:r>
              <w:rPr>
                <w:noProof/>
                <w:webHidden/>
              </w:rPr>
              <w:instrText xml:space="preserve"> PAGEREF _Toc204776787 \h </w:instrText>
            </w:r>
            <w:r>
              <w:rPr>
                <w:noProof/>
                <w:webHidden/>
              </w:rPr>
            </w:r>
            <w:r>
              <w:rPr>
                <w:noProof/>
                <w:webHidden/>
              </w:rPr>
              <w:fldChar w:fldCharType="separate"/>
            </w:r>
            <w:r>
              <w:rPr>
                <w:noProof/>
                <w:webHidden/>
              </w:rPr>
              <w:t>104</w:t>
            </w:r>
            <w:r>
              <w:rPr>
                <w:noProof/>
                <w:webHidden/>
              </w:rPr>
              <w:fldChar w:fldCharType="end"/>
            </w:r>
          </w:hyperlink>
        </w:p>
        <w:p w14:paraId="05337651" w14:textId="0B3482ED" w:rsidR="00B9720B" w:rsidRDefault="00B9720B">
          <w:pPr>
            <w:pStyle w:val="TOC2"/>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204776788" w:history="1">
            <w:r w:rsidRPr="0002131E">
              <w:rPr>
                <w:rStyle w:val="Hyperlink"/>
                <w:rFonts w:eastAsia="Times New Roman"/>
                <w:noProof/>
                <w:lang w:val="vi"/>
              </w:rPr>
              <w:t>6.2 Giao diện phần cứng</w:t>
            </w:r>
            <w:r>
              <w:rPr>
                <w:noProof/>
                <w:webHidden/>
              </w:rPr>
              <w:tab/>
            </w:r>
            <w:r>
              <w:rPr>
                <w:noProof/>
                <w:webHidden/>
              </w:rPr>
              <w:fldChar w:fldCharType="begin"/>
            </w:r>
            <w:r>
              <w:rPr>
                <w:noProof/>
                <w:webHidden/>
              </w:rPr>
              <w:instrText xml:space="preserve"> PAGEREF _Toc204776788 \h </w:instrText>
            </w:r>
            <w:r>
              <w:rPr>
                <w:noProof/>
                <w:webHidden/>
              </w:rPr>
            </w:r>
            <w:r>
              <w:rPr>
                <w:noProof/>
                <w:webHidden/>
              </w:rPr>
              <w:fldChar w:fldCharType="separate"/>
            </w:r>
            <w:r>
              <w:rPr>
                <w:noProof/>
                <w:webHidden/>
              </w:rPr>
              <w:t>104</w:t>
            </w:r>
            <w:r>
              <w:rPr>
                <w:noProof/>
                <w:webHidden/>
              </w:rPr>
              <w:fldChar w:fldCharType="end"/>
            </w:r>
          </w:hyperlink>
        </w:p>
        <w:p w14:paraId="224EBCFF" w14:textId="3377B564" w:rsidR="00B9720B" w:rsidRDefault="00B9720B">
          <w:pPr>
            <w:pStyle w:val="TOC2"/>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204776789" w:history="1">
            <w:r w:rsidRPr="0002131E">
              <w:rPr>
                <w:rStyle w:val="Hyperlink"/>
                <w:rFonts w:eastAsia="Times New Roman"/>
                <w:noProof/>
                <w:lang w:val="vi"/>
              </w:rPr>
              <w:t>6.3 Giao diện phần mềm</w:t>
            </w:r>
            <w:r>
              <w:rPr>
                <w:noProof/>
                <w:webHidden/>
              </w:rPr>
              <w:tab/>
            </w:r>
            <w:r>
              <w:rPr>
                <w:noProof/>
                <w:webHidden/>
              </w:rPr>
              <w:fldChar w:fldCharType="begin"/>
            </w:r>
            <w:r>
              <w:rPr>
                <w:noProof/>
                <w:webHidden/>
              </w:rPr>
              <w:instrText xml:space="preserve"> PAGEREF _Toc204776789 \h </w:instrText>
            </w:r>
            <w:r>
              <w:rPr>
                <w:noProof/>
                <w:webHidden/>
              </w:rPr>
            </w:r>
            <w:r>
              <w:rPr>
                <w:noProof/>
                <w:webHidden/>
              </w:rPr>
              <w:fldChar w:fldCharType="separate"/>
            </w:r>
            <w:r>
              <w:rPr>
                <w:noProof/>
                <w:webHidden/>
              </w:rPr>
              <w:t>105</w:t>
            </w:r>
            <w:r>
              <w:rPr>
                <w:noProof/>
                <w:webHidden/>
              </w:rPr>
              <w:fldChar w:fldCharType="end"/>
            </w:r>
          </w:hyperlink>
        </w:p>
        <w:p w14:paraId="41B5459F" w14:textId="6B55957F" w:rsidR="00B9720B" w:rsidRDefault="00B9720B">
          <w:pPr>
            <w:pStyle w:val="TOC2"/>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204776790" w:history="1">
            <w:r w:rsidRPr="0002131E">
              <w:rPr>
                <w:rStyle w:val="Hyperlink"/>
                <w:rFonts w:eastAsia="Times New Roman"/>
                <w:noProof/>
                <w:lang w:val="vi"/>
              </w:rPr>
              <w:t>7. Các thuộc tính chất lượng</w:t>
            </w:r>
            <w:r>
              <w:rPr>
                <w:noProof/>
                <w:webHidden/>
              </w:rPr>
              <w:tab/>
            </w:r>
            <w:r>
              <w:rPr>
                <w:noProof/>
                <w:webHidden/>
              </w:rPr>
              <w:fldChar w:fldCharType="begin"/>
            </w:r>
            <w:r>
              <w:rPr>
                <w:noProof/>
                <w:webHidden/>
              </w:rPr>
              <w:instrText xml:space="preserve"> PAGEREF _Toc204776790 \h </w:instrText>
            </w:r>
            <w:r>
              <w:rPr>
                <w:noProof/>
                <w:webHidden/>
              </w:rPr>
            </w:r>
            <w:r>
              <w:rPr>
                <w:noProof/>
                <w:webHidden/>
              </w:rPr>
              <w:fldChar w:fldCharType="separate"/>
            </w:r>
            <w:r>
              <w:rPr>
                <w:noProof/>
                <w:webHidden/>
              </w:rPr>
              <w:t>105</w:t>
            </w:r>
            <w:r>
              <w:rPr>
                <w:noProof/>
                <w:webHidden/>
              </w:rPr>
              <w:fldChar w:fldCharType="end"/>
            </w:r>
          </w:hyperlink>
        </w:p>
        <w:p w14:paraId="623CCD6F" w14:textId="554E154D" w:rsidR="00B9720B" w:rsidRDefault="00B9720B">
          <w:pPr>
            <w:pStyle w:val="TOC2"/>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204776791" w:history="1">
            <w:r w:rsidRPr="0002131E">
              <w:rPr>
                <w:rStyle w:val="Hyperlink"/>
                <w:rFonts w:eastAsia="Times New Roman"/>
                <w:noProof/>
                <w:lang w:val="vi"/>
              </w:rPr>
              <w:t>7.1. Các yêu cầu thực hiện</w:t>
            </w:r>
            <w:r>
              <w:rPr>
                <w:noProof/>
                <w:webHidden/>
              </w:rPr>
              <w:tab/>
            </w:r>
            <w:r>
              <w:rPr>
                <w:noProof/>
                <w:webHidden/>
              </w:rPr>
              <w:fldChar w:fldCharType="begin"/>
            </w:r>
            <w:r>
              <w:rPr>
                <w:noProof/>
                <w:webHidden/>
              </w:rPr>
              <w:instrText xml:space="preserve"> PAGEREF _Toc204776791 \h </w:instrText>
            </w:r>
            <w:r>
              <w:rPr>
                <w:noProof/>
                <w:webHidden/>
              </w:rPr>
            </w:r>
            <w:r>
              <w:rPr>
                <w:noProof/>
                <w:webHidden/>
              </w:rPr>
              <w:fldChar w:fldCharType="separate"/>
            </w:r>
            <w:r>
              <w:rPr>
                <w:noProof/>
                <w:webHidden/>
              </w:rPr>
              <w:t>105</w:t>
            </w:r>
            <w:r>
              <w:rPr>
                <w:noProof/>
                <w:webHidden/>
              </w:rPr>
              <w:fldChar w:fldCharType="end"/>
            </w:r>
          </w:hyperlink>
        </w:p>
        <w:p w14:paraId="51A21203" w14:textId="5FD3AB57" w:rsidR="00B9720B" w:rsidRDefault="00B9720B">
          <w:pPr>
            <w:pStyle w:val="TOC2"/>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204776792" w:history="1">
            <w:r w:rsidRPr="0002131E">
              <w:rPr>
                <w:rStyle w:val="Hyperlink"/>
                <w:rFonts w:eastAsia="Times New Roman"/>
                <w:noProof/>
                <w:lang w:val="vi"/>
              </w:rPr>
              <w:t>7.2. Yêu cầu về độ tin cậy</w:t>
            </w:r>
            <w:r>
              <w:rPr>
                <w:noProof/>
                <w:webHidden/>
              </w:rPr>
              <w:tab/>
            </w:r>
            <w:r>
              <w:rPr>
                <w:noProof/>
                <w:webHidden/>
              </w:rPr>
              <w:fldChar w:fldCharType="begin"/>
            </w:r>
            <w:r>
              <w:rPr>
                <w:noProof/>
                <w:webHidden/>
              </w:rPr>
              <w:instrText xml:space="preserve"> PAGEREF _Toc204776792 \h </w:instrText>
            </w:r>
            <w:r>
              <w:rPr>
                <w:noProof/>
                <w:webHidden/>
              </w:rPr>
            </w:r>
            <w:r>
              <w:rPr>
                <w:noProof/>
                <w:webHidden/>
              </w:rPr>
              <w:fldChar w:fldCharType="separate"/>
            </w:r>
            <w:r>
              <w:rPr>
                <w:noProof/>
                <w:webHidden/>
              </w:rPr>
              <w:t>106</w:t>
            </w:r>
            <w:r>
              <w:rPr>
                <w:noProof/>
                <w:webHidden/>
              </w:rPr>
              <w:fldChar w:fldCharType="end"/>
            </w:r>
          </w:hyperlink>
        </w:p>
        <w:p w14:paraId="5199CC23" w14:textId="659B9F12" w:rsidR="00B9720B" w:rsidRDefault="00B9720B">
          <w:pPr>
            <w:pStyle w:val="TOC3"/>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204776793" w:history="1">
            <w:r w:rsidRPr="0002131E">
              <w:rPr>
                <w:rStyle w:val="Hyperlink"/>
                <w:rFonts w:eastAsia="Times New Roman"/>
                <w:noProof/>
                <w:lang w:val="vi"/>
              </w:rPr>
              <w:t>7.3. Yêu cầu về bảo mật</w:t>
            </w:r>
            <w:r>
              <w:rPr>
                <w:noProof/>
                <w:webHidden/>
              </w:rPr>
              <w:tab/>
            </w:r>
            <w:r>
              <w:rPr>
                <w:noProof/>
                <w:webHidden/>
              </w:rPr>
              <w:fldChar w:fldCharType="begin"/>
            </w:r>
            <w:r>
              <w:rPr>
                <w:noProof/>
                <w:webHidden/>
              </w:rPr>
              <w:instrText xml:space="preserve"> PAGEREF _Toc204776793 \h </w:instrText>
            </w:r>
            <w:r>
              <w:rPr>
                <w:noProof/>
                <w:webHidden/>
              </w:rPr>
            </w:r>
            <w:r>
              <w:rPr>
                <w:noProof/>
                <w:webHidden/>
              </w:rPr>
              <w:fldChar w:fldCharType="separate"/>
            </w:r>
            <w:r>
              <w:rPr>
                <w:noProof/>
                <w:webHidden/>
              </w:rPr>
              <w:t>106</w:t>
            </w:r>
            <w:r>
              <w:rPr>
                <w:noProof/>
                <w:webHidden/>
              </w:rPr>
              <w:fldChar w:fldCharType="end"/>
            </w:r>
          </w:hyperlink>
        </w:p>
        <w:p w14:paraId="14394CC2" w14:textId="0F57BD28" w:rsidR="00B9720B" w:rsidRDefault="00B9720B">
          <w:pPr>
            <w:pStyle w:val="TOC3"/>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204776794" w:history="1">
            <w:r w:rsidRPr="0002131E">
              <w:rPr>
                <w:rStyle w:val="Hyperlink"/>
                <w:rFonts w:eastAsia="Times New Roman"/>
                <w:noProof/>
                <w:lang w:val="vi"/>
              </w:rPr>
              <w:t>7.4. Yêu cầu về tính dễ sử dụng (Usability Requirements)</w:t>
            </w:r>
            <w:r>
              <w:rPr>
                <w:noProof/>
                <w:webHidden/>
              </w:rPr>
              <w:tab/>
            </w:r>
            <w:r>
              <w:rPr>
                <w:noProof/>
                <w:webHidden/>
              </w:rPr>
              <w:fldChar w:fldCharType="begin"/>
            </w:r>
            <w:r>
              <w:rPr>
                <w:noProof/>
                <w:webHidden/>
              </w:rPr>
              <w:instrText xml:space="preserve"> PAGEREF _Toc204776794 \h </w:instrText>
            </w:r>
            <w:r>
              <w:rPr>
                <w:noProof/>
                <w:webHidden/>
              </w:rPr>
            </w:r>
            <w:r>
              <w:rPr>
                <w:noProof/>
                <w:webHidden/>
              </w:rPr>
              <w:fldChar w:fldCharType="separate"/>
            </w:r>
            <w:r>
              <w:rPr>
                <w:noProof/>
                <w:webHidden/>
              </w:rPr>
              <w:t>107</w:t>
            </w:r>
            <w:r>
              <w:rPr>
                <w:noProof/>
                <w:webHidden/>
              </w:rPr>
              <w:fldChar w:fldCharType="end"/>
            </w:r>
          </w:hyperlink>
        </w:p>
        <w:p w14:paraId="7542737C" w14:textId="0F81ACF1" w:rsidR="00B9720B" w:rsidRDefault="00B9720B">
          <w:pPr>
            <w:pStyle w:val="TOC3"/>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204776795" w:history="1">
            <w:r w:rsidRPr="0002131E">
              <w:rPr>
                <w:rStyle w:val="Hyperlink"/>
                <w:rFonts w:eastAsia="Times New Roman"/>
                <w:noProof/>
                <w:lang w:val="vi"/>
              </w:rPr>
              <w:t>7.5. Yêu cầu về khả năng sẵn sàng (Availability Requirements)</w:t>
            </w:r>
            <w:r>
              <w:rPr>
                <w:noProof/>
                <w:webHidden/>
              </w:rPr>
              <w:tab/>
            </w:r>
            <w:r>
              <w:rPr>
                <w:noProof/>
                <w:webHidden/>
              </w:rPr>
              <w:fldChar w:fldCharType="begin"/>
            </w:r>
            <w:r>
              <w:rPr>
                <w:noProof/>
                <w:webHidden/>
              </w:rPr>
              <w:instrText xml:space="preserve"> PAGEREF _Toc204776795 \h </w:instrText>
            </w:r>
            <w:r>
              <w:rPr>
                <w:noProof/>
                <w:webHidden/>
              </w:rPr>
            </w:r>
            <w:r>
              <w:rPr>
                <w:noProof/>
                <w:webHidden/>
              </w:rPr>
              <w:fldChar w:fldCharType="separate"/>
            </w:r>
            <w:r>
              <w:rPr>
                <w:noProof/>
                <w:webHidden/>
              </w:rPr>
              <w:t>108</w:t>
            </w:r>
            <w:r>
              <w:rPr>
                <w:noProof/>
                <w:webHidden/>
              </w:rPr>
              <w:fldChar w:fldCharType="end"/>
            </w:r>
          </w:hyperlink>
        </w:p>
        <w:p w14:paraId="1155410E" w14:textId="77C13588" w:rsidR="00B9720B" w:rsidRDefault="00B9720B">
          <w:pPr>
            <w:pStyle w:val="TOC3"/>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204776796" w:history="1">
            <w:r w:rsidRPr="0002131E">
              <w:rPr>
                <w:rStyle w:val="Hyperlink"/>
                <w:rFonts w:eastAsia="Times New Roman"/>
                <w:noProof/>
                <w:lang w:val="vi"/>
              </w:rPr>
              <w:t>7.6. Yêu cầu về độ bền (Robustness Requirements)</w:t>
            </w:r>
            <w:r>
              <w:rPr>
                <w:noProof/>
                <w:webHidden/>
              </w:rPr>
              <w:tab/>
            </w:r>
            <w:r>
              <w:rPr>
                <w:noProof/>
                <w:webHidden/>
              </w:rPr>
              <w:fldChar w:fldCharType="begin"/>
            </w:r>
            <w:r>
              <w:rPr>
                <w:noProof/>
                <w:webHidden/>
              </w:rPr>
              <w:instrText xml:space="preserve"> PAGEREF _Toc204776796 \h </w:instrText>
            </w:r>
            <w:r>
              <w:rPr>
                <w:noProof/>
                <w:webHidden/>
              </w:rPr>
            </w:r>
            <w:r>
              <w:rPr>
                <w:noProof/>
                <w:webHidden/>
              </w:rPr>
              <w:fldChar w:fldCharType="separate"/>
            </w:r>
            <w:r>
              <w:rPr>
                <w:noProof/>
                <w:webHidden/>
              </w:rPr>
              <w:t>108</w:t>
            </w:r>
            <w:r>
              <w:rPr>
                <w:noProof/>
                <w:webHidden/>
              </w:rPr>
              <w:fldChar w:fldCharType="end"/>
            </w:r>
          </w:hyperlink>
        </w:p>
        <w:p w14:paraId="003BC9A5" w14:textId="0EAD63DF" w:rsidR="0009382B" w:rsidRDefault="0009382B">
          <w:r>
            <w:rPr>
              <w:b/>
              <w:bCs/>
              <w:noProof/>
            </w:rPr>
            <w:fldChar w:fldCharType="end"/>
          </w:r>
        </w:p>
      </w:sdtContent>
    </w:sdt>
    <w:p w14:paraId="59ACEDFC" w14:textId="77777777" w:rsidR="0009382B" w:rsidRDefault="0009382B">
      <w:pPr>
        <w:rPr>
          <w:rFonts w:eastAsiaTheme="majorEastAsia"/>
          <w:b/>
          <w:bCs/>
          <w:sz w:val="28"/>
          <w:szCs w:val="28"/>
          <w:lang w:val="vi" w:eastAsia="ja-JP"/>
        </w:rPr>
      </w:pPr>
      <w:r>
        <w:br w:type="page"/>
      </w:r>
    </w:p>
    <w:p w14:paraId="649D0446" w14:textId="4009F947" w:rsidR="00D44080" w:rsidRDefault="008D4873" w:rsidP="00D01B3C">
      <w:pPr>
        <w:pStyle w:val="Heading1"/>
      </w:pPr>
      <w:bookmarkStart w:id="3" w:name="_Toc204776741"/>
      <w:r>
        <w:lastRenderedPageBreak/>
        <w:t>Danh</w:t>
      </w:r>
      <w:r w:rsidR="00D44080">
        <w:t xml:space="preserve"> mục bảng biểu và hình ảnh</w:t>
      </w:r>
      <w:bookmarkEnd w:id="3"/>
    </w:p>
    <w:p w14:paraId="3A6445D5" w14:textId="4BD8B3D2" w:rsidR="00632EDC" w:rsidRPr="00B8618F" w:rsidRDefault="0004032A" w:rsidP="00D01B3C">
      <w:pPr>
        <w:spacing w:after="0" w:line="360" w:lineRule="auto"/>
      </w:pPr>
      <w:r w:rsidRPr="00B8618F">
        <w:br w:type="page"/>
      </w:r>
    </w:p>
    <w:p w14:paraId="22E53DA5" w14:textId="79C8AD8B" w:rsidR="0004032A" w:rsidRPr="00E8709C" w:rsidRDefault="00592429" w:rsidP="00D01B3C">
      <w:pPr>
        <w:pStyle w:val="Heading1"/>
        <w:rPr>
          <w:lang w:val="en-US"/>
        </w:rPr>
      </w:pPr>
      <w:bookmarkStart w:id="4" w:name="_Toc17558"/>
      <w:bookmarkStart w:id="5" w:name="_Toc30827"/>
      <w:bookmarkStart w:id="6" w:name="_Toc24016"/>
      <w:bookmarkStart w:id="7" w:name="_Toc204776742"/>
      <w:r w:rsidRPr="00B8618F">
        <w:lastRenderedPageBreak/>
        <w:t xml:space="preserve">1. </w:t>
      </w:r>
      <w:r w:rsidR="0004032A" w:rsidRPr="00B8618F">
        <w:t>Giới thiệu</w:t>
      </w:r>
      <w:bookmarkEnd w:id="4"/>
      <w:bookmarkEnd w:id="5"/>
      <w:bookmarkEnd w:id="6"/>
      <w:r w:rsidR="00E8709C">
        <w:rPr>
          <w:lang w:val="en-US"/>
        </w:rPr>
        <w:t>.</w:t>
      </w:r>
      <w:bookmarkEnd w:id="7"/>
    </w:p>
    <w:p w14:paraId="4F7AA1F5" w14:textId="22B69712" w:rsidR="0004032A" w:rsidRPr="00B8618F" w:rsidRDefault="00592429" w:rsidP="00D01B3C">
      <w:pPr>
        <w:pStyle w:val="Heading2"/>
      </w:pPr>
      <w:bookmarkStart w:id="8" w:name="_Toc8760"/>
      <w:bookmarkStart w:id="9" w:name="_Toc20871"/>
      <w:bookmarkStart w:id="10" w:name="_Toc7325"/>
      <w:bookmarkStart w:id="11" w:name="_Toc204776743"/>
      <w:r w:rsidRPr="00B8618F">
        <w:t xml:space="preserve">1.1. </w:t>
      </w:r>
      <w:r w:rsidR="0004032A" w:rsidRPr="00B8618F">
        <w:t>Mục đích</w:t>
      </w:r>
      <w:bookmarkEnd w:id="8"/>
      <w:bookmarkEnd w:id="9"/>
      <w:bookmarkEnd w:id="10"/>
      <w:r w:rsidR="00E8709C">
        <w:t>.</w:t>
      </w:r>
      <w:bookmarkEnd w:id="11"/>
    </w:p>
    <w:p w14:paraId="2EA404A1" w14:textId="77777777" w:rsidR="0004032A" w:rsidRPr="00B8618F" w:rsidRDefault="0004032A" w:rsidP="00D01B3C">
      <w:pPr>
        <w:spacing w:after="0" w:line="360" w:lineRule="auto"/>
        <w:ind w:firstLine="566"/>
        <w:jc w:val="both"/>
        <w:rPr>
          <w:rFonts w:eastAsia="Arial"/>
          <w:lang w:val="vi" w:eastAsia="ja-JP"/>
        </w:rPr>
      </w:pPr>
      <w:r w:rsidRPr="00B8618F">
        <w:rPr>
          <w:rFonts w:eastAsia="Times New Roman"/>
          <w:lang w:val="vi" w:eastAsia="ja-JP"/>
        </w:rPr>
        <w:t>Tài liệu đặc tả yêu cầu phần mềm này nêu rõ các yêu cầu chức năng và phi chức năng của Hệ thống Quản lý Khóa học (LMS). Mục đích của tài liệu là tạo ra một cơ sở chung để định hướng cho việc phát triển, kiểm thử và triển khai hệ thống, đồng thời giúp các bên liên quan như đội ngũ phát triển, kiểm thử, khách hàng và quản lý dự án nắm bắt đầy đủ các yêu cầu. Tài liệu này sẽ hỗ trợ quá trình thiết kế, xây dựng, kiểm tra và duy trì Hệ thống Quản lý Khóa học, đảm bảo tính minh bạch, giảm thiểu rủi ro hiểu lầm và đáp ứng chính xác mục tiêu cũng như nhu cầu thực tế của người dùng.</w:t>
      </w:r>
    </w:p>
    <w:p w14:paraId="6552590C" w14:textId="70B2EE0D" w:rsidR="0004032A" w:rsidRPr="00E8709C" w:rsidRDefault="00592429" w:rsidP="00D01B3C">
      <w:pPr>
        <w:pStyle w:val="Heading2"/>
      </w:pPr>
      <w:bookmarkStart w:id="12" w:name="_Toc9341"/>
      <w:bookmarkStart w:id="13" w:name="_Toc26115"/>
      <w:bookmarkStart w:id="14" w:name="_Toc31875"/>
      <w:bookmarkStart w:id="15" w:name="_Toc204776744"/>
      <w:r w:rsidRPr="00B8618F">
        <w:t xml:space="preserve">1.2. </w:t>
      </w:r>
      <w:r w:rsidR="0004032A" w:rsidRPr="00B8618F">
        <w:rPr>
          <w:lang w:val="vi"/>
        </w:rPr>
        <w:t>Phạm vi</w:t>
      </w:r>
      <w:bookmarkEnd w:id="12"/>
      <w:bookmarkEnd w:id="13"/>
      <w:bookmarkEnd w:id="14"/>
      <w:r w:rsidR="00E8709C">
        <w:t>.</w:t>
      </w:r>
      <w:bookmarkEnd w:id="15"/>
    </w:p>
    <w:p w14:paraId="232F02EB" w14:textId="1B6356CB" w:rsidR="0004032A" w:rsidRPr="00B8618F" w:rsidRDefault="00592429" w:rsidP="00D01B3C">
      <w:pPr>
        <w:pStyle w:val="Heading3"/>
      </w:pPr>
      <w:bookmarkStart w:id="16" w:name="_Toc24502"/>
      <w:bookmarkStart w:id="17" w:name="_Toc16636"/>
      <w:bookmarkStart w:id="18" w:name="_Toc204776745"/>
      <w:r w:rsidRPr="00B8618F">
        <w:t xml:space="preserve">1.2.1. </w:t>
      </w:r>
      <w:r w:rsidR="0004032A" w:rsidRPr="00B8618F">
        <w:t>Phạm vi của hệ thống</w:t>
      </w:r>
      <w:bookmarkEnd w:id="16"/>
      <w:bookmarkEnd w:id="17"/>
      <w:r w:rsidR="00E8709C">
        <w:t>.</w:t>
      </w:r>
      <w:bookmarkEnd w:id="18"/>
    </w:p>
    <w:p w14:paraId="5D8FB7E1" w14:textId="77777777" w:rsidR="0004032A" w:rsidRPr="00B8618F" w:rsidRDefault="0004032A" w:rsidP="00D01B3C">
      <w:pPr>
        <w:spacing w:after="0" w:line="360" w:lineRule="auto"/>
        <w:jc w:val="both"/>
        <w:rPr>
          <w:rFonts w:eastAsia="Arial"/>
          <w:lang w:val="vi" w:eastAsia="ja-JP"/>
        </w:rPr>
      </w:pPr>
      <w:r w:rsidRPr="18876E53">
        <w:rPr>
          <w:rFonts w:eastAsia="Times New Roman"/>
          <w:lang w:val="vi" w:eastAsia="ja-JP"/>
        </w:rPr>
        <w:t xml:space="preserve">Hệ thống quản lý khóa học (LMS) là một nền tảng trực tuyến được thiết kế để tổ chức và quản lý các khóa học một cách hiệu quả và bảo mật, hướng đến đối tượng sử dụng là các </w:t>
      </w:r>
      <w:r w:rsidRPr="00C041A8">
        <w:rPr>
          <w:rFonts w:eastAsia="Times New Roman"/>
          <w:color w:val="FF0000"/>
          <w:lang w:val="vi" w:eastAsia="ja-JP"/>
        </w:rPr>
        <w:t>cơ sở giáo dục bậc đại học</w:t>
      </w:r>
      <w:r w:rsidRPr="18876E53">
        <w:rPr>
          <w:rFonts w:eastAsia="Times New Roman"/>
          <w:lang w:val="vi" w:eastAsia="ja-JP"/>
        </w:rPr>
        <w:t>. Hệ thống hỗ trợ các chức năng dành cho nhiều đối tượng người dùng khác nhau bao gồm:</w:t>
      </w:r>
    </w:p>
    <w:p w14:paraId="6D8E09A7" w14:textId="77777777" w:rsidR="0004032A" w:rsidRPr="00B8618F" w:rsidRDefault="0004032A" w:rsidP="00BB2F39">
      <w:pPr>
        <w:pStyle w:val="ListParagraph"/>
        <w:numPr>
          <w:ilvl w:val="0"/>
          <w:numId w:val="14"/>
        </w:numPr>
        <w:spacing w:after="0" w:line="360" w:lineRule="auto"/>
        <w:jc w:val="both"/>
        <w:rPr>
          <w:rFonts w:eastAsia="Times New Roman"/>
          <w:lang w:val="vi" w:eastAsia="ja-JP"/>
        </w:rPr>
      </w:pPr>
      <w:r w:rsidRPr="00B8618F">
        <w:rPr>
          <w:rFonts w:eastAsia="Times New Roman"/>
          <w:lang w:val="vi" w:eastAsia="ja-JP"/>
        </w:rPr>
        <w:t>Học viên có thể đăng nhập, đăng ký khóa học, tham gia học tập, làm bài kiểm tra, theo dõi tiến độ, thảo luận và xem lịch học.</w:t>
      </w:r>
    </w:p>
    <w:p w14:paraId="7D15407A" w14:textId="3CDAE4AC" w:rsidR="0004032A" w:rsidRPr="00B8618F" w:rsidRDefault="0004032A" w:rsidP="00BB2F39">
      <w:pPr>
        <w:pStyle w:val="ListParagraph"/>
        <w:numPr>
          <w:ilvl w:val="0"/>
          <w:numId w:val="14"/>
        </w:numPr>
        <w:spacing w:after="0" w:line="360" w:lineRule="auto"/>
        <w:jc w:val="both"/>
        <w:rPr>
          <w:rFonts w:eastAsia="Times New Roman"/>
          <w:lang w:val="vi" w:eastAsia="ja-JP"/>
        </w:rPr>
      </w:pPr>
      <w:r w:rsidRPr="00B8618F">
        <w:rPr>
          <w:rFonts w:eastAsia="Times New Roman"/>
          <w:lang w:val="vi" w:eastAsia="ja-JP"/>
        </w:rPr>
        <w:t>Giảng viên có thể quản lý nội dung bài học, tổ chức kiểm tra đánh giá, theo dõi tiến độ</w:t>
      </w:r>
      <w:r w:rsidR="008D01C4" w:rsidRPr="00B8618F">
        <w:rPr>
          <w:rFonts w:eastAsia="Times New Roman"/>
          <w:lang w:eastAsia="ja-JP"/>
        </w:rPr>
        <w:t xml:space="preserve"> </w:t>
      </w:r>
      <w:r w:rsidRPr="00B8618F">
        <w:rPr>
          <w:rFonts w:eastAsia="Times New Roman"/>
          <w:lang w:val="vi" w:eastAsia="ja-JP"/>
        </w:rPr>
        <w:t>học tập của học viên và tham gia vào các hoạt động thảo luận, hỏi đáp.</w:t>
      </w:r>
    </w:p>
    <w:p w14:paraId="33578F6B" w14:textId="77777777" w:rsidR="0004032A" w:rsidRPr="00B8618F" w:rsidRDefault="0004032A" w:rsidP="00BB2F39">
      <w:pPr>
        <w:pStyle w:val="ListParagraph"/>
        <w:numPr>
          <w:ilvl w:val="0"/>
          <w:numId w:val="14"/>
        </w:numPr>
        <w:spacing w:after="0" w:line="360" w:lineRule="auto"/>
        <w:jc w:val="both"/>
        <w:rPr>
          <w:rFonts w:eastAsia="Times New Roman"/>
          <w:lang w:val="vi" w:eastAsia="ja-JP"/>
        </w:rPr>
      </w:pPr>
      <w:r w:rsidRPr="00B8618F">
        <w:rPr>
          <w:rFonts w:eastAsia="Times New Roman"/>
          <w:lang w:val="vi" w:eastAsia="ja-JP"/>
        </w:rPr>
        <w:t>Quản trị viên có thể quản lý tài khoản người dùng, phân quyền, giám sát hoạt động hệ thống, tạo báo cáo thống kê, và điều phối các hoạt động học tập.</w:t>
      </w:r>
    </w:p>
    <w:p w14:paraId="4125C287" w14:textId="4D057D24" w:rsidR="0004032A" w:rsidRPr="00E8709C" w:rsidRDefault="00592429" w:rsidP="00D01B3C">
      <w:pPr>
        <w:pStyle w:val="Heading3"/>
      </w:pPr>
      <w:bookmarkStart w:id="19" w:name="_Toc5743"/>
      <w:bookmarkStart w:id="20" w:name="_Toc16178"/>
      <w:bookmarkStart w:id="21" w:name="_Toc204776746"/>
      <w:r w:rsidRPr="00B8618F">
        <w:t xml:space="preserve">1.2.2. </w:t>
      </w:r>
      <w:r w:rsidR="0004032A" w:rsidRPr="00B8618F">
        <w:rPr>
          <w:lang w:val="vi"/>
        </w:rPr>
        <w:t>Phạm vi của tài liệu</w:t>
      </w:r>
      <w:bookmarkEnd w:id="19"/>
      <w:bookmarkEnd w:id="20"/>
      <w:r w:rsidR="00E8709C">
        <w:t>.</w:t>
      </w:r>
      <w:bookmarkEnd w:id="21"/>
    </w:p>
    <w:p w14:paraId="60A499E5" w14:textId="77777777" w:rsidR="0004032A" w:rsidRPr="00B8618F" w:rsidRDefault="0004032A" w:rsidP="00D01B3C">
      <w:pPr>
        <w:spacing w:after="0" w:line="360" w:lineRule="auto"/>
        <w:ind w:firstLine="566"/>
        <w:jc w:val="both"/>
        <w:rPr>
          <w:rFonts w:eastAsia="Arial"/>
          <w:lang w:val="vi" w:eastAsia="ja-JP"/>
        </w:rPr>
      </w:pPr>
      <w:r w:rsidRPr="00B8618F">
        <w:rPr>
          <w:rFonts w:eastAsia="Times New Roman"/>
          <w:lang w:val="vi" w:eastAsia="ja-JP"/>
        </w:rPr>
        <w:t>Tài liệu này được xây dựng nhằm mô tả các yêu cầu hệ thống chi tiết phục vụ cho quá trình phát triển, kiểm thử và triển khai hệ thống quản lý khóa học trực tuyến (LMS). Tài liệu sẽ được sử dụng bởi:</w:t>
      </w:r>
    </w:p>
    <w:p w14:paraId="25B0D2C4" w14:textId="77777777" w:rsidR="0004032A" w:rsidRPr="00B8618F" w:rsidRDefault="0004032A" w:rsidP="00BB2F39">
      <w:pPr>
        <w:numPr>
          <w:ilvl w:val="0"/>
          <w:numId w:val="13"/>
        </w:numPr>
        <w:spacing w:after="0" w:line="360" w:lineRule="auto"/>
        <w:ind w:left="570"/>
        <w:jc w:val="both"/>
        <w:rPr>
          <w:rFonts w:eastAsia="Times New Roman"/>
          <w:lang w:val="vi" w:eastAsia="ja-JP"/>
        </w:rPr>
      </w:pPr>
      <w:r w:rsidRPr="00B8618F">
        <w:rPr>
          <w:rFonts w:eastAsia="Times New Roman"/>
          <w:lang w:val="vi" w:eastAsia="ja-JP"/>
        </w:rPr>
        <w:t>Nhóm phát triển phần mềm: Sử dụng tài liệu làm cơ sở để thiết kế, lập trình và triển khai hệ thống theo đúng yêu cầu về chức năng quản lý khóa học, người dùng và nội dung đào tạo.</w:t>
      </w:r>
    </w:p>
    <w:p w14:paraId="0B926440" w14:textId="77777777" w:rsidR="0004032A" w:rsidRPr="00B8618F" w:rsidRDefault="0004032A" w:rsidP="00BB2F39">
      <w:pPr>
        <w:numPr>
          <w:ilvl w:val="0"/>
          <w:numId w:val="13"/>
        </w:numPr>
        <w:spacing w:after="0" w:line="360" w:lineRule="auto"/>
        <w:ind w:left="570"/>
        <w:jc w:val="both"/>
        <w:rPr>
          <w:rFonts w:eastAsia="Times New Roman"/>
          <w:lang w:val="vi" w:eastAsia="ja-JP"/>
        </w:rPr>
      </w:pPr>
      <w:r w:rsidRPr="00B8618F">
        <w:rPr>
          <w:rFonts w:eastAsia="Times New Roman"/>
          <w:lang w:val="vi" w:eastAsia="ja-JP"/>
        </w:rPr>
        <w:t>Nhóm kiểm thử: Kiểm tra tính đúng đắn, tính toàn vẹn và đầy đủ của hệ thống so với các yêu cầu đã đề ra, bao gồm các tính năng học tập, kiểm tra và báo cáo.</w:t>
      </w:r>
    </w:p>
    <w:p w14:paraId="0A1CA3D3" w14:textId="77777777" w:rsidR="0004032A" w:rsidRPr="00B8618F" w:rsidRDefault="0004032A" w:rsidP="00BB2F39">
      <w:pPr>
        <w:numPr>
          <w:ilvl w:val="0"/>
          <w:numId w:val="13"/>
        </w:numPr>
        <w:spacing w:after="0" w:line="360" w:lineRule="auto"/>
        <w:ind w:left="570"/>
        <w:jc w:val="both"/>
        <w:rPr>
          <w:rFonts w:eastAsia="Times New Roman"/>
          <w:lang w:val="vi" w:eastAsia="ja-JP"/>
        </w:rPr>
      </w:pPr>
      <w:r w:rsidRPr="00B8618F">
        <w:rPr>
          <w:rFonts w:eastAsia="Times New Roman"/>
          <w:lang w:val="vi" w:eastAsia="ja-JP"/>
        </w:rPr>
        <w:lastRenderedPageBreak/>
        <w:t>Nhóm quản lý dự án: Đánh giá phạm vi, tiến độ và kiểm soát chất lượng sản phẩm trước khi đưa hệ thống LMS vào sử dụng thực tế.</w:t>
      </w:r>
    </w:p>
    <w:p w14:paraId="40F69F7A" w14:textId="0702FF2B" w:rsidR="0004032A" w:rsidRPr="00B8618F" w:rsidRDefault="0004032A" w:rsidP="00BB2F39">
      <w:pPr>
        <w:numPr>
          <w:ilvl w:val="0"/>
          <w:numId w:val="13"/>
        </w:numPr>
        <w:spacing w:after="0" w:line="360" w:lineRule="auto"/>
        <w:ind w:left="570"/>
        <w:jc w:val="both"/>
        <w:rPr>
          <w:rFonts w:eastAsia="Times New Roman"/>
          <w:lang w:val="vi" w:eastAsia="ja-JP"/>
        </w:rPr>
      </w:pPr>
      <w:r w:rsidRPr="00B8618F">
        <w:rPr>
          <w:rFonts w:eastAsia="Times New Roman"/>
          <w:lang w:val="vi" w:eastAsia="ja-JP"/>
        </w:rPr>
        <w:t>Nhóm Khách hàng/ Đơn vị triển khai: Hiểu rõ các tính năng, phạm vi và giới hạn của hệ thống LMS để đảm bảo việc áp dụng và vận hành hiệu quả trong môi trường giáo dục đại học.</w:t>
      </w:r>
    </w:p>
    <w:p w14:paraId="5050F305" w14:textId="669EAE49" w:rsidR="0004032A" w:rsidRPr="00E8709C" w:rsidRDefault="00592429" w:rsidP="00D01B3C">
      <w:pPr>
        <w:pStyle w:val="Heading2"/>
      </w:pPr>
      <w:bookmarkStart w:id="22" w:name="_Toc27401"/>
      <w:bookmarkStart w:id="23" w:name="_Toc20642"/>
      <w:bookmarkStart w:id="24" w:name="_Toc1353"/>
      <w:bookmarkStart w:id="25" w:name="_Toc204776747"/>
      <w:r w:rsidRPr="00B8618F">
        <w:t xml:space="preserve">1.3. </w:t>
      </w:r>
      <w:r w:rsidR="0004032A" w:rsidRPr="00B8618F">
        <w:rPr>
          <w:lang w:val="vi"/>
        </w:rPr>
        <w:t>Định nghĩa, từ viết tắt, ký hiệu</w:t>
      </w:r>
      <w:bookmarkEnd w:id="22"/>
      <w:bookmarkEnd w:id="23"/>
      <w:bookmarkEnd w:id="24"/>
      <w:r w:rsidR="00E8709C">
        <w:t>.</w:t>
      </w:r>
      <w:bookmarkEnd w:id="25"/>
    </w:p>
    <w:tbl>
      <w:tblPr>
        <w:tblStyle w:val="Style11"/>
        <w:tblW w:w="9077" w:type="dxa"/>
        <w:tblInd w:w="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677"/>
        <w:gridCol w:w="6400"/>
      </w:tblGrid>
      <w:tr w:rsidR="0004032A" w:rsidRPr="00B8618F" w14:paraId="49BAB2EA" w14:textId="77777777" w:rsidTr="00045367">
        <w:trPr>
          <w:trHeight w:val="283"/>
        </w:trPr>
        <w:tc>
          <w:tcPr>
            <w:tcW w:w="2677" w:type="dxa"/>
            <w:shd w:val="clear" w:color="auto" w:fill="C7D9F1"/>
            <w:tcMar>
              <w:top w:w="100" w:type="dxa"/>
              <w:left w:w="100" w:type="dxa"/>
              <w:bottom w:w="100" w:type="dxa"/>
              <w:right w:w="100" w:type="dxa"/>
            </w:tcMar>
          </w:tcPr>
          <w:p w14:paraId="4C87EFA4" w14:textId="77777777" w:rsidR="0004032A" w:rsidRPr="00B8618F" w:rsidRDefault="0004032A" w:rsidP="00D01B3C">
            <w:pPr>
              <w:widowControl w:val="0"/>
              <w:spacing w:line="360" w:lineRule="auto"/>
              <w:jc w:val="center"/>
              <w:rPr>
                <w:rFonts w:eastAsia="Times New Roman"/>
                <w:b/>
                <w:sz w:val="26"/>
                <w:szCs w:val="26"/>
                <w:lang w:val="vi"/>
              </w:rPr>
            </w:pPr>
            <w:r w:rsidRPr="00B8618F">
              <w:rPr>
                <w:rFonts w:eastAsia="Times New Roman"/>
                <w:b/>
                <w:sz w:val="26"/>
                <w:szCs w:val="26"/>
                <w:lang w:val="vi"/>
              </w:rPr>
              <w:t>Từ viết tắt</w:t>
            </w:r>
          </w:p>
        </w:tc>
        <w:tc>
          <w:tcPr>
            <w:tcW w:w="6400" w:type="dxa"/>
            <w:shd w:val="clear" w:color="auto" w:fill="C7D9F1"/>
            <w:tcMar>
              <w:top w:w="100" w:type="dxa"/>
              <w:left w:w="100" w:type="dxa"/>
              <w:bottom w:w="100" w:type="dxa"/>
              <w:right w:w="100" w:type="dxa"/>
            </w:tcMar>
          </w:tcPr>
          <w:p w14:paraId="160144D7" w14:textId="77777777" w:rsidR="0004032A" w:rsidRPr="00B8618F" w:rsidRDefault="0004032A" w:rsidP="00D01B3C">
            <w:pPr>
              <w:widowControl w:val="0"/>
              <w:spacing w:line="360" w:lineRule="auto"/>
              <w:ind w:right="120"/>
              <w:jc w:val="center"/>
              <w:rPr>
                <w:rFonts w:eastAsia="Times New Roman"/>
                <w:b/>
                <w:sz w:val="26"/>
                <w:szCs w:val="26"/>
                <w:lang w:val="vi"/>
              </w:rPr>
            </w:pPr>
            <w:r w:rsidRPr="00B8618F">
              <w:rPr>
                <w:rFonts w:eastAsia="Times New Roman"/>
                <w:b/>
                <w:sz w:val="26"/>
                <w:szCs w:val="26"/>
                <w:lang w:val="vi"/>
              </w:rPr>
              <w:t>Định nghĩa</w:t>
            </w:r>
          </w:p>
        </w:tc>
      </w:tr>
      <w:tr w:rsidR="00407026" w:rsidRPr="00B8618F" w14:paraId="38DAB8C1" w14:textId="77777777" w:rsidTr="00045367">
        <w:trPr>
          <w:trHeight w:val="283"/>
        </w:trPr>
        <w:tc>
          <w:tcPr>
            <w:tcW w:w="2677" w:type="dxa"/>
            <w:shd w:val="clear" w:color="auto" w:fill="C7D9F1"/>
            <w:tcMar>
              <w:top w:w="100" w:type="dxa"/>
              <w:left w:w="100" w:type="dxa"/>
              <w:bottom w:w="100" w:type="dxa"/>
              <w:right w:w="100" w:type="dxa"/>
            </w:tcMar>
          </w:tcPr>
          <w:p w14:paraId="52D51710" w14:textId="2EDE55A3" w:rsidR="00407026" w:rsidRPr="00B8618F" w:rsidRDefault="00407026" w:rsidP="00D01B3C">
            <w:pPr>
              <w:widowControl w:val="0"/>
              <w:spacing w:line="360" w:lineRule="auto"/>
              <w:jc w:val="center"/>
              <w:rPr>
                <w:rFonts w:eastAsia="Times New Roman"/>
                <w:bCs/>
                <w:sz w:val="26"/>
                <w:szCs w:val="26"/>
              </w:rPr>
            </w:pPr>
            <w:r w:rsidRPr="00B8618F">
              <w:rPr>
                <w:rFonts w:eastAsia="Times New Roman"/>
                <w:bCs/>
                <w:sz w:val="26"/>
                <w:szCs w:val="26"/>
              </w:rPr>
              <w:t>LMS</w:t>
            </w:r>
          </w:p>
        </w:tc>
        <w:tc>
          <w:tcPr>
            <w:tcW w:w="6400" w:type="dxa"/>
            <w:shd w:val="clear" w:color="auto" w:fill="C7D9F1"/>
            <w:tcMar>
              <w:top w:w="100" w:type="dxa"/>
              <w:left w:w="100" w:type="dxa"/>
              <w:bottom w:w="100" w:type="dxa"/>
              <w:right w:w="100" w:type="dxa"/>
            </w:tcMar>
          </w:tcPr>
          <w:p w14:paraId="53E2A4D7" w14:textId="2C0DBD00" w:rsidR="00407026" w:rsidRPr="00B8618F" w:rsidRDefault="0068022D" w:rsidP="00D01B3C">
            <w:pPr>
              <w:widowControl w:val="0"/>
              <w:spacing w:line="360" w:lineRule="auto"/>
              <w:ind w:right="120"/>
              <w:jc w:val="center"/>
              <w:rPr>
                <w:rFonts w:eastAsia="Times New Roman"/>
                <w:bCs/>
                <w:sz w:val="26"/>
                <w:szCs w:val="26"/>
              </w:rPr>
            </w:pPr>
            <w:r w:rsidRPr="00B8618F">
              <w:rPr>
                <w:rFonts w:eastAsia="Times New Roman"/>
                <w:bCs/>
                <w:sz w:val="26"/>
                <w:szCs w:val="26"/>
              </w:rPr>
              <w:t>Quản lý khóa học</w:t>
            </w:r>
          </w:p>
        </w:tc>
      </w:tr>
      <w:tr w:rsidR="00407026" w:rsidRPr="00B8618F" w14:paraId="4A64E78F" w14:textId="77777777" w:rsidTr="00045367">
        <w:trPr>
          <w:trHeight w:val="283"/>
        </w:trPr>
        <w:tc>
          <w:tcPr>
            <w:tcW w:w="2677" w:type="dxa"/>
            <w:shd w:val="clear" w:color="auto" w:fill="C7D9F1"/>
            <w:tcMar>
              <w:top w:w="100" w:type="dxa"/>
              <w:left w:w="100" w:type="dxa"/>
              <w:bottom w:w="100" w:type="dxa"/>
              <w:right w:w="100" w:type="dxa"/>
            </w:tcMar>
          </w:tcPr>
          <w:p w14:paraId="1E602C39" w14:textId="77777777" w:rsidR="00407026" w:rsidRPr="00B8618F" w:rsidRDefault="00407026" w:rsidP="00D01B3C">
            <w:pPr>
              <w:widowControl w:val="0"/>
              <w:spacing w:line="360" w:lineRule="auto"/>
              <w:jc w:val="center"/>
              <w:rPr>
                <w:rFonts w:eastAsia="Times New Roman"/>
                <w:bCs/>
                <w:sz w:val="26"/>
                <w:szCs w:val="26"/>
                <w:lang w:val="vi"/>
              </w:rPr>
            </w:pPr>
          </w:p>
        </w:tc>
        <w:tc>
          <w:tcPr>
            <w:tcW w:w="6400" w:type="dxa"/>
            <w:shd w:val="clear" w:color="auto" w:fill="C7D9F1"/>
            <w:tcMar>
              <w:top w:w="100" w:type="dxa"/>
              <w:left w:w="100" w:type="dxa"/>
              <w:bottom w:w="100" w:type="dxa"/>
              <w:right w:w="100" w:type="dxa"/>
            </w:tcMar>
          </w:tcPr>
          <w:p w14:paraId="6A8D50E2" w14:textId="77777777" w:rsidR="00407026" w:rsidRPr="00B8618F" w:rsidRDefault="00407026" w:rsidP="00D01B3C">
            <w:pPr>
              <w:keepNext/>
              <w:widowControl w:val="0"/>
              <w:spacing w:line="360" w:lineRule="auto"/>
              <w:ind w:right="120"/>
              <w:jc w:val="center"/>
              <w:rPr>
                <w:rFonts w:eastAsia="Times New Roman"/>
                <w:bCs/>
                <w:sz w:val="26"/>
                <w:szCs w:val="26"/>
                <w:lang w:val="vi"/>
              </w:rPr>
            </w:pPr>
          </w:p>
        </w:tc>
      </w:tr>
    </w:tbl>
    <w:p w14:paraId="4F3DCE48" w14:textId="6C72D3DC" w:rsidR="00055CD3" w:rsidRPr="00B9616A" w:rsidRDefault="008D4873" w:rsidP="00D01B3C">
      <w:pPr>
        <w:pStyle w:val="Caption"/>
        <w:spacing w:before="0" w:after="0" w:line="360" w:lineRule="auto"/>
      </w:pPr>
      <w:bookmarkStart w:id="26" w:name="_Toc202557687"/>
      <w:bookmarkStart w:id="27" w:name="_Toc4160"/>
      <w:r w:rsidRPr="008D4873">
        <w:t xml:space="preserve">Bảng </w:t>
      </w:r>
      <w:r>
        <w:fldChar w:fldCharType="begin"/>
      </w:r>
      <w:r>
        <w:instrText>SEQ Bảng \* ARABIC</w:instrText>
      </w:r>
      <w:r>
        <w:fldChar w:fldCharType="separate"/>
      </w:r>
      <w:r w:rsidR="00B72886">
        <w:rPr>
          <w:noProof/>
        </w:rPr>
        <w:t>1</w:t>
      </w:r>
      <w:r>
        <w:fldChar w:fldCharType="end"/>
      </w:r>
      <w:r w:rsidRPr="008D4873">
        <w:t>. Định nghĩa, từ viết tắt, ký hiệu</w:t>
      </w:r>
      <w:bookmarkStart w:id="28" w:name="_Toc11549"/>
      <w:bookmarkStart w:id="29" w:name="_Toc3021"/>
      <w:bookmarkEnd w:id="26"/>
      <w:r w:rsidR="00055CD3" w:rsidRPr="008D4873">
        <w:br w:type="page"/>
      </w:r>
    </w:p>
    <w:p w14:paraId="6A3695D2" w14:textId="7091090C" w:rsidR="0004032A" w:rsidRPr="00E8709C" w:rsidRDefault="253925B3" w:rsidP="00D01B3C">
      <w:pPr>
        <w:pStyle w:val="Heading2"/>
        <w:rPr>
          <w:highlight w:val="yellow"/>
        </w:rPr>
      </w:pPr>
      <w:bookmarkStart w:id="30" w:name="_Toc204776748"/>
      <w:r w:rsidRPr="00B8618F">
        <w:lastRenderedPageBreak/>
        <w:t xml:space="preserve">1.4. </w:t>
      </w:r>
      <w:r w:rsidR="51841CE7" w:rsidRPr="00B8618F">
        <w:rPr>
          <w:lang w:val="vi"/>
        </w:rPr>
        <w:t>Tham khảo</w:t>
      </w:r>
      <w:bookmarkEnd w:id="27"/>
      <w:bookmarkEnd w:id="28"/>
      <w:bookmarkEnd w:id="29"/>
      <w:r w:rsidR="00E8709C">
        <w:t>.</w:t>
      </w:r>
      <w:bookmarkEnd w:id="30"/>
    </w:p>
    <w:p w14:paraId="4D702139" w14:textId="77777777" w:rsidR="001059AC" w:rsidRPr="001059AC" w:rsidRDefault="001059AC" w:rsidP="00BB2F39">
      <w:pPr>
        <w:numPr>
          <w:ilvl w:val="0"/>
          <w:numId w:val="31"/>
        </w:numPr>
        <w:spacing w:after="0" w:line="360" w:lineRule="auto"/>
        <w:rPr>
          <w:rFonts w:eastAsia="Times New Roman"/>
        </w:rPr>
      </w:pPr>
      <w:bookmarkStart w:id="31" w:name="_Toc26796"/>
      <w:bookmarkStart w:id="32" w:name="_Toc25459"/>
      <w:bookmarkStart w:id="33" w:name="_Toc4294"/>
      <w:r w:rsidRPr="001059AC">
        <w:rPr>
          <w:rFonts w:eastAsia="Times New Roman"/>
        </w:rPr>
        <w:t xml:space="preserve">Sommerville, Ian. </w:t>
      </w:r>
      <w:r w:rsidRPr="001059AC">
        <w:rPr>
          <w:rFonts w:eastAsia="Times New Roman"/>
          <w:i/>
        </w:rPr>
        <w:t>Software Engineering</w:t>
      </w:r>
      <w:r w:rsidRPr="001059AC">
        <w:rPr>
          <w:rFonts w:eastAsia="Times New Roman"/>
        </w:rPr>
        <w:t>, 10th Edition. Pearson, 2015.</w:t>
      </w:r>
    </w:p>
    <w:p w14:paraId="61B77061" w14:textId="77777777" w:rsidR="001059AC" w:rsidRPr="001059AC" w:rsidRDefault="001059AC" w:rsidP="00BB2F39">
      <w:pPr>
        <w:numPr>
          <w:ilvl w:val="0"/>
          <w:numId w:val="31"/>
        </w:numPr>
        <w:spacing w:after="0" w:line="360" w:lineRule="auto"/>
        <w:rPr>
          <w:rFonts w:eastAsia="Times New Roman"/>
        </w:rPr>
      </w:pPr>
      <w:r w:rsidRPr="001059AC">
        <w:rPr>
          <w:rFonts w:eastAsia="Times New Roman"/>
        </w:rPr>
        <w:t xml:space="preserve">IEEE. </w:t>
      </w:r>
      <w:r w:rsidRPr="001059AC">
        <w:rPr>
          <w:rFonts w:eastAsia="Times New Roman"/>
          <w:i/>
        </w:rPr>
        <w:t>IEEE 1016-2009 - IEEE Standard for Information Technology - Systems Design - Software Design Descriptions</w:t>
      </w:r>
      <w:r w:rsidRPr="001059AC">
        <w:rPr>
          <w:rFonts w:eastAsia="Times New Roman"/>
        </w:rPr>
        <w:t>, 2009.</w:t>
      </w:r>
    </w:p>
    <w:p w14:paraId="555F2FEC" w14:textId="77777777" w:rsidR="001059AC" w:rsidRPr="001059AC" w:rsidRDefault="001059AC" w:rsidP="00BB2F39">
      <w:pPr>
        <w:numPr>
          <w:ilvl w:val="0"/>
          <w:numId w:val="31"/>
        </w:numPr>
        <w:spacing w:after="0" w:line="360" w:lineRule="auto"/>
        <w:rPr>
          <w:rFonts w:eastAsia="Times New Roman"/>
        </w:rPr>
      </w:pPr>
      <w:r w:rsidRPr="001059AC">
        <w:rPr>
          <w:rFonts w:eastAsia="Times New Roman"/>
        </w:rPr>
        <w:t xml:space="preserve">Fowler, Martin. </w:t>
      </w:r>
      <w:r w:rsidRPr="001059AC">
        <w:rPr>
          <w:rFonts w:eastAsia="Times New Roman"/>
          <w:i/>
        </w:rPr>
        <w:t>UML Distilled: A Brief Guide to the Standard Object Modeling Language</w:t>
      </w:r>
      <w:r w:rsidRPr="001059AC">
        <w:rPr>
          <w:rFonts w:eastAsia="Times New Roman"/>
        </w:rPr>
        <w:t>, 3rd Edition. Addison-Wesley, 2003.</w:t>
      </w:r>
    </w:p>
    <w:p w14:paraId="3FBE6626" w14:textId="77777777" w:rsidR="001059AC" w:rsidRPr="001059AC" w:rsidRDefault="001059AC" w:rsidP="00BB2F39">
      <w:pPr>
        <w:numPr>
          <w:ilvl w:val="0"/>
          <w:numId w:val="31"/>
        </w:numPr>
        <w:spacing w:after="0" w:line="360" w:lineRule="auto"/>
        <w:rPr>
          <w:rFonts w:eastAsia="Times New Roman"/>
        </w:rPr>
      </w:pPr>
      <w:r w:rsidRPr="001059AC">
        <w:rPr>
          <w:rFonts w:eastAsia="Times New Roman"/>
        </w:rPr>
        <w:t xml:space="preserve">Pressman, Roger S. </w:t>
      </w:r>
      <w:r w:rsidRPr="001059AC">
        <w:rPr>
          <w:rFonts w:eastAsia="Times New Roman"/>
          <w:i/>
        </w:rPr>
        <w:t>Software Engineering: A Practitioner's Approach</w:t>
      </w:r>
      <w:r w:rsidRPr="001059AC">
        <w:rPr>
          <w:rFonts w:eastAsia="Times New Roman"/>
        </w:rPr>
        <w:t>, 7th Edition. McGraw-Hill, 2009.</w:t>
      </w:r>
    </w:p>
    <w:p w14:paraId="06618B7C" w14:textId="77777777" w:rsidR="001059AC" w:rsidRPr="001059AC" w:rsidRDefault="001059AC" w:rsidP="00BB2F39">
      <w:pPr>
        <w:numPr>
          <w:ilvl w:val="0"/>
          <w:numId w:val="31"/>
        </w:numPr>
        <w:spacing w:after="0" w:line="360" w:lineRule="auto"/>
        <w:rPr>
          <w:rFonts w:eastAsia="Times New Roman"/>
        </w:rPr>
      </w:pPr>
      <w:r w:rsidRPr="001059AC">
        <w:rPr>
          <w:rFonts w:eastAsia="Times New Roman"/>
        </w:rPr>
        <w:t xml:space="preserve">Open Learning Initiative – </w:t>
      </w:r>
      <w:r w:rsidRPr="001059AC">
        <w:rPr>
          <w:rFonts w:eastAsia="Times New Roman"/>
          <w:i/>
        </w:rPr>
        <w:t>Learning Management Systems (LMS): An Overview</w:t>
      </w:r>
      <w:r w:rsidRPr="001059AC">
        <w:rPr>
          <w:rFonts w:eastAsia="Times New Roman"/>
        </w:rPr>
        <w:t>. https://www.oli.cmu.edu</w:t>
      </w:r>
    </w:p>
    <w:p w14:paraId="6730D90E" w14:textId="77777777" w:rsidR="001059AC" w:rsidRPr="001059AC" w:rsidRDefault="001059AC" w:rsidP="00BB2F39">
      <w:pPr>
        <w:numPr>
          <w:ilvl w:val="0"/>
          <w:numId w:val="31"/>
        </w:numPr>
        <w:spacing w:after="0" w:line="360" w:lineRule="auto"/>
        <w:rPr>
          <w:rFonts w:eastAsia="Times New Roman"/>
        </w:rPr>
      </w:pPr>
      <w:r w:rsidRPr="001059AC">
        <w:rPr>
          <w:rFonts w:eastAsia="Times New Roman"/>
        </w:rPr>
        <w:t>Moodle Documentation – https://docs.moodle.org</w:t>
      </w:r>
    </w:p>
    <w:p w14:paraId="5803D317" w14:textId="77777777" w:rsidR="001059AC" w:rsidRPr="001059AC" w:rsidRDefault="001059AC" w:rsidP="00BB2F39">
      <w:pPr>
        <w:numPr>
          <w:ilvl w:val="0"/>
          <w:numId w:val="31"/>
        </w:numPr>
        <w:spacing w:after="0" w:line="360" w:lineRule="auto"/>
        <w:rPr>
          <w:rFonts w:eastAsia="Times New Roman"/>
        </w:rPr>
      </w:pPr>
      <w:r w:rsidRPr="001059AC">
        <w:rPr>
          <w:rFonts w:eastAsia="Times New Roman"/>
        </w:rPr>
        <w:t>Heroku Dev Center – https://devcenter.heroku.com</w:t>
      </w:r>
    </w:p>
    <w:p w14:paraId="25C5ED80" w14:textId="77777777" w:rsidR="001059AC" w:rsidRPr="001059AC" w:rsidRDefault="001059AC" w:rsidP="00BB2F39">
      <w:pPr>
        <w:numPr>
          <w:ilvl w:val="0"/>
          <w:numId w:val="31"/>
        </w:numPr>
        <w:spacing w:after="0" w:line="360" w:lineRule="auto"/>
        <w:rPr>
          <w:rFonts w:eastAsia="Times New Roman"/>
        </w:rPr>
      </w:pPr>
      <w:r w:rsidRPr="001059AC">
        <w:rPr>
          <w:rFonts w:eastAsia="Times New Roman"/>
        </w:rPr>
        <w:t xml:space="preserve">PostgreSQL Documentation – </w:t>
      </w:r>
      <w:hyperlink r:id="rId7" w:tgtFrame="_new" w:history="1">
        <w:r w:rsidRPr="001059AC">
          <w:rPr>
            <w:rFonts w:eastAsia="Times New Roman"/>
            <w:color w:val="0000FF"/>
            <w:u w:val="single"/>
          </w:rPr>
          <w:t>https://www.postgresql.org/docs/</w:t>
        </w:r>
      </w:hyperlink>
    </w:p>
    <w:p w14:paraId="353520AA" w14:textId="77777777" w:rsidR="001059AC" w:rsidRPr="001059AC" w:rsidRDefault="001059AC" w:rsidP="00BB2F39">
      <w:pPr>
        <w:numPr>
          <w:ilvl w:val="0"/>
          <w:numId w:val="31"/>
        </w:numPr>
        <w:spacing w:after="0" w:line="360" w:lineRule="auto"/>
        <w:rPr>
          <w:rFonts w:eastAsia="Times New Roman"/>
        </w:rPr>
      </w:pPr>
      <w:r w:rsidRPr="001059AC">
        <w:rPr>
          <w:rFonts w:eastAsia="Times New Roman"/>
        </w:rPr>
        <w:t>Angular Official Guide – https://angular.io/docs</w:t>
      </w:r>
    </w:p>
    <w:p w14:paraId="5232F971" w14:textId="77777777" w:rsidR="001059AC" w:rsidRPr="001059AC" w:rsidRDefault="001059AC" w:rsidP="00BB2F39">
      <w:pPr>
        <w:numPr>
          <w:ilvl w:val="0"/>
          <w:numId w:val="31"/>
        </w:numPr>
        <w:spacing w:after="0" w:line="360" w:lineRule="auto"/>
        <w:rPr>
          <w:rFonts w:eastAsia="Times New Roman"/>
        </w:rPr>
      </w:pPr>
      <w:r w:rsidRPr="001059AC">
        <w:rPr>
          <w:rFonts w:eastAsia="Times New Roman"/>
        </w:rPr>
        <w:t xml:space="preserve">AWS Documentation – </w:t>
      </w:r>
      <w:r w:rsidRPr="001059AC">
        <w:rPr>
          <w:rFonts w:eastAsia="Times New Roman"/>
          <w:i/>
        </w:rPr>
        <w:t>Amazon S3 Storage Classes</w:t>
      </w:r>
      <w:r w:rsidRPr="001059AC">
        <w:rPr>
          <w:rFonts w:eastAsia="Times New Roman"/>
        </w:rPr>
        <w:t xml:space="preserve"> – </w:t>
      </w:r>
      <w:hyperlink r:id="rId8" w:tgtFrame="_new" w:history="1">
        <w:r w:rsidRPr="001059AC">
          <w:rPr>
            <w:rFonts w:eastAsia="Times New Roman"/>
            <w:color w:val="0000FF"/>
            <w:u w:val="single"/>
          </w:rPr>
          <w:t>https://docs.aws.amazon.com/AmazonS3/latest/userguide/storage-class-intro.html</w:t>
        </w:r>
      </w:hyperlink>
    </w:p>
    <w:p w14:paraId="08983C2C" w14:textId="77777777" w:rsidR="001059AC" w:rsidRPr="001059AC" w:rsidRDefault="001059AC" w:rsidP="00BB2F39">
      <w:pPr>
        <w:numPr>
          <w:ilvl w:val="0"/>
          <w:numId w:val="31"/>
        </w:numPr>
        <w:spacing w:after="0" w:line="360" w:lineRule="auto"/>
        <w:rPr>
          <w:rFonts w:eastAsia="Times New Roman"/>
        </w:rPr>
      </w:pPr>
      <w:r w:rsidRPr="001059AC">
        <w:rPr>
          <w:rFonts w:eastAsia="Times New Roman"/>
        </w:rPr>
        <w:t>Cloudinary Documentation – https://cloudinary.com/documentation</w:t>
      </w:r>
    </w:p>
    <w:p w14:paraId="138664EC" w14:textId="77777777" w:rsidR="005C102B" w:rsidRPr="00B8618F" w:rsidRDefault="005C102B" w:rsidP="00D01B3C">
      <w:pPr>
        <w:spacing w:after="0" w:line="360" w:lineRule="auto"/>
        <w:rPr>
          <w:rFonts w:eastAsiaTheme="majorEastAsia"/>
          <w:color w:val="2F5496" w:themeColor="accent1" w:themeShade="BF"/>
          <w:lang w:eastAsia="ja-JP"/>
        </w:rPr>
      </w:pPr>
      <w:r w:rsidRPr="00B8618F">
        <w:rPr>
          <w:lang w:eastAsia="ja-JP"/>
        </w:rPr>
        <w:br w:type="page"/>
      </w:r>
    </w:p>
    <w:p w14:paraId="4B1E978B" w14:textId="07150C19" w:rsidR="0004032A" w:rsidRPr="00E8709C" w:rsidRDefault="00592429" w:rsidP="00D01B3C">
      <w:pPr>
        <w:pStyle w:val="Heading1"/>
        <w:rPr>
          <w:lang w:val="en-US"/>
        </w:rPr>
      </w:pPr>
      <w:bookmarkStart w:id="34" w:name="_Toc204776749"/>
      <w:r w:rsidRPr="00B8618F">
        <w:lastRenderedPageBreak/>
        <w:t xml:space="preserve">2. </w:t>
      </w:r>
      <w:r w:rsidR="0004032A" w:rsidRPr="00B8618F">
        <w:t>Mô tả chung</w:t>
      </w:r>
      <w:bookmarkEnd w:id="31"/>
      <w:bookmarkEnd w:id="32"/>
      <w:bookmarkEnd w:id="33"/>
      <w:r w:rsidR="00E8709C">
        <w:rPr>
          <w:lang w:val="en-US"/>
        </w:rPr>
        <w:t>.</w:t>
      </w:r>
      <w:bookmarkEnd w:id="34"/>
    </w:p>
    <w:p w14:paraId="6FA88BCE" w14:textId="4D7DBC93" w:rsidR="0004032A" w:rsidRPr="00E8709C" w:rsidRDefault="00592429" w:rsidP="00D01B3C">
      <w:pPr>
        <w:pStyle w:val="Heading2"/>
      </w:pPr>
      <w:bookmarkStart w:id="35" w:name="_Toc3997"/>
      <w:bookmarkStart w:id="36" w:name="_Toc8643"/>
      <w:bookmarkStart w:id="37" w:name="_Toc11339"/>
      <w:bookmarkStart w:id="38" w:name="_Toc204776750"/>
      <w:r w:rsidRPr="00B8618F">
        <w:t xml:space="preserve">2.1. </w:t>
      </w:r>
      <w:r w:rsidR="0004032A" w:rsidRPr="00B8618F">
        <w:rPr>
          <w:lang w:val="vi"/>
        </w:rPr>
        <w:t>Bối cảnh sản phẩm</w:t>
      </w:r>
      <w:bookmarkEnd w:id="35"/>
      <w:bookmarkEnd w:id="36"/>
      <w:bookmarkEnd w:id="37"/>
      <w:r w:rsidR="00E8709C">
        <w:t>.</w:t>
      </w:r>
      <w:bookmarkEnd w:id="38"/>
    </w:p>
    <w:p w14:paraId="567E50D7" w14:textId="12784EA3" w:rsidR="0004032A" w:rsidRPr="00B8618F" w:rsidRDefault="0004032A" w:rsidP="00D01B3C">
      <w:pPr>
        <w:spacing w:after="0" w:line="360" w:lineRule="auto"/>
        <w:ind w:firstLine="566"/>
        <w:jc w:val="both"/>
        <w:rPr>
          <w:rFonts w:eastAsia="Times New Roman"/>
          <w:lang w:eastAsia="ja-JP"/>
        </w:rPr>
      </w:pPr>
      <w:r w:rsidRPr="00B8618F">
        <w:rPr>
          <w:rFonts w:eastAsia="Times New Roman"/>
          <w:lang w:val="vi" w:eastAsia="ja-JP"/>
        </w:rPr>
        <w:t>Hệ thống quản lý khóa học trực tuyến (LMS) là một ứng dụng web đa nền tảng, được thiết kế để hoạt động hiệu quả trên các trình duyệt phổ biến như Google Chrome,  Microsoft Edge, Cốc Cốc, FireFox. Biểu đồ ngữ cảnh của hệ thống trong Hình 2.1 dưới đây mô tả các thực thể bên ngoài và cách hệ thống tương tác với chúng. Hệ thống bao gồm giao diện người dùng trực quan, thân thiện với các tác nhân chính như: Học viên, giảng viên, quản trị viên. Dữ liệu của hệ thống được lưu trữ trên máy chủ trung tâm, đảm bảo an toàn và bảo mật thông tin thông qua các cơ chế mã hóa và phân quyền truy cập nghiêm ngặt.</w:t>
      </w:r>
    </w:p>
    <w:p w14:paraId="186C5066" w14:textId="77777777" w:rsidR="00D80030" w:rsidRDefault="005C102B" w:rsidP="00D01B3C">
      <w:pPr>
        <w:keepNext/>
        <w:spacing w:after="0" w:line="360" w:lineRule="auto"/>
        <w:jc w:val="both"/>
      </w:pPr>
      <w:r w:rsidRPr="00B8618F">
        <w:rPr>
          <w:rFonts w:eastAsia="Arial"/>
          <w:noProof/>
          <w:lang w:eastAsia="ja-JP"/>
        </w:rPr>
        <w:drawing>
          <wp:inline distT="0" distB="0" distL="0" distR="0" wp14:anchorId="598E4EDC" wp14:editId="1AE0204F">
            <wp:extent cx="5972175" cy="4439285"/>
            <wp:effectExtent l="0" t="0" r="0" b="0"/>
            <wp:docPr id="1579835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35041" name=""/>
                    <pic:cNvPicPr/>
                  </pic:nvPicPr>
                  <pic:blipFill>
                    <a:blip r:embed="rId9"/>
                    <a:stretch>
                      <a:fillRect/>
                    </a:stretch>
                  </pic:blipFill>
                  <pic:spPr>
                    <a:xfrm>
                      <a:off x="0" y="0"/>
                      <a:ext cx="5972175" cy="4439285"/>
                    </a:xfrm>
                    <a:prstGeom prst="rect">
                      <a:avLst/>
                    </a:prstGeom>
                  </pic:spPr>
                </pic:pic>
              </a:graphicData>
            </a:graphic>
          </wp:inline>
        </w:drawing>
      </w:r>
      <w:bookmarkStart w:id="39" w:name="_Toc24390"/>
      <w:bookmarkStart w:id="40" w:name="_Toc25526"/>
    </w:p>
    <w:p w14:paraId="46F034FA" w14:textId="2CA36D63" w:rsidR="0004032A" w:rsidRPr="00D80030" w:rsidRDefault="00D80030" w:rsidP="00D01B3C">
      <w:pPr>
        <w:pStyle w:val="Caption"/>
        <w:spacing w:before="0" w:after="0" w:line="360" w:lineRule="auto"/>
        <w:rPr>
          <w:rFonts w:eastAsia="Arial"/>
          <w:lang w:eastAsia="ja-JP"/>
        </w:rPr>
      </w:pPr>
      <w:r w:rsidRPr="00D80030">
        <w:t xml:space="preserve">Hình </w:t>
      </w:r>
      <w:r>
        <w:fldChar w:fldCharType="begin"/>
      </w:r>
      <w:r>
        <w:instrText>SEQ Hình \* ARABIC</w:instrText>
      </w:r>
      <w:r>
        <w:fldChar w:fldCharType="separate"/>
      </w:r>
      <w:r w:rsidR="00724A6F">
        <w:rPr>
          <w:noProof/>
        </w:rPr>
        <w:t>1</w:t>
      </w:r>
      <w:r>
        <w:fldChar w:fldCharType="end"/>
      </w:r>
      <w:r w:rsidRPr="00D80030">
        <w:t>. Biểu đồ ngữ cảnh của hệ thống</w:t>
      </w:r>
    </w:p>
    <w:p w14:paraId="0003B72B" w14:textId="0C2C267E" w:rsidR="00592429" w:rsidRPr="00B8618F" w:rsidRDefault="00592429" w:rsidP="00D01B3C">
      <w:pPr>
        <w:spacing w:after="0" w:line="360" w:lineRule="auto"/>
        <w:rPr>
          <w:rFonts w:eastAsia="SimHei"/>
          <w:lang w:eastAsia="ja-JP"/>
        </w:rPr>
      </w:pPr>
      <w:r w:rsidRPr="00B8618F">
        <w:rPr>
          <w:rFonts w:eastAsia="SimHei"/>
          <w:lang w:eastAsia="ja-JP"/>
        </w:rPr>
        <w:br w:type="page"/>
      </w:r>
    </w:p>
    <w:p w14:paraId="14CD5803" w14:textId="6BB834A8" w:rsidR="00592429" w:rsidRPr="00B8618F" w:rsidRDefault="253925B3" w:rsidP="00D01B3C">
      <w:pPr>
        <w:pStyle w:val="Heading2"/>
      </w:pPr>
      <w:bookmarkStart w:id="41" w:name="_Toc204776751"/>
      <w:r w:rsidRPr="00B8618F">
        <w:lastRenderedPageBreak/>
        <w:t>2.2. Các lớp người dùng và đặc điểm</w:t>
      </w:r>
      <w:r w:rsidR="00E8709C">
        <w:t>.</w:t>
      </w:r>
      <w:bookmarkEnd w:id="41"/>
    </w:p>
    <w:tbl>
      <w:tblPr>
        <w:tblStyle w:val="TableGrid1"/>
        <w:tblW w:w="0" w:type="auto"/>
        <w:tblInd w:w="120" w:type="dxa"/>
        <w:tblLayout w:type="fixed"/>
        <w:tblLook w:val="04A0" w:firstRow="1" w:lastRow="0" w:firstColumn="1" w:lastColumn="0" w:noHBand="0" w:noVBand="1"/>
      </w:tblPr>
      <w:tblGrid>
        <w:gridCol w:w="2573"/>
        <w:gridCol w:w="6763"/>
      </w:tblGrid>
      <w:tr w:rsidR="00592429" w:rsidRPr="00B8618F" w14:paraId="56A4F182" w14:textId="77777777" w:rsidTr="00592429">
        <w:trPr>
          <w:trHeight w:val="60"/>
        </w:trPr>
        <w:tc>
          <w:tcPr>
            <w:tcW w:w="2573" w:type="dxa"/>
            <w:tcBorders>
              <w:top w:val="single" w:sz="8" w:space="0" w:color="000000"/>
              <w:left w:val="single" w:sz="8" w:space="0" w:color="000000"/>
              <w:bottom w:val="single" w:sz="8" w:space="0" w:color="000000"/>
              <w:right w:val="single" w:sz="8" w:space="0" w:color="000000"/>
            </w:tcBorders>
            <w:shd w:val="clear" w:color="auto" w:fill="D6DCE5"/>
            <w:tcMar>
              <w:top w:w="100" w:type="dxa"/>
              <w:left w:w="100" w:type="dxa"/>
              <w:bottom w:w="100" w:type="dxa"/>
              <w:right w:w="100" w:type="dxa"/>
            </w:tcMar>
            <w:vAlign w:val="center"/>
          </w:tcPr>
          <w:bookmarkEnd w:id="39"/>
          <w:bookmarkEnd w:id="40"/>
          <w:p w14:paraId="45AA2304" w14:textId="77777777" w:rsidR="00592429" w:rsidRPr="00B8618F" w:rsidRDefault="00592429" w:rsidP="00D01B3C">
            <w:pPr>
              <w:spacing w:line="360" w:lineRule="auto"/>
              <w:jc w:val="center"/>
              <w:rPr>
                <w:rFonts w:eastAsia="Arial"/>
                <w:sz w:val="26"/>
                <w:szCs w:val="26"/>
                <w:lang w:val="vi"/>
              </w:rPr>
            </w:pPr>
            <w:r w:rsidRPr="00B8618F">
              <w:rPr>
                <w:rFonts w:eastAsia="Times New Roman"/>
                <w:b/>
                <w:bCs/>
                <w:color w:val="000000"/>
                <w:sz w:val="26"/>
                <w:szCs w:val="26"/>
                <w:lang w:val="vi"/>
              </w:rPr>
              <w:t>Người dùng</w:t>
            </w:r>
          </w:p>
        </w:tc>
        <w:tc>
          <w:tcPr>
            <w:tcW w:w="6763" w:type="dxa"/>
            <w:tcBorders>
              <w:top w:val="single" w:sz="8" w:space="0" w:color="000000"/>
              <w:left w:val="single" w:sz="8" w:space="0" w:color="000000"/>
              <w:bottom w:val="single" w:sz="8" w:space="0" w:color="000000"/>
              <w:right w:val="single" w:sz="8" w:space="0" w:color="000000"/>
            </w:tcBorders>
            <w:shd w:val="clear" w:color="auto" w:fill="D6DCE5"/>
            <w:tcMar>
              <w:top w:w="100" w:type="dxa"/>
              <w:left w:w="100" w:type="dxa"/>
              <w:bottom w:w="100" w:type="dxa"/>
              <w:right w:w="100" w:type="dxa"/>
            </w:tcMar>
            <w:vAlign w:val="center"/>
          </w:tcPr>
          <w:p w14:paraId="2B0E1769" w14:textId="77777777" w:rsidR="00592429" w:rsidRPr="00B8618F" w:rsidRDefault="00592429" w:rsidP="00D01B3C">
            <w:pPr>
              <w:spacing w:line="360" w:lineRule="auto"/>
              <w:jc w:val="center"/>
              <w:rPr>
                <w:rFonts w:eastAsia="Arial"/>
                <w:sz w:val="26"/>
                <w:szCs w:val="26"/>
                <w:lang w:val="vi"/>
              </w:rPr>
            </w:pPr>
            <w:r w:rsidRPr="00B8618F">
              <w:rPr>
                <w:rFonts w:eastAsia="Times New Roman"/>
                <w:b/>
                <w:bCs/>
                <w:color w:val="000000"/>
                <w:sz w:val="26"/>
                <w:szCs w:val="26"/>
                <w:lang w:val="vi"/>
              </w:rPr>
              <w:t>Đặc điểm</w:t>
            </w:r>
          </w:p>
        </w:tc>
      </w:tr>
      <w:tr w:rsidR="00592429" w:rsidRPr="00B8618F" w14:paraId="6A7501F0" w14:textId="77777777" w:rsidTr="00592429">
        <w:trPr>
          <w:trHeight w:val="60"/>
        </w:trPr>
        <w:tc>
          <w:tcPr>
            <w:tcW w:w="257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14:paraId="10D1E451" w14:textId="77777777" w:rsidR="00592429" w:rsidRPr="00B8618F" w:rsidRDefault="00592429" w:rsidP="00D01B3C">
            <w:pPr>
              <w:spacing w:line="360" w:lineRule="auto"/>
              <w:jc w:val="center"/>
              <w:rPr>
                <w:rFonts w:eastAsia="Arial"/>
                <w:sz w:val="26"/>
                <w:szCs w:val="26"/>
                <w:lang w:val="vi"/>
              </w:rPr>
            </w:pPr>
            <w:r w:rsidRPr="00B8618F">
              <w:rPr>
                <w:rFonts w:eastAsia="Times New Roman"/>
                <w:color w:val="000000"/>
                <w:sz w:val="26"/>
                <w:szCs w:val="26"/>
                <w:lang w:val="vi"/>
              </w:rPr>
              <w:t>Học viên</w:t>
            </w:r>
          </w:p>
        </w:tc>
        <w:tc>
          <w:tcPr>
            <w:tcW w:w="676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14:paraId="3705918D" w14:textId="7F51C846" w:rsidR="00592429" w:rsidRPr="00B8618F" w:rsidRDefault="00592429" w:rsidP="00BB2F39">
            <w:pPr>
              <w:pStyle w:val="ListParagraph"/>
              <w:numPr>
                <w:ilvl w:val="0"/>
                <w:numId w:val="15"/>
              </w:numPr>
              <w:spacing w:line="360" w:lineRule="auto"/>
              <w:ind w:right="147"/>
              <w:jc w:val="both"/>
              <w:rPr>
                <w:rFonts w:eastAsia="Arial"/>
                <w:sz w:val="26"/>
                <w:szCs w:val="26"/>
              </w:rPr>
            </w:pPr>
            <w:r w:rsidRPr="00B8618F">
              <w:rPr>
                <w:rFonts w:eastAsia="Times New Roman"/>
                <w:color w:val="000000"/>
                <w:sz w:val="26"/>
                <w:szCs w:val="26"/>
                <w:lang w:val="vi"/>
              </w:rPr>
              <w:t>Học viên là người tham gia các khóa học trực tuyến trên hệ thống. Dự kiến sẽ có hàng nghìn học viên đăng ký tài khoản, mỗi học viên có thể tham gia nhiều khóa học khác nhau trong suốt quá trình học.</w:t>
            </w:r>
          </w:p>
          <w:p w14:paraId="53D8C637" w14:textId="77777777" w:rsidR="00592429" w:rsidRPr="00B8618F" w:rsidRDefault="00592429" w:rsidP="00BB2F39">
            <w:pPr>
              <w:pStyle w:val="ListParagraph"/>
              <w:numPr>
                <w:ilvl w:val="0"/>
                <w:numId w:val="15"/>
              </w:numPr>
              <w:spacing w:line="360" w:lineRule="auto"/>
              <w:ind w:right="147"/>
              <w:jc w:val="both"/>
              <w:rPr>
                <w:rFonts w:eastAsia="Arial"/>
                <w:sz w:val="26"/>
                <w:szCs w:val="26"/>
                <w:lang w:val="vi"/>
              </w:rPr>
            </w:pPr>
            <w:r w:rsidRPr="00B8618F">
              <w:rPr>
                <w:rFonts w:eastAsia="Times New Roman"/>
                <w:color w:val="000000"/>
                <w:sz w:val="26"/>
                <w:szCs w:val="26"/>
                <w:lang w:val="vi"/>
              </w:rPr>
              <w:t>Tương tác với hệ thống: Đăng nhập, đăng ký khóa học (nếu được phép), học bài qua video hoặc tài liệu, làm bài kiểm tra, theo dõi tiến độ học tập, tham gia thảo luận, xem kết quả học tập.</w:t>
            </w:r>
          </w:p>
          <w:p w14:paraId="70C0EB15" w14:textId="77777777" w:rsidR="00592429" w:rsidRPr="00B8618F" w:rsidRDefault="00592429" w:rsidP="00BB2F39">
            <w:pPr>
              <w:pStyle w:val="ListParagraph"/>
              <w:numPr>
                <w:ilvl w:val="0"/>
                <w:numId w:val="15"/>
              </w:numPr>
              <w:spacing w:line="360" w:lineRule="auto"/>
              <w:ind w:right="147"/>
              <w:rPr>
                <w:rFonts w:eastAsia="Arial"/>
                <w:sz w:val="26"/>
                <w:szCs w:val="26"/>
                <w:lang w:val="vi"/>
              </w:rPr>
            </w:pPr>
            <w:r w:rsidRPr="00B8618F">
              <w:rPr>
                <w:rFonts w:eastAsia="Times New Roman"/>
                <w:color w:val="000000"/>
                <w:sz w:val="26"/>
                <w:szCs w:val="26"/>
                <w:lang w:val="vi"/>
              </w:rPr>
              <w:t>Tần suất sử dụng: Trung bình từ 2–5 lần mỗi tuần.</w:t>
            </w:r>
          </w:p>
          <w:p w14:paraId="5F30B3F7" w14:textId="2C987B5A" w:rsidR="00592429" w:rsidRPr="00B8618F" w:rsidRDefault="00592429" w:rsidP="00BB2F39">
            <w:pPr>
              <w:pStyle w:val="ListParagraph"/>
              <w:numPr>
                <w:ilvl w:val="0"/>
                <w:numId w:val="15"/>
              </w:numPr>
              <w:spacing w:line="360" w:lineRule="auto"/>
              <w:ind w:right="147"/>
              <w:jc w:val="both"/>
              <w:rPr>
                <w:rFonts w:eastAsia="Arial"/>
                <w:sz w:val="26"/>
                <w:szCs w:val="26"/>
                <w:lang w:val="vi"/>
              </w:rPr>
            </w:pPr>
            <w:r w:rsidRPr="00B8618F">
              <w:rPr>
                <w:rFonts w:eastAsia="Times New Roman"/>
                <w:color w:val="000000"/>
                <w:sz w:val="26"/>
                <w:szCs w:val="26"/>
                <w:lang w:val="vi"/>
              </w:rPr>
              <w:t>Yêu cầu đặc biệt: Hệ thống cần hiển thị nội dung học rõ ràng, hỗ trợ học trên nhiều thiết bị, lưu tiến độ học tập và đảm bảo không mất dữ liệu khi thoát giữa chừng.</w:t>
            </w:r>
          </w:p>
        </w:tc>
      </w:tr>
      <w:tr w:rsidR="00592429" w:rsidRPr="00B8618F" w14:paraId="063891F1" w14:textId="77777777" w:rsidTr="00592429">
        <w:trPr>
          <w:trHeight w:val="60"/>
        </w:trPr>
        <w:tc>
          <w:tcPr>
            <w:tcW w:w="2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5D85404" w14:textId="77777777" w:rsidR="00592429" w:rsidRPr="00B8618F" w:rsidRDefault="00592429" w:rsidP="00D01B3C">
            <w:pPr>
              <w:spacing w:line="360" w:lineRule="auto"/>
              <w:jc w:val="center"/>
              <w:rPr>
                <w:rFonts w:eastAsia="Arial"/>
                <w:sz w:val="26"/>
                <w:szCs w:val="26"/>
                <w:lang w:val="vi"/>
              </w:rPr>
            </w:pPr>
            <w:r w:rsidRPr="00B8618F">
              <w:rPr>
                <w:rFonts w:eastAsia="Times New Roman"/>
                <w:sz w:val="26"/>
                <w:szCs w:val="26"/>
                <w:lang w:val="vi"/>
              </w:rPr>
              <w:t>Giảng viên</w:t>
            </w:r>
          </w:p>
        </w:tc>
        <w:tc>
          <w:tcPr>
            <w:tcW w:w="67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72752B1" w14:textId="77777777" w:rsidR="00592429" w:rsidRPr="00B8618F" w:rsidRDefault="00592429" w:rsidP="00BB2F39">
            <w:pPr>
              <w:pStyle w:val="ListParagraph"/>
              <w:numPr>
                <w:ilvl w:val="0"/>
                <w:numId w:val="15"/>
              </w:numPr>
              <w:spacing w:line="360" w:lineRule="auto"/>
              <w:ind w:right="147"/>
              <w:jc w:val="both"/>
              <w:rPr>
                <w:rFonts w:eastAsia="Arial"/>
                <w:sz w:val="26"/>
                <w:szCs w:val="26"/>
                <w:lang w:val="vi"/>
              </w:rPr>
            </w:pPr>
            <w:r w:rsidRPr="00B8618F">
              <w:rPr>
                <w:rFonts w:eastAsia="Times New Roman"/>
                <w:sz w:val="26"/>
                <w:szCs w:val="26"/>
                <w:lang w:val="vi"/>
              </w:rPr>
              <w:t>Giảng viên là người chịu trách nhiệm giảng dạy và quản lý nội dung các khóa học. Số lượng giảng viên phụ thuộc vào quy mô triển khai của tổ chức đào tạo.</w:t>
            </w:r>
          </w:p>
          <w:p w14:paraId="63677D28" w14:textId="77777777" w:rsidR="00592429" w:rsidRPr="00B8618F" w:rsidRDefault="00592429" w:rsidP="00BB2F39">
            <w:pPr>
              <w:pStyle w:val="ListParagraph"/>
              <w:numPr>
                <w:ilvl w:val="0"/>
                <w:numId w:val="15"/>
              </w:numPr>
              <w:spacing w:line="360" w:lineRule="auto"/>
              <w:ind w:right="147"/>
              <w:jc w:val="both"/>
              <w:rPr>
                <w:rFonts w:eastAsia="Arial"/>
                <w:sz w:val="26"/>
                <w:szCs w:val="26"/>
                <w:lang w:val="vi"/>
              </w:rPr>
            </w:pPr>
            <w:r w:rsidRPr="00B8618F">
              <w:rPr>
                <w:rFonts w:eastAsia="Times New Roman"/>
                <w:sz w:val="26"/>
                <w:szCs w:val="26"/>
                <w:lang w:val="vi"/>
              </w:rPr>
              <w:t>Tương tác với hệ thống: Tạo và quản lý khóa học, tải lên bài giảng, video, tài liệu học tập, tạo bài kiểm tra, theo dõi tiến độ học viên, trả lời thảo luận, chấm điểm nếu cần.</w:t>
            </w:r>
          </w:p>
          <w:p w14:paraId="374A4C28" w14:textId="77777777" w:rsidR="00592429" w:rsidRPr="00B8618F" w:rsidRDefault="00592429" w:rsidP="00BB2F39">
            <w:pPr>
              <w:pStyle w:val="ListParagraph"/>
              <w:numPr>
                <w:ilvl w:val="0"/>
                <w:numId w:val="15"/>
              </w:numPr>
              <w:spacing w:line="360" w:lineRule="auto"/>
              <w:ind w:right="147"/>
              <w:jc w:val="both"/>
              <w:rPr>
                <w:rFonts w:eastAsia="Arial"/>
                <w:sz w:val="26"/>
                <w:szCs w:val="26"/>
                <w:lang w:val="vi"/>
              </w:rPr>
            </w:pPr>
            <w:r w:rsidRPr="00B8618F">
              <w:rPr>
                <w:rFonts w:eastAsia="Times New Roman"/>
                <w:sz w:val="26"/>
                <w:szCs w:val="26"/>
                <w:lang w:val="vi"/>
              </w:rPr>
              <w:t>Tần suất sử dụng: Gần như hằng ngày trong suốt thời gian giảng dạy.</w:t>
            </w:r>
          </w:p>
          <w:p w14:paraId="771BF2A5" w14:textId="3F22DB77" w:rsidR="00592429" w:rsidRPr="00B8618F" w:rsidRDefault="00592429" w:rsidP="00BB2F39">
            <w:pPr>
              <w:pStyle w:val="ListParagraph"/>
              <w:numPr>
                <w:ilvl w:val="0"/>
                <w:numId w:val="15"/>
              </w:numPr>
              <w:spacing w:line="360" w:lineRule="auto"/>
              <w:ind w:right="147"/>
              <w:jc w:val="both"/>
              <w:rPr>
                <w:rFonts w:eastAsia="Arial"/>
                <w:sz w:val="26"/>
                <w:szCs w:val="26"/>
                <w:lang w:val="vi"/>
              </w:rPr>
            </w:pPr>
            <w:r w:rsidRPr="00B8618F">
              <w:rPr>
                <w:rFonts w:eastAsia="Times New Roman"/>
                <w:sz w:val="26"/>
                <w:szCs w:val="26"/>
                <w:lang w:val="vi"/>
              </w:rPr>
              <w:t>Yêu cầu đặc biệt: Giao diện soạn bài và quản lý học viên cần trực quan, dễ sử dụng và hỗ trợ đa dạng định dạng nội dung.</w:t>
            </w:r>
          </w:p>
        </w:tc>
      </w:tr>
    </w:tbl>
    <w:p w14:paraId="002914A9" w14:textId="77777777" w:rsidR="00592429" w:rsidRPr="00B8618F" w:rsidRDefault="00592429" w:rsidP="00D01B3C">
      <w:pPr>
        <w:spacing w:after="0" w:line="360" w:lineRule="auto"/>
      </w:pPr>
      <w:r w:rsidRPr="00B8618F">
        <w:br w:type="page"/>
      </w:r>
    </w:p>
    <w:tbl>
      <w:tblPr>
        <w:tblStyle w:val="TableGrid1"/>
        <w:tblW w:w="0" w:type="auto"/>
        <w:tblInd w:w="120" w:type="dxa"/>
        <w:tblLayout w:type="fixed"/>
        <w:tblLook w:val="04A0" w:firstRow="1" w:lastRow="0" w:firstColumn="1" w:lastColumn="0" w:noHBand="0" w:noVBand="1"/>
      </w:tblPr>
      <w:tblGrid>
        <w:gridCol w:w="2573"/>
        <w:gridCol w:w="6057"/>
      </w:tblGrid>
      <w:tr w:rsidR="00592429" w:rsidRPr="00B8618F" w14:paraId="1A94370E" w14:textId="77777777" w:rsidTr="00592429">
        <w:trPr>
          <w:trHeight w:val="60"/>
        </w:trPr>
        <w:tc>
          <w:tcPr>
            <w:tcW w:w="2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43708A" w14:textId="5ABC2D77" w:rsidR="00592429" w:rsidRPr="00B8618F" w:rsidRDefault="00592429" w:rsidP="00D01B3C">
            <w:pPr>
              <w:spacing w:line="360" w:lineRule="auto"/>
              <w:jc w:val="center"/>
              <w:rPr>
                <w:rFonts w:eastAsia="Arial"/>
                <w:sz w:val="26"/>
                <w:szCs w:val="26"/>
                <w:lang w:val="vi"/>
              </w:rPr>
            </w:pPr>
            <w:r w:rsidRPr="00B8618F">
              <w:rPr>
                <w:rFonts w:eastAsia="Times New Roman"/>
                <w:sz w:val="26"/>
                <w:szCs w:val="26"/>
                <w:lang w:val="vi"/>
              </w:rPr>
              <w:lastRenderedPageBreak/>
              <w:t>Quản trị viên</w:t>
            </w:r>
          </w:p>
        </w:tc>
        <w:tc>
          <w:tcPr>
            <w:tcW w:w="60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10DA29E" w14:textId="77777777" w:rsidR="00592429" w:rsidRPr="00B8618F" w:rsidRDefault="00592429" w:rsidP="00BB2F39">
            <w:pPr>
              <w:pStyle w:val="ListParagraph"/>
              <w:numPr>
                <w:ilvl w:val="0"/>
                <w:numId w:val="15"/>
              </w:numPr>
              <w:spacing w:line="360" w:lineRule="auto"/>
              <w:ind w:right="147"/>
              <w:jc w:val="both"/>
              <w:rPr>
                <w:rFonts w:eastAsia="Arial"/>
                <w:sz w:val="26"/>
                <w:szCs w:val="26"/>
              </w:rPr>
            </w:pPr>
            <w:r w:rsidRPr="00B8618F">
              <w:rPr>
                <w:rFonts w:eastAsia="Times New Roman"/>
                <w:sz w:val="26"/>
                <w:szCs w:val="26"/>
                <w:lang w:val="vi"/>
              </w:rPr>
              <w:t>Quản trị viên là người có quyền cao nhất trong hệ thống, chịu trách nhiệm quản lý người dùng, phân quyền và giám sát toàn bộ hoạt động của hệ thống LMS. Số lượng quản trị viên thường khoảng 2–5 người trong một tổ chức.</w:t>
            </w:r>
          </w:p>
          <w:p w14:paraId="4C96B503" w14:textId="2ADED13C" w:rsidR="00592429" w:rsidRPr="00B8618F" w:rsidRDefault="00592429" w:rsidP="00BB2F39">
            <w:pPr>
              <w:pStyle w:val="ListParagraph"/>
              <w:numPr>
                <w:ilvl w:val="0"/>
                <w:numId w:val="15"/>
              </w:numPr>
              <w:spacing w:line="360" w:lineRule="auto"/>
              <w:ind w:right="147"/>
              <w:jc w:val="both"/>
              <w:rPr>
                <w:rFonts w:eastAsia="Times New Roman"/>
                <w:sz w:val="26"/>
                <w:szCs w:val="26"/>
              </w:rPr>
            </w:pPr>
            <w:r w:rsidRPr="00B8618F">
              <w:rPr>
                <w:rFonts w:eastAsia="Times New Roman"/>
                <w:sz w:val="26"/>
                <w:szCs w:val="26"/>
                <w:lang w:val="vi"/>
              </w:rPr>
              <w:t>Tương tác với hệ thống: Tạo/sửa/xóa tài khoản người dùng, phân quyền truy cập, kiểm soát các chức năng hệ thống, xem báo cáo tổng hợp, theo dõi tiến độ đào tạo.</w:t>
            </w:r>
          </w:p>
          <w:p w14:paraId="5F18D531" w14:textId="783962F8" w:rsidR="00592429" w:rsidRPr="00B8618F" w:rsidRDefault="00592429" w:rsidP="00BB2F39">
            <w:pPr>
              <w:pStyle w:val="ListParagraph"/>
              <w:numPr>
                <w:ilvl w:val="0"/>
                <w:numId w:val="15"/>
              </w:numPr>
              <w:spacing w:line="360" w:lineRule="auto"/>
              <w:ind w:right="147"/>
              <w:jc w:val="both"/>
              <w:rPr>
                <w:rFonts w:eastAsia="Times New Roman"/>
                <w:sz w:val="26"/>
                <w:szCs w:val="26"/>
              </w:rPr>
            </w:pPr>
            <w:r w:rsidRPr="00B8618F">
              <w:rPr>
                <w:rFonts w:eastAsia="Times New Roman"/>
                <w:sz w:val="26"/>
                <w:szCs w:val="26"/>
                <w:lang w:val="vi"/>
              </w:rPr>
              <w:t>Tần suất sử dụng: Hằng ngày để duy trì và vận hành hệ thống.</w:t>
            </w:r>
          </w:p>
          <w:p w14:paraId="0D413B7F" w14:textId="0001C615" w:rsidR="00592429" w:rsidRPr="00B8618F" w:rsidRDefault="00592429" w:rsidP="00BB2F39">
            <w:pPr>
              <w:pStyle w:val="ListParagraph"/>
              <w:numPr>
                <w:ilvl w:val="0"/>
                <w:numId w:val="15"/>
              </w:numPr>
              <w:spacing w:line="360" w:lineRule="auto"/>
              <w:ind w:right="147"/>
              <w:jc w:val="both"/>
              <w:rPr>
                <w:rFonts w:eastAsia="Arial"/>
                <w:sz w:val="26"/>
                <w:szCs w:val="26"/>
                <w:lang w:val="vi"/>
              </w:rPr>
            </w:pPr>
            <w:r w:rsidRPr="00B8618F">
              <w:rPr>
                <w:rFonts w:eastAsia="Times New Roman"/>
                <w:sz w:val="26"/>
                <w:szCs w:val="26"/>
                <w:lang w:val="vi"/>
              </w:rPr>
              <w:t>Yêu cầu đặc biệt: Cần hệ thống bảo mật cao, có công cụ thống kê và báo cáo chi tiết để quản lý hiệu quả.</w:t>
            </w:r>
            <w:r w:rsidRPr="00B8618F">
              <w:rPr>
                <w:rFonts w:eastAsia="Arial"/>
                <w:i/>
                <w:sz w:val="26"/>
                <w:szCs w:val="26"/>
                <w:lang w:val="vi"/>
              </w:rPr>
              <w:t xml:space="preserve"> </w:t>
            </w:r>
          </w:p>
        </w:tc>
      </w:tr>
    </w:tbl>
    <w:p w14:paraId="455982F8" w14:textId="4B0709ED" w:rsidR="0004032A" w:rsidRPr="00190F58" w:rsidRDefault="009B1598" w:rsidP="00D01B3C">
      <w:pPr>
        <w:pStyle w:val="Caption"/>
        <w:spacing w:before="0" w:after="0" w:line="360" w:lineRule="auto"/>
        <w:rPr>
          <w:rFonts w:eastAsia="SimHei"/>
          <w:highlight w:val="yellow"/>
          <w:lang w:eastAsia="ja-JP"/>
        </w:rPr>
      </w:pPr>
      <w:r>
        <w:t xml:space="preserve">Bảng </w:t>
      </w:r>
      <w:r>
        <w:fldChar w:fldCharType="begin"/>
      </w:r>
      <w:r>
        <w:instrText>SEQ Bảng \* ARABIC</w:instrText>
      </w:r>
      <w:r>
        <w:fldChar w:fldCharType="separate"/>
      </w:r>
      <w:r w:rsidR="00B72886">
        <w:rPr>
          <w:noProof/>
        </w:rPr>
        <w:t>2</w:t>
      </w:r>
      <w:r>
        <w:fldChar w:fldCharType="end"/>
      </w:r>
      <w:r>
        <w:rPr>
          <w:noProof/>
        </w:rPr>
        <w:t xml:space="preserve">. </w:t>
      </w:r>
      <w:r w:rsidRPr="00B31C99">
        <w:rPr>
          <w:noProof/>
        </w:rPr>
        <w:t>Danh mục người dùng và vai trò đối với hệ thống</w:t>
      </w:r>
    </w:p>
    <w:p w14:paraId="5331E177" w14:textId="14C90865" w:rsidR="00592429" w:rsidRPr="00E8709C" w:rsidRDefault="007C4958" w:rsidP="00D01B3C">
      <w:pPr>
        <w:pStyle w:val="Heading2"/>
      </w:pPr>
      <w:bookmarkStart w:id="42" w:name="_Toc13166"/>
      <w:bookmarkStart w:id="43" w:name="_Toc2333"/>
      <w:bookmarkStart w:id="44" w:name="_Toc204776752"/>
      <w:r w:rsidRPr="00B8618F">
        <w:t xml:space="preserve">2.3. </w:t>
      </w:r>
      <w:r w:rsidR="00592429" w:rsidRPr="00B8618F">
        <w:rPr>
          <w:lang w:val="vi"/>
        </w:rPr>
        <w:t>Môi trường vận hành</w:t>
      </w:r>
      <w:bookmarkEnd w:id="42"/>
      <w:bookmarkEnd w:id="43"/>
      <w:r w:rsidR="00E8709C">
        <w:t>.</w:t>
      </w:r>
      <w:bookmarkEnd w:id="44"/>
    </w:p>
    <w:p w14:paraId="3BA38505" w14:textId="77777777" w:rsidR="00592429" w:rsidRPr="00B8618F" w:rsidRDefault="00592429" w:rsidP="00D01B3C">
      <w:pPr>
        <w:spacing w:after="0" w:line="360" w:lineRule="auto"/>
        <w:jc w:val="both"/>
        <w:rPr>
          <w:rFonts w:eastAsia="Arial"/>
          <w:lang w:val="vi" w:eastAsia="ja-JP"/>
        </w:rPr>
      </w:pPr>
      <w:r w:rsidRPr="00B8618F">
        <w:rPr>
          <w:rFonts w:eastAsia="Times New Roman"/>
          <w:lang w:val="vi" w:eastAsia="ja-JP"/>
        </w:rPr>
        <w:t>Hệ thống quản lý khóa học trực tuyến được thiết kế để hoạt động ổn định trên nhiều nền tảng và môi trường khác nhau nhằm đáp ứng nhu cầu sử dụng đa dạng của người dùng:</w:t>
      </w:r>
    </w:p>
    <w:p w14:paraId="0B32F526" w14:textId="77777777" w:rsidR="00592429" w:rsidRPr="00B8618F" w:rsidRDefault="00592429" w:rsidP="00BB2F39">
      <w:pPr>
        <w:numPr>
          <w:ilvl w:val="0"/>
          <w:numId w:val="16"/>
        </w:numPr>
        <w:spacing w:after="0" w:line="360" w:lineRule="auto"/>
        <w:ind w:left="566"/>
        <w:jc w:val="both"/>
        <w:rPr>
          <w:rFonts w:eastAsia="Times New Roman"/>
          <w:lang w:val="vi" w:eastAsia="ja-JP"/>
        </w:rPr>
      </w:pPr>
      <w:r w:rsidRPr="00B8618F">
        <w:rPr>
          <w:rFonts w:eastAsia="Times New Roman"/>
          <w:lang w:val="vi" w:eastAsia="ja-JP"/>
        </w:rPr>
        <w:t>Trình duyệt hỗ trợ: Hệ thống tối ưu hóa để hoạt động mượt mà trên các trình duyệt phổ biến hiện nay, bao gồm Microsoft Edge, Google Chrome, Firefox</w:t>
      </w:r>
    </w:p>
    <w:p w14:paraId="3CF36E99" w14:textId="77777777" w:rsidR="00592429" w:rsidRPr="00B8618F" w:rsidRDefault="00592429" w:rsidP="00BB2F39">
      <w:pPr>
        <w:numPr>
          <w:ilvl w:val="0"/>
          <w:numId w:val="16"/>
        </w:numPr>
        <w:spacing w:after="0" w:line="360" w:lineRule="auto"/>
        <w:ind w:left="566"/>
        <w:jc w:val="both"/>
        <w:rPr>
          <w:rFonts w:eastAsia="Times New Roman"/>
          <w:lang w:val="vi" w:eastAsia="ja-JP"/>
        </w:rPr>
      </w:pPr>
      <w:r w:rsidRPr="00B8618F">
        <w:rPr>
          <w:rFonts w:eastAsia="Times New Roman"/>
          <w:lang w:val="vi" w:eastAsia="ja-JP"/>
        </w:rPr>
        <w:t>Hệ điều hành: Hệ thống có khả năng tương thích với nhiều hệ điều hành phổ biến, bao gồm Windows, macOS.</w:t>
      </w:r>
    </w:p>
    <w:p w14:paraId="61E6BB79" w14:textId="77777777" w:rsidR="00592429" w:rsidRPr="00B8618F" w:rsidRDefault="00592429" w:rsidP="00BB2F39">
      <w:pPr>
        <w:numPr>
          <w:ilvl w:val="0"/>
          <w:numId w:val="16"/>
        </w:numPr>
        <w:spacing w:after="0" w:line="360" w:lineRule="auto"/>
        <w:ind w:left="566"/>
        <w:jc w:val="both"/>
        <w:rPr>
          <w:rFonts w:eastAsia="Times New Roman"/>
          <w:lang w:val="vi" w:eastAsia="ja-JP"/>
        </w:rPr>
      </w:pPr>
      <w:r w:rsidRPr="00B8618F">
        <w:rPr>
          <w:rFonts w:eastAsia="Times New Roman"/>
          <w:lang w:val="vi" w:eastAsia="ja-JP"/>
        </w:rPr>
        <w:t>Công nghệ phát triển:</w:t>
      </w:r>
    </w:p>
    <w:p w14:paraId="6BB2ED44" w14:textId="77777777" w:rsidR="00592429" w:rsidRPr="00B8618F" w:rsidRDefault="00592429" w:rsidP="00BB2F39">
      <w:pPr>
        <w:numPr>
          <w:ilvl w:val="1"/>
          <w:numId w:val="16"/>
        </w:numPr>
        <w:spacing w:after="0" w:line="360" w:lineRule="auto"/>
        <w:ind w:left="992" w:hanging="425"/>
        <w:jc w:val="both"/>
        <w:rPr>
          <w:rFonts w:eastAsia="Times New Roman"/>
          <w:lang w:val="vi" w:eastAsia="ja-JP"/>
        </w:rPr>
      </w:pPr>
      <w:r w:rsidRPr="00B8618F">
        <w:rPr>
          <w:rFonts w:eastAsia="Times New Roman"/>
          <w:lang w:val="vi" w:eastAsia="ja-JP"/>
        </w:rPr>
        <w:t>Giao diện người dùng sử dụng React JS, Angular để xây dựng giao diện người dùng thân thiện, hiện đại và dễ dàng tùy chỉnh.</w:t>
      </w:r>
    </w:p>
    <w:p w14:paraId="6A5A5802" w14:textId="77777777" w:rsidR="0081061F" w:rsidRPr="00B8618F" w:rsidRDefault="00592429" w:rsidP="00BB2F39">
      <w:pPr>
        <w:numPr>
          <w:ilvl w:val="1"/>
          <w:numId w:val="16"/>
        </w:numPr>
        <w:spacing w:after="0" w:line="360" w:lineRule="auto"/>
        <w:ind w:left="992" w:hanging="425"/>
        <w:jc w:val="both"/>
        <w:rPr>
          <w:rFonts w:eastAsia="Times New Roman"/>
          <w:lang w:val="vi" w:eastAsia="ja-JP"/>
        </w:rPr>
      </w:pPr>
      <w:r w:rsidRPr="00B8618F">
        <w:rPr>
          <w:rFonts w:eastAsia="Times New Roman"/>
          <w:lang w:val="vi" w:eastAsia="ja-JP"/>
        </w:rPr>
        <w:t>Hệ thống phía máy chủ được phát triển bằng Java Spring Boot, đảm bảo khả năng xử lý dữ liệu nhanh chóng và hiệu quả.</w:t>
      </w:r>
    </w:p>
    <w:p w14:paraId="4C1C038C" w14:textId="5D56E9F6" w:rsidR="268FA2A3" w:rsidRPr="00B8618F" w:rsidRDefault="00592429" w:rsidP="00BB2F39">
      <w:pPr>
        <w:numPr>
          <w:ilvl w:val="1"/>
          <w:numId w:val="16"/>
        </w:numPr>
        <w:spacing w:after="0" w:line="360" w:lineRule="auto"/>
        <w:ind w:left="992" w:hanging="425"/>
        <w:jc w:val="both"/>
        <w:rPr>
          <w:rFonts w:eastAsia="Times New Roman"/>
          <w:lang w:val="vi" w:eastAsia="ja-JP"/>
        </w:rPr>
      </w:pPr>
      <w:r w:rsidRPr="00B8618F">
        <w:rPr>
          <w:rFonts w:eastAsia="Times New Roman"/>
          <w:lang w:val="vi" w:eastAsia="ja-JP"/>
        </w:rPr>
        <w:t>Cơ sở dữ liệu dùng MySQL để lưu trữ dữ liệu linh hoạt, hỗ trợ khả năng mở rộng tốt và xử lý dữ liệu phi cấu trúc.</w:t>
      </w:r>
    </w:p>
    <w:p w14:paraId="09C4AC8E" w14:textId="77777777" w:rsidR="00EE65AD" w:rsidRPr="00B8618F" w:rsidRDefault="00EE65AD" w:rsidP="00BB2F39">
      <w:pPr>
        <w:pStyle w:val="ListParagraph"/>
        <w:numPr>
          <w:ilvl w:val="0"/>
          <w:numId w:val="16"/>
        </w:numPr>
        <w:spacing w:after="0" w:line="360" w:lineRule="auto"/>
        <w:jc w:val="both"/>
        <w:rPr>
          <w:rFonts w:eastAsia="Times New Roman"/>
          <w:lang w:val="vi-VN" w:eastAsia="ja-JP"/>
        </w:rPr>
      </w:pPr>
      <w:r w:rsidRPr="00B8618F">
        <w:rPr>
          <w:rFonts w:eastAsia="Times New Roman"/>
          <w:b/>
          <w:bCs/>
          <w:lang w:val="vi-VN" w:eastAsia="ja-JP"/>
        </w:rPr>
        <w:lastRenderedPageBreak/>
        <w:t>Hạ tầng triển khai</w:t>
      </w:r>
      <w:r w:rsidRPr="00B8618F">
        <w:rPr>
          <w:rFonts w:eastAsia="Times New Roman"/>
          <w:lang w:val="vi-VN" w:eastAsia="ja-JP"/>
        </w:rPr>
        <w:t>: </w:t>
      </w:r>
    </w:p>
    <w:p w14:paraId="591C7A35" w14:textId="77777777" w:rsidR="00EE65AD" w:rsidRPr="00B8618F" w:rsidRDefault="00EE65AD" w:rsidP="00BB2F39">
      <w:pPr>
        <w:pStyle w:val="ListParagraph"/>
        <w:numPr>
          <w:ilvl w:val="1"/>
          <w:numId w:val="30"/>
        </w:numPr>
        <w:spacing w:after="0" w:line="360" w:lineRule="auto"/>
        <w:ind w:left="993"/>
        <w:jc w:val="both"/>
        <w:rPr>
          <w:rFonts w:eastAsia="Times New Roman"/>
          <w:lang w:val="vi-VN" w:eastAsia="ja-JP"/>
        </w:rPr>
      </w:pPr>
      <w:r w:rsidRPr="00B8618F">
        <w:rPr>
          <w:rFonts w:eastAsia="Times New Roman"/>
          <w:b/>
          <w:bCs/>
          <w:lang w:val="vi-VN" w:eastAsia="ja-JP"/>
        </w:rPr>
        <w:t>Frontend (giao diện người dùng)</w:t>
      </w:r>
      <w:r w:rsidRPr="00B8618F">
        <w:rPr>
          <w:rFonts w:eastAsia="Times New Roman"/>
          <w:lang w:val="vi-VN" w:eastAsia="ja-JP"/>
        </w:rPr>
        <w:t xml:space="preserve"> được triển khai trên nền tảng </w:t>
      </w:r>
      <w:r w:rsidRPr="00B8618F">
        <w:rPr>
          <w:rFonts w:eastAsia="Times New Roman"/>
          <w:b/>
          <w:bCs/>
          <w:lang w:val="vi-VN" w:eastAsia="ja-JP"/>
        </w:rPr>
        <w:t>Netlify</w:t>
      </w:r>
      <w:r w:rsidRPr="00B8618F">
        <w:rPr>
          <w:rFonts w:eastAsia="Times New Roman"/>
          <w:lang w:val="vi-VN" w:eastAsia="ja-JP"/>
        </w:rPr>
        <w:t>, hỗ trợ build và phân phối ứng dụng tĩnh (SPA) nhanh chóng, đi kèm các tính năng CI/CD tự động, bảo mật HTTPS mặc định và khả năng mở rộng theo lưu lượng truy cập. </w:t>
      </w:r>
    </w:p>
    <w:p w14:paraId="34892D0E" w14:textId="77777777" w:rsidR="00EE65AD" w:rsidRPr="00B8618F" w:rsidRDefault="00EE65AD" w:rsidP="00BB2F39">
      <w:pPr>
        <w:pStyle w:val="ListParagraph"/>
        <w:numPr>
          <w:ilvl w:val="1"/>
          <w:numId w:val="30"/>
        </w:numPr>
        <w:spacing w:after="0" w:line="360" w:lineRule="auto"/>
        <w:ind w:left="993"/>
        <w:jc w:val="both"/>
        <w:rPr>
          <w:rFonts w:eastAsia="Times New Roman"/>
          <w:lang w:val="vi-VN" w:eastAsia="ja-JP"/>
        </w:rPr>
      </w:pPr>
      <w:r w:rsidRPr="00B8618F">
        <w:rPr>
          <w:rFonts w:eastAsia="Times New Roman"/>
          <w:b/>
          <w:bCs/>
          <w:lang w:val="vi-VN" w:eastAsia="ja-JP"/>
        </w:rPr>
        <w:t>Backend (máy chủ xử lý)</w:t>
      </w:r>
      <w:r w:rsidRPr="00B8618F">
        <w:rPr>
          <w:rFonts w:eastAsia="Times New Roman"/>
          <w:lang w:val="vi-VN" w:eastAsia="ja-JP"/>
        </w:rPr>
        <w:t xml:space="preserve"> được triển khai trên </w:t>
      </w:r>
      <w:r w:rsidRPr="00B8618F">
        <w:rPr>
          <w:rFonts w:eastAsia="Times New Roman"/>
          <w:b/>
          <w:bCs/>
          <w:lang w:val="vi-VN" w:eastAsia="ja-JP"/>
        </w:rPr>
        <w:t>Heroku</w:t>
      </w:r>
      <w:r w:rsidRPr="00B8618F">
        <w:rPr>
          <w:rFonts w:eastAsia="Times New Roman"/>
          <w:lang w:val="vi-VN" w:eastAsia="ja-JP"/>
        </w:rPr>
        <w:t xml:space="preserve">, sử dụng dyno tiêu chuẩn để vận hành ứng dụng Spring Boot. Cơ sở dữ liệu được cấu hình qua add-on </w:t>
      </w:r>
      <w:r w:rsidRPr="00B8618F">
        <w:rPr>
          <w:rFonts w:eastAsia="Times New Roman"/>
          <w:b/>
          <w:bCs/>
          <w:lang w:val="vi-VN" w:eastAsia="ja-JP"/>
        </w:rPr>
        <w:t>Heroku ClearDB MySQL</w:t>
      </w:r>
      <w:r w:rsidRPr="00B8618F">
        <w:rPr>
          <w:rFonts w:eastAsia="Times New Roman"/>
          <w:lang w:val="vi-VN" w:eastAsia="ja-JP"/>
        </w:rPr>
        <w:t xml:space="preserve"> hoặc chuyển sang </w:t>
      </w:r>
      <w:r w:rsidRPr="00B8618F">
        <w:rPr>
          <w:rFonts w:eastAsia="Times New Roman"/>
          <w:b/>
          <w:bCs/>
          <w:lang w:val="vi-VN" w:eastAsia="ja-JP"/>
        </w:rPr>
        <w:t>Heroku Postgres</w:t>
      </w:r>
      <w:r w:rsidRPr="00B8618F">
        <w:rPr>
          <w:rFonts w:eastAsia="Times New Roman"/>
          <w:lang w:val="vi-VN" w:eastAsia="ja-JP"/>
        </w:rPr>
        <w:t xml:space="preserve"> tùy theo nhu cầu hiệu năng và bảo trì. </w:t>
      </w:r>
    </w:p>
    <w:p w14:paraId="2DE34A65" w14:textId="7DEFAC9A" w:rsidR="00EE65AD" w:rsidRPr="00B8618F" w:rsidRDefault="00EE65AD" w:rsidP="00BB2F39">
      <w:pPr>
        <w:pStyle w:val="ListParagraph"/>
        <w:numPr>
          <w:ilvl w:val="1"/>
          <w:numId w:val="30"/>
        </w:numPr>
        <w:spacing w:after="0" w:line="360" w:lineRule="auto"/>
        <w:ind w:left="993"/>
        <w:jc w:val="both"/>
        <w:rPr>
          <w:rFonts w:eastAsia="Times New Roman"/>
          <w:lang w:val="vi-VN" w:eastAsia="ja-JP"/>
        </w:rPr>
      </w:pPr>
      <w:r w:rsidRPr="00B8618F">
        <w:rPr>
          <w:rFonts w:eastAsia="Times New Roman"/>
          <w:lang w:val="vi-VN" w:eastAsia="ja-JP"/>
        </w:rPr>
        <w:t xml:space="preserve">Kiến trúc triển khai tách biệt frontend và backend giúp tăng tính linh hoạt, dễ bảo trì, đồng thời tối ưu hiệu suất thông qua cơ chế </w:t>
      </w:r>
      <w:r w:rsidRPr="00B8618F">
        <w:rPr>
          <w:rFonts w:eastAsia="Times New Roman"/>
          <w:b/>
          <w:bCs/>
          <w:lang w:val="vi-VN" w:eastAsia="ja-JP"/>
        </w:rPr>
        <w:t>API RESTful</w:t>
      </w:r>
      <w:r w:rsidRPr="00B8618F">
        <w:rPr>
          <w:rFonts w:eastAsia="Times New Roman"/>
          <w:lang w:val="vi-VN" w:eastAsia="ja-JP"/>
        </w:rPr>
        <w:t xml:space="preserve"> và phân phối nội dung tĩnh qua CDN của Netlify. </w:t>
      </w:r>
    </w:p>
    <w:p w14:paraId="3B186826" w14:textId="7F53CBCD" w:rsidR="00592429" w:rsidRPr="00E8709C" w:rsidRDefault="007C4958" w:rsidP="00D01B3C">
      <w:pPr>
        <w:pStyle w:val="Heading2"/>
      </w:pPr>
      <w:bookmarkStart w:id="45" w:name="_Toc30967"/>
      <w:bookmarkStart w:id="46" w:name="_Toc13098"/>
      <w:bookmarkStart w:id="47" w:name="_Toc22652"/>
      <w:bookmarkStart w:id="48" w:name="_Toc204776753"/>
      <w:r w:rsidRPr="00B8618F">
        <w:t xml:space="preserve">2.4. </w:t>
      </w:r>
      <w:r w:rsidR="00592429" w:rsidRPr="00B8618F">
        <w:rPr>
          <w:lang w:val="vi"/>
        </w:rPr>
        <w:t>Ràng buộc thiết kế và triển khai</w:t>
      </w:r>
      <w:bookmarkEnd w:id="45"/>
      <w:bookmarkEnd w:id="46"/>
      <w:bookmarkEnd w:id="47"/>
      <w:r w:rsidR="00E8709C">
        <w:t>.</w:t>
      </w:r>
      <w:bookmarkEnd w:id="48"/>
    </w:p>
    <w:p w14:paraId="59DC23F7" w14:textId="1761513C" w:rsidR="005C3A8B" w:rsidRPr="00B8618F" w:rsidRDefault="00592429" w:rsidP="00D01B3C">
      <w:pPr>
        <w:spacing w:after="0" w:line="360" w:lineRule="auto"/>
        <w:ind w:left="1275" w:hanging="720"/>
        <w:jc w:val="both"/>
        <w:rPr>
          <w:rFonts w:eastAsia="Times New Roman"/>
          <w:lang w:eastAsia="ja-JP"/>
        </w:rPr>
      </w:pPr>
      <w:r w:rsidRPr="00B8618F">
        <w:rPr>
          <w:rFonts w:eastAsia="Times New Roman"/>
          <w:lang w:val="vi" w:eastAsia="ja-JP"/>
        </w:rPr>
        <w:t>CO-1: Hệ thống yêu cầu kết nối Internet ổn định để đảm bảo quá trình truy cập khóa học, xem bài giảng, làm bài tập và đồng bộ dữ liệu học tập diễn ra suôn sẻ. Việc mất kết nối có thể ảnh hưởng đến trải nghiệm học tập của người dùng.</w:t>
      </w:r>
      <w:r w:rsidR="00276E5A" w:rsidRPr="00B8618F">
        <w:rPr>
          <w:rFonts w:eastAsia="Times New Roman"/>
          <w:lang w:eastAsia="ja-JP"/>
        </w:rPr>
        <w:t xml:space="preserve"> Để tránh gián đoạn, người dùng cần đảm bảo tốc độ Internet tối thiểu 5 Mbps download / 1 Mbps upload khi xem video chất lượng HD, và từ 8 Mbps download / 2 Mbps upload nếu phát video chất lượng Full HD. Khi xảy ra gián đoạn mạng quá 30 giây, hệ thống cần có cơ chế tự động lưu lại tiến độ học để giảm thiểu rủi ro mất dữ liệu.</w:t>
      </w:r>
    </w:p>
    <w:p w14:paraId="319013FB" w14:textId="156E2C66" w:rsidR="00592429" w:rsidRPr="00B8618F" w:rsidRDefault="00592429" w:rsidP="00D01B3C">
      <w:pPr>
        <w:spacing w:after="0" w:line="360" w:lineRule="auto"/>
        <w:ind w:left="1275" w:hanging="720"/>
        <w:jc w:val="both"/>
        <w:rPr>
          <w:rFonts w:eastAsia="Times New Roman"/>
          <w:lang w:val="vi" w:eastAsia="ja-JP"/>
        </w:rPr>
      </w:pPr>
      <w:r w:rsidRPr="00B8618F">
        <w:rPr>
          <w:rFonts w:eastAsia="Times New Roman"/>
          <w:lang w:val="vi" w:eastAsia="ja-JP"/>
        </w:rPr>
        <w:t xml:space="preserve">CO-2: </w:t>
      </w:r>
      <w:r w:rsidR="00922001" w:rsidRPr="00B8618F">
        <w:rPr>
          <w:rFonts w:eastAsia="Times New Roman"/>
          <w:lang w:val="vi" w:eastAsia="ja-JP"/>
        </w:rPr>
        <w:t>Hệ thống cần được thiết kế với khả năng mở rộng linh hoạt để đáp ứng lượng truy cập đồng thời lớn từ cả người học và giảng viên mà vẫn duy trì hiệu năng ổn định. Trong điều kiện bình thường, hệ thống cần phục vụ đồng thời ít nhất 500–1.000 người dùng, và có thể mở rộng lên đến 1.500–2.000 người dùng đồng thời trong các giai đoạn cao điểm như đầu học kỳ hoặc hạn nộp bài tập. Để đảm bảo trải nghiệm, thời gian phản hồi cho các thao tác chính (truy cập khóa học, tải video, nộp bài) không vượt quá 3–5 giây ở tải bình thường và không quá 10 giây ở tải cao điểm. Khi tải hệ thống đạt ngưỡng 80% tài nguyên máy chủ, cần triển khai hoặc kích hoạt các phương án nâng cấp phần cứng, cân bằng tải hoặc mở rộng cụm máy chủ để duy trì tính ổn định.</w:t>
      </w:r>
    </w:p>
    <w:p w14:paraId="7F5B52A1" w14:textId="77777777" w:rsidR="00592429" w:rsidRPr="00B8618F" w:rsidRDefault="00592429" w:rsidP="00D01B3C">
      <w:pPr>
        <w:spacing w:after="0" w:line="360" w:lineRule="auto"/>
        <w:ind w:left="1275" w:hanging="720"/>
        <w:jc w:val="both"/>
        <w:rPr>
          <w:rFonts w:eastAsia="Arial"/>
          <w:lang w:val="vi" w:eastAsia="ja-JP"/>
        </w:rPr>
      </w:pPr>
      <w:r w:rsidRPr="00B8618F">
        <w:rPr>
          <w:rFonts w:eastAsia="Times New Roman"/>
          <w:lang w:val="vi" w:eastAsia="ja-JP"/>
        </w:rPr>
        <w:lastRenderedPageBreak/>
        <w:t>CO-3: Hệ thống phải đảm bảo an toàn dữ liệu người dùng, bao gồm mã hóa thông tin nhạy cảm (như thông tin cá nhân, điểm số), bảo vệ tài khoản người học/giảng viên và tuân thủ các tiêu chuẩn bảo mật như ISO/IEC 27001.</w:t>
      </w:r>
    </w:p>
    <w:p w14:paraId="6D7DF182" w14:textId="77777777" w:rsidR="00592429" w:rsidRPr="00B8618F" w:rsidRDefault="00592429" w:rsidP="00D01B3C">
      <w:pPr>
        <w:spacing w:after="0" w:line="360" w:lineRule="auto"/>
        <w:ind w:left="1275" w:hanging="720"/>
        <w:jc w:val="both"/>
        <w:rPr>
          <w:rFonts w:eastAsia="Arial"/>
          <w:lang w:val="vi" w:eastAsia="ja-JP"/>
        </w:rPr>
      </w:pPr>
      <w:r w:rsidRPr="00B8618F">
        <w:rPr>
          <w:rFonts w:eastAsia="Times New Roman"/>
          <w:lang w:val="vi" w:eastAsia="ja-JP"/>
        </w:rPr>
        <w:t>CO-4: Tối ưu hóa hiệu suất hoạt động hệ thống, triển khai cơ chế cân bằng tải và caching phù hợp để giảm thiểu độ trễ khi truy cập tài nguyên học tập, đặc biệt trong các khung giờ cao điểm.</w:t>
      </w:r>
    </w:p>
    <w:p w14:paraId="13A6EE5B" w14:textId="77777777" w:rsidR="00592429" w:rsidRPr="00B8618F" w:rsidRDefault="00592429" w:rsidP="00D01B3C">
      <w:pPr>
        <w:spacing w:after="0" w:line="360" w:lineRule="auto"/>
        <w:ind w:left="1275" w:hanging="720"/>
        <w:jc w:val="both"/>
        <w:rPr>
          <w:rFonts w:eastAsia="Arial"/>
          <w:lang w:val="vi" w:eastAsia="ja-JP"/>
        </w:rPr>
      </w:pPr>
      <w:r w:rsidRPr="00B8618F">
        <w:rPr>
          <w:rFonts w:eastAsia="Times New Roman"/>
          <w:lang w:val="vi" w:eastAsia="ja-JP"/>
        </w:rPr>
        <w:t xml:space="preserve">CO-5: Hệ thống sẽ sử dụng </w:t>
      </w:r>
      <w:r w:rsidRPr="00B8618F">
        <w:rPr>
          <w:rFonts w:eastAsia="Times New Roman"/>
          <w:lang w:eastAsia="ja-JP"/>
        </w:rPr>
        <w:t>MySQL</w:t>
      </w:r>
      <w:r w:rsidRPr="00B8618F">
        <w:rPr>
          <w:rFonts w:eastAsia="Times New Roman"/>
          <w:lang w:val="vi" w:eastAsia="ja-JP"/>
        </w:rPr>
        <w:t xml:space="preserve"> theo tiêu chuẩn hiện hành để đảm bảo tính nhất quán, hiệu suất cao và dễ bảo trì.</w:t>
      </w:r>
    </w:p>
    <w:p w14:paraId="0612E2B8" w14:textId="77777777" w:rsidR="00592429" w:rsidRPr="00B8618F" w:rsidRDefault="00592429" w:rsidP="00D01B3C">
      <w:pPr>
        <w:spacing w:after="0" w:line="360" w:lineRule="auto"/>
        <w:ind w:left="1275" w:hanging="720"/>
        <w:jc w:val="both"/>
        <w:rPr>
          <w:rFonts w:eastAsia="Arial"/>
          <w:lang w:val="vi" w:eastAsia="ja-JP"/>
        </w:rPr>
      </w:pPr>
      <w:r w:rsidRPr="00B8618F">
        <w:rPr>
          <w:rFonts w:eastAsia="Times New Roman"/>
          <w:lang w:val="vi" w:eastAsia="ja-JP"/>
        </w:rPr>
        <w:t>CO-</w:t>
      </w:r>
      <w:r w:rsidRPr="00B8618F">
        <w:rPr>
          <w:rFonts w:eastAsia="Times New Roman"/>
          <w:lang w:eastAsia="ja-JP"/>
        </w:rPr>
        <w:t>6</w:t>
      </w:r>
      <w:r w:rsidRPr="00B8618F">
        <w:rPr>
          <w:rFonts w:eastAsia="Times New Roman"/>
          <w:lang w:val="vi" w:eastAsia="ja-JP"/>
        </w:rPr>
        <w:t xml:space="preserve">: </w:t>
      </w:r>
      <w:r w:rsidRPr="00B8618F">
        <w:rPr>
          <w:rFonts w:eastAsia="Times New Roman"/>
          <w:lang w:eastAsia="ja-JP"/>
        </w:rPr>
        <w:t>Quá trình học tập của người học sẽ được tự động lưu trữ định kỳ (bao gồm tiến trình học, trạng thái bài tập) để đảm bảo không mất dữ liệu trong trường hợp xảy ra sự cố như mất điện hoặc gián đoạn kết nối Internet.</w:t>
      </w:r>
    </w:p>
    <w:p w14:paraId="1D904F2A" w14:textId="77777777" w:rsidR="00592429" w:rsidRPr="00B8618F" w:rsidRDefault="00592429" w:rsidP="00D01B3C">
      <w:pPr>
        <w:spacing w:after="0" w:line="360" w:lineRule="auto"/>
        <w:ind w:left="1275" w:hanging="720"/>
        <w:jc w:val="both"/>
        <w:rPr>
          <w:rFonts w:eastAsia="Arial"/>
          <w:lang w:val="vi" w:eastAsia="ja-JP"/>
        </w:rPr>
      </w:pPr>
      <w:r w:rsidRPr="00B8618F">
        <w:rPr>
          <w:rFonts w:eastAsia="Times New Roman"/>
          <w:lang w:eastAsia="ja-JP"/>
        </w:rPr>
        <w:t xml:space="preserve">CO-7: </w:t>
      </w:r>
      <w:r w:rsidRPr="00B8618F">
        <w:rPr>
          <w:rFonts w:eastAsia="Times New Roman"/>
          <w:lang w:val="vi" w:eastAsia="ja-JP"/>
        </w:rPr>
        <w:t>Giao diện người dùng cần được thiết kế theo hướng responsive để đảm bảo hoạt động tốt trên nhiều loại thiết bị: máy tính, máy tính bảng, điện thoại thông minh. Đặc biệt, cần tối ưu hóa trải nghiệm cho cả người học và giảng viên.</w:t>
      </w:r>
    </w:p>
    <w:p w14:paraId="59138F58" w14:textId="77777777" w:rsidR="00E8709C" w:rsidRDefault="00E8709C" w:rsidP="00D01B3C">
      <w:pPr>
        <w:spacing w:after="0" w:line="360" w:lineRule="auto"/>
        <w:rPr>
          <w:rFonts w:eastAsiaTheme="majorEastAsia"/>
          <w:b/>
          <w:bCs/>
          <w:lang w:eastAsia="ja-JP"/>
        </w:rPr>
      </w:pPr>
      <w:bookmarkStart w:id="49" w:name="_Toc21622"/>
      <w:bookmarkStart w:id="50" w:name="_Toc1006"/>
      <w:bookmarkStart w:id="51" w:name="_Toc11929"/>
      <w:r>
        <w:br w:type="page"/>
      </w:r>
    </w:p>
    <w:p w14:paraId="4439B914" w14:textId="411EE3BD" w:rsidR="00592429" w:rsidRPr="00E8709C" w:rsidRDefault="263F403C" w:rsidP="00D01B3C">
      <w:pPr>
        <w:pStyle w:val="Heading2"/>
        <w:rPr>
          <w:highlight w:val="yellow"/>
        </w:rPr>
      </w:pPr>
      <w:bookmarkStart w:id="52" w:name="_Toc204776754"/>
      <w:r w:rsidRPr="00B8618F">
        <w:lastRenderedPageBreak/>
        <w:t xml:space="preserve">2.5. </w:t>
      </w:r>
      <w:r w:rsidR="253925B3" w:rsidRPr="00B8618F">
        <w:rPr>
          <w:lang w:val="vi"/>
        </w:rPr>
        <w:t xml:space="preserve">Giả định </w:t>
      </w:r>
      <w:r w:rsidR="6F96B6B0" w:rsidRPr="00B8618F">
        <w:rPr>
          <w:lang w:val="vi"/>
        </w:rPr>
        <w:t>và</w:t>
      </w:r>
      <w:r w:rsidR="253925B3" w:rsidRPr="00B8618F">
        <w:rPr>
          <w:lang w:val="vi"/>
        </w:rPr>
        <w:t xml:space="preserve"> phụ thuộc</w:t>
      </w:r>
      <w:bookmarkEnd w:id="49"/>
      <w:bookmarkEnd w:id="50"/>
      <w:bookmarkEnd w:id="51"/>
      <w:r w:rsidR="00E8709C">
        <w:t>.</w:t>
      </w:r>
      <w:bookmarkEnd w:id="52"/>
    </w:p>
    <w:p w14:paraId="757DFE4B" w14:textId="77777777" w:rsidR="00592429" w:rsidRPr="00B8618F" w:rsidRDefault="00592429" w:rsidP="00D01B3C">
      <w:pPr>
        <w:spacing w:after="0" w:line="360" w:lineRule="auto"/>
        <w:ind w:firstLine="566"/>
        <w:jc w:val="both"/>
        <w:rPr>
          <w:rFonts w:eastAsia="Arial"/>
          <w:lang w:val="vi" w:eastAsia="ja-JP"/>
        </w:rPr>
      </w:pPr>
      <w:r w:rsidRPr="00B8618F">
        <w:rPr>
          <w:rFonts w:eastAsia="Times New Roman"/>
          <w:lang w:val="vi" w:eastAsia="ja-JP"/>
        </w:rPr>
        <w:t>Khi phát triển và triển khai hệ thống, các giả định và yếu tố phụ thuộc sau đây được xem xét để đảm bảo tính khả thi và hiệu quả:</w:t>
      </w:r>
    </w:p>
    <w:p w14:paraId="7D916EC4" w14:textId="77777777" w:rsidR="00592429" w:rsidRPr="00B8618F" w:rsidRDefault="00592429" w:rsidP="00D01B3C">
      <w:pPr>
        <w:spacing w:after="0" w:line="360" w:lineRule="auto"/>
        <w:ind w:left="1275" w:hanging="708"/>
        <w:jc w:val="both"/>
        <w:rPr>
          <w:rFonts w:eastAsia="Arial"/>
          <w:lang w:val="vi" w:eastAsia="ja-JP"/>
        </w:rPr>
      </w:pPr>
      <w:r w:rsidRPr="00B8618F">
        <w:rPr>
          <w:rFonts w:eastAsia="Times New Roman"/>
          <w:lang w:val="vi" w:eastAsia="ja-JP"/>
        </w:rPr>
        <w:t>AS-1: Người dùng (bao gồm giảng viên, người học và quản trị viên) có kiến thức cơ bản về sử dụng máy tính, trình duyệt web và thao tác với các hệ thống học tập trực tuyến.</w:t>
      </w:r>
    </w:p>
    <w:p w14:paraId="4F534838" w14:textId="77777777" w:rsidR="00592429" w:rsidRPr="00B8618F" w:rsidRDefault="00592429" w:rsidP="00D01B3C">
      <w:pPr>
        <w:spacing w:after="0" w:line="360" w:lineRule="auto"/>
        <w:ind w:left="1275" w:hanging="708"/>
        <w:jc w:val="both"/>
        <w:rPr>
          <w:rFonts w:eastAsia="Arial"/>
          <w:lang w:val="vi" w:eastAsia="ja-JP"/>
        </w:rPr>
      </w:pPr>
      <w:r w:rsidRPr="00B8618F">
        <w:rPr>
          <w:rFonts w:eastAsia="Times New Roman"/>
          <w:lang w:val="vi" w:eastAsia="ja-JP"/>
        </w:rPr>
        <w:t>AS-2: Người học và giảng viên có khả năng tự học, đọc hiểu các hướng dẫn sử dụng hệ thống để thực hiện các chức năng cơ bản như tham gia khóa học, tải tài liệu, làm bài tập và gửi phản hồi.</w:t>
      </w:r>
    </w:p>
    <w:p w14:paraId="49065F4A" w14:textId="77777777" w:rsidR="00592429" w:rsidRPr="00B8618F" w:rsidRDefault="00592429" w:rsidP="00D01B3C">
      <w:pPr>
        <w:spacing w:after="0" w:line="360" w:lineRule="auto"/>
        <w:ind w:left="1275" w:hanging="708"/>
        <w:jc w:val="both"/>
        <w:rPr>
          <w:rFonts w:eastAsia="Arial"/>
          <w:lang w:val="vi" w:eastAsia="ja-JP"/>
        </w:rPr>
      </w:pPr>
      <w:r w:rsidRPr="00B8618F">
        <w:rPr>
          <w:rFonts w:eastAsia="Times New Roman"/>
          <w:lang w:val="vi" w:eastAsia="ja-JP"/>
        </w:rPr>
        <w:t>AS-3: Giảng viên có trách nhiệm cập nhật nội dung khóa học và tài nguyên giảng dạy đúng thời hạn để đảm bảo tiến độ học tập.</w:t>
      </w:r>
    </w:p>
    <w:p w14:paraId="148276A6" w14:textId="77777777" w:rsidR="00592429" w:rsidRPr="00B8618F" w:rsidRDefault="00592429" w:rsidP="00D01B3C">
      <w:pPr>
        <w:spacing w:after="0" w:line="360" w:lineRule="auto"/>
        <w:ind w:left="1275" w:hanging="708"/>
        <w:jc w:val="both"/>
        <w:rPr>
          <w:rFonts w:eastAsia="Arial"/>
          <w:lang w:val="vi" w:eastAsia="ja-JP"/>
        </w:rPr>
      </w:pPr>
      <w:r w:rsidRPr="00B8618F">
        <w:rPr>
          <w:rFonts w:eastAsia="Times New Roman"/>
          <w:lang w:val="vi" w:eastAsia="ja-JP"/>
        </w:rPr>
        <w:t>AS-4: Người dùng có thiết bị cá nhân (máy tính/điện thoại/tablet) đủ điều kiện kỹ thuật để truy cập hệ thống (trình duyệt được hỗ trợ, có kết nối mạng, âm thanh/video).</w:t>
      </w:r>
    </w:p>
    <w:p w14:paraId="6C0E6CD5" w14:textId="77777777" w:rsidR="00592429" w:rsidRPr="00B8618F" w:rsidRDefault="00592429" w:rsidP="00D01B3C">
      <w:pPr>
        <w:spacing w:after="0" w:line="360" w:lineRule="auto"/>
        <w:ind w:left="1275" w:hanging="708"/>
        <w:jc w:val="both"/>
        <w:rPr>
          <w:rFonts w:eastAsia="Arial"/>
          <w:lang w:val="vi" w:eastAsia="ja-JP"/>
        </w:rPr>
      </w:pPr>
      <w:r w:rsidRPr="00B8618F">
        <w:rPr>
          <w:rFonts w:eastAsia="Times New Roman"/>
          <w:lang w:val="vi" w:eastAsia="ja-JP"/>
        </w:rPr>
        <w:t xml:space="preserve">DE-1: Hệ thống phụ thuộc vào dịch vụ mạng Internet ổn định để đảm bảo khả năng truy cập khóa học, đồng bộ tiến độ học tập, tải/ghi dữ liệu </w:t>
      </w:r>
    </w:p>
    <w:p w14:paraId="00721FDE" w14:textId="77777777" w:rsidR="00592429" w:rsidRPr="00B8618F" w:rsidRDefault="00592429" w:rsidP="00D01B3C">
      <w:pPr>
        <w:spacing w:after="0" w:line="360" w:lineRule="auto"/>
        <w:ind w:left="1275" w:hanging="708"/>
        <w:jc w:val="both"/>
        <w:rPr>
          <w:rFonts w:eastAsia="Arial"/>
          <w:lang w:val="vi" w:eastAsia="ja-JP"/>
        </w:rPr>
      </w:pPr>
      <w:r w:rsidRPr="00B8618F">
        <w:rPr>
          <w:rFonts w:eastAsia="Times New Roman"/>
          <w:lang w:val="vi" w:eastAsia="ja-JP"/>
        </w:rPr>
        <w:t>DE-2: Máy chủ cơ sở dữ liệu (MySQL) cần được bảo trì định kỳ, cấu hình tối ưu và có khả năng mở rộng để xử lý đồng thời nhiều yêu cầu.</w:t>
      </w:r>
    </w:p>
    <w:p w14:paraId="353D3E1F" w14:textId="77777777" w:rsidR="00592429" w:rsidRPr="00B8618F" w:rsidRDefault="00592429" w:rsidP="00D01B3C">
      <w:pPr>
        <w:spacing w:after="0" w:line="360" w:lineRule="auto"/>
        <w:ind w:left="1275" w:hanging="708"/>
        <w:jc w:val="both"/>
        <w:rPr>
          <w:rFonts w:eastAsia="Arial"/>
          <w:lang w:val="vi" w:eastAsia="ja-JP"/>
        </w:rPr>
      </w:pPr>
      <w:r w:rsidRPr="00B8618F">
        <w:rPr>
          <w:rFonts w:eastAsia="Times New Roman"/>
          <w:lang w:val="vi" w:eastAsia="ja-JP"/>
        </w:rPr>
        <w:t>DE-3: Hệ thống phụ thuộc vào các dịch vụ xác thực và phân quyền người dùng, ví dụ như xác thực email.</w:t>
      </w:r>
    </w:p>
    <w:p w14:paraId="09850721" w14:textId="77777777" w:rsidR="00592429" w:rsidRPr="00B8618F" w:rsidRDefault="00592429" w:rsidP="00D01B3C">
      <w:pPr>
        <w:spacing w:after="0" w:line="360" w:lineRule="auto"/>
        <w:ind w:left="1275" w:hanging="708"/>
        <w:jc w:val="both"/>
        <w:rPr>
          <w:rFonts w:eastAsia="Arial"/>
          <w:lang w:val="vi" w:eastAsia="ja-JP"/>
        </w:rPr>
      </w:pPr>
      <w:r w:rsidRPr="00B8618F">
        <w:rPr>
          <w:rFonts w:eastAsia="Times New Roman"/>
          <w:lang w:val="vi" w:eastAsia="ja-JP"/>
        </w:rPr>
        <w:t>DE-4: Hệ thống phụ thuộc vào các dịch vụ xác thực và phân quyền người dùng, ví dụ như xác thực email.</w:t>
      </w:r>
    </w:p>
    <w:p w14:paraId="74B543FC" w14:textId="61936B56" w:rsidR="007C4958" w:rsidRPr="00B8618F" w:rsidRDefault="007C4958" w:rsidP="00D01B3C">
      <w:pPr>
        <w:spacing w:after="0" w:line="360" w:lineRule="auto"/>
      </w:pPr>
      <w:r w:rsidRPr="00B8618F">
        <w:br w:type="page"/>
      </w:r>
    </w:p>
    <w:p w14:paraId="11EFB25E" w14:textId="5E6EF9F5" w:rsidR="007C4958" w:rsidRPr="00E8709C" w:rsidRDefault="007C4958" w:rsidP="00D01B3C">
      <w:pPr>
        <w:pStyle w:val="Heading1"/>
        <w:rPr>
          <w:lang w:val="en-US"/>
        </w:rPr>
      </w:pPr>
      <w:bookmarkStart w:id="53" w:name="_Toc7923"/>
      <w:bookmarkStart w:id="54" w:name="_Toc16689"/>
      <w:bookmarkStart w:id="55" w:name="_Toc10107"/>
      <w:bookmarkStart w:id="56" w:name="_Toc204776755"/>
      <w:r w:rsidRPr="00CD1CB5">
        <w:lastRenderedPageBreak/>
        <w:t>3. Các yêu cầu chức năng</w:t>
      </w:r>
      <w:bookmarkEnd w:id="53"/>
      <w:bookmarkEnd w:id="54"/>
      <w:bookmarkEnd w:id="55"/>
      <w:r w:rsidR="00E8709C">
        <w:rPr>
          <w:lang w:val="en-US"/>
        </w:rPr>
        <w:t>.</w:t>
      </w:r>
      <w:bookmarkEnd w:id="56"/>
    </w:p>
    <w:p w14:paraId="6F899BA1" w14:textId="627827C9" w:rsidR="00592429" w:rsidRPr="00B8618F" w:rsidRDefault="194CB651" w:rsidP="00D01B3C">
      <w:pPr>
        <w:pStyle w:val="Heading2"/>
      </w:pPr>
      <w:bookmarkStart w:id="57" w:name="_Toc204776756"/>
      <w:r>
        <w:t>3.1. Quy trình nghiệp vụ</w:t>
      </w:r>
      <w:r w:rsidR="381E02A4">
        <w:t>.</w:t>
      </w:r>
      <w:bookmarkEnd w:id="57"/>
    </w:p>
    <w:p w14:paraId="32CA5728" w14:textId="369B268F" w:rsidR="009A3D87" w:rsidRPr="00241271" w:rsidRDefault="009A3D87" w:rsidP="00D01B3C">
      <w:pPr>
        <w:pStyle w:val="Heading3"/>
      </w:pPr>
      <w:bookmarkStart w:id="58" w:name="_Toc204776757"/>
      <w:r w:rsidRPr="00241271">
        <w:t xml:space="preserve">3.1.1. Đăng nhập và quản lý tài </w:t>
      </w:r>
      <w:r w:rsidRPr="00241271">
        <w:rPr>
          <w:rStyle w:val="SubtleEmphasis"/>
          <w:i/>
          <w:color w:val="000000" w:themeColor="text1"/>
        </w:rPr>
        <w:t>khoản</w:t>
      </w:r>
      <w:r w:rsidR="00E8709C">
        <w:rPr>
          <w:rStyle w:val="SubtleEmphasis"/>
          <w:i/>
          <w:color w:val="000000" w:themeColor="text1"/>
        </w:rPr>
        <w:t>.</w:t>
      </w:r>
      <w:bookmarkEnd w:id="58"/>
    </w:p>
    <w:p w14:paraId="177E564D" w14:textId="77777777" w:rsidR="009A3D87" w:rsidRPr="00B8618F" w:rsidRDefault="009A3D87" w:rsidP="00BB2F39">
      <w:pPr>
        <w:numPr>
          <w:ilvl w:val="0"/>
          <w:numId w:val="17"/>
        </w:numPr>
        <w:spacing w:after="0" w:line="360" w:lineRule="auto"/>
      </w:pPr>
      <w:r w:rsidRPr="00B8618F">
        <w:t>Người dùng cần có tài khoản để truy cập hệ thống. Tài khoản có thể được tự đăng ký (đối với học viên) hoặc được quản trị viên cấp (giảng viên, admin).</w:t>
      </w:r>
    </w:p>
    <w:p w14:paraId="64C1875C" w14:textId="77777777" w:rsidR="009A3D87" w:rsidRPr="00B8618F" w:rsidRDefault="009A3D87" w:rsidP="00BB2F39">
      <w:pPr>
        <w:numPr>
          <w:ilvl w:val="0"/>
          <w:numId w:val="17"/>
        </w:numPr>
        <w:spacing w:after="0" w:line="360" w:lineRule="auto"/>
      </w:pPr>
      <w:r w:rsidRPr="00B8618F">
        <w:t>Mỗi tài khoản được gán vai trò cụ thể (học viên, giảng viên, quản trị viên), từ đó hệ thống tự động phân quyền và giới hạn quyền truy cập chức năng tương ứng.</w:t>
      </w:r>
    </w:p>
    <w:p w14:paraId="6F72C7E2" w14:textId="77777777" w:rsidR="009A3D87" w:rsidRPr="00B8618F" w:rsidRDefault="009A3D87" w:rsidP="00BB2F39">
      <w:pPr>
        <w:numPr>
          <w:ilvl w:val="0"/>
          <w:numId w:val="17"/>
        </w:numPr>
        <w:spacing w:after="0" w:line="360" w:lineRule="auto"/>
      </w:pPr>
      <w:r w:rsidRPr="00B8618F">
        <w:t>Người dùng có thể đăng nhập bằng email hoặc tên người dùng và mật khẩu. Hệ thống có thể sử dụng xác thực hai bước (2FA) nếu được bật.</w:t>
      </w:r>
    </w:p>
    <w:p w14:paraId="216B25C9" w14:textId="77777777" w:rsidR="009A3D87" w:rsidRPr="00B8618F" w:rsidRDefault="009A3D87" w:rsidP="00BB2F39">
      <w:pPr>
        <w:numPr>
          <w:ilvl w:val="0"/>
          <w:numId w:val="17"/>
        </w:numPr>
        <w:spacing w:after="0" w:line="360" w:lineRule="auto"/>
      </w:pPr>
      <w:r w:rsidRPr="00B8618F">
        <w:t>Trong trường hợp quên mật khẩu, người dùng có thể yêu cầu gửi mã khôi phục qua email để thiết lập lại mật khẩu mới.</w:t>
      </w:r>
    </w:p>
    <w:p w14:paraId="5B317A04" w14:textId="7922FBEF" w:rsidR="00B70122" w:rsidRPr="00B8618F" w:rsidRDefault="00B70122" w:rsidP="00D01B3C">
      <w:pPr>
        <w:pStyle w:val="Heading3"/>
      </w:pPr>
      <w:bookmarkStart w:id="59" w:name="_Toc204776758"/>
      <w:r w:rsidRPr="00B8618F">
        <w:t>3.1.2. Tạo và quản lý khóa học</w:t>
      </w:r>
      <w:r w:rsidR="00E8709C">
        <w:t>.</w:t>
      </w:r>
      <w:bookmarkEnd w:id="59"/>
    </w:p>
    <w:p w14:paraId="1422E178" w14:textId="77777777" w:rsidR="00B70122" w:rsidRPr="00B8618F" w:rsidRDefault="00B70122" w:rsidP="00BB2F39">
      <w:pPr>
        <w:pStyle w:val="NormalWeb"/>
        <w:numPr>
          <w:ilvl w:val="0"/>
          <w:numId w:val="24"/>
        </w:numPr>
        <w:spacing w:before="0" w:beforeAutospacing="0" w:after="0" w:afterAutospacing="0" w:line="360" w:lineRule="auto"/>
        <w:rPr>
          <w:szCs w:val="26"/>
        </w:rPr>
      </w:pPr>
      <w:r w:rsidRPr="00B8618F">
        <w:rPr>
          <w:rStyle w:val="Strong"/>
          <w:rFonts w:eastAsiaTheme="majorEastAsia"/>
          <w:szCs w:val="26"/>
        </w:rPr>
        <w:t>Quản trị viên</w:t>
      </w:r>
      <w:r w:rsidRPr="00B8618F">
        <w:rPr>
          <w:szCs w:val="26"/>
        </w:rPr>
        <w:t xml:space="preserve"> là người chịu trách nhiệm khởi tạo các khóa học trên hệ thống.</w:t>
      </w:r>
    </w:p>
    <w:p w14:paraId="19306F4B" w14:textId="77777777" w:rsidR="00B70122" w:rsidRPr="00B8618F" w:rsidRDefault="00B70122" w:rsidP="00BB2F39">
      <w:pPr>
        <w:pStyle w:val="NormalWeb"/>
        <w:numPr>
          <w:ilvl w:val="0"/>
          <w:numId w:val="24"/>
        </w:numPr>
        <w:spacing w:before="0" w:beforeAutospacing="0" w:after="0" w:afterAutospacing="0" w:line="360" w:lineRule="auto"/>
        <w:rPr>
          <w:szCs w:val="26"/>
        </w:rPr>
      </w:pPr>
      <w:r w:rsidRPr="00B8618F">
        <w:rPr>
          <w:szCs w:val="26"/>
        </w:rPr>
        <w:t>Khi tạo khóa học, quản trị viên cần nhập đầy đủ các thông tin sau:</w:t>
      </w:r>
    </w:p>
    <w:p w14:paraId="722A5AA6" w14:textId="77777777" w:rsidR="00B70122" w:rsidRPr="00B8618F" w:rsidRDefault="00B70122" w:rsidP="00BB2F39">
      <w:pPr>
        <w:pStyle w:val="NormalWeb"/>
        <w:numPr>
          <w:ilvl w:val="1"/>
          <w:numId w:val="24"/>
        </w:numPr>
        <w:spacing w:before="0" w:beforeAutospacing="0" w:after="0" w:afterAutospacing="0" w:line="360" w:lineRule="auto"/>
        <w:rPr>
          <w:szCs w:val="26"/>
        </w:rPr>
      </w:pPr>
      <w:r w:rsidRPr="00B8618F">
        <w:rPr>
          <w:szCs w:val="26"/>
        </w:rPr>
        <w:t>Tên khóa học</w:t>
      </w:r>
    </w:p>
    <w:p w14:paraId="5DE47A4E" w14:textId="77777777" w:rsidR="00B70122" w:rsidRPr="00B8618F" w:rsidRDefault="00B70122" w:rsidP="00BB2F39">
      <w:pPr>
        <w:pStyle w:val="NormalWeb"/>
        <w:numPr>
          <w:ilvl w:val="1"/>
          <w:numId w:val="24"/>
        </w:numPr>
        <w:spacing w:before="0" w:beforeAutospacing="0" w:after="0" w:afterAutospacing="0" w:line="360" w:lineRule="auto"/>
        <w:rPr>
          <w:szCs w:val="26"/>
        </w:rPr>
      </w:pPr>
      <w:r w:rsidRPr="00B8618F">
        <w:rPr>
          <w:szCs w:val="26"/>
        </w:rPr>
        <w:t>Mô tả ngắn gọn và chi tiết</w:t>
      </w:r>
    </w:p>
    <w:p w14:paraId="2134E0AC" w14:textId="77777777" w:rsidR="00B70122" w:rsidRPr="00B8618F" w:rsidRDefault="00B70122" w:rsidP="00BB2F39">
      <w:pPr>
        <w:pStyle w:val="NormalWeb"/>
        <w:numPr>
          <w:ilvl w:val="1"/>
          <w:numId w:val="24"/>
        </w:numPr>
        <w:spacing w:before="0" w:beforeAutospacing="0" w:after="0" w:afterAutospacing="0" w:line="360" w:lineRule="auto"/>
        <w:rPr>
          <w:szCs w:val="26"/>
        </w:rPr>
      </w:pPr>
      <w:r w:rsidRPr="00B8618F">
        <w:rPr>
          <w:szCs w:val="26"/>
        </w:rPr>
        <w:t>Cấp độ (Cơ bản, Trung cấp, Nâng cao)</w:t>
      </w:r>
    </w:p>
    <w:p w14:paraId="049BF444" w14:textId="77777777" w:rsidR="00B70122" w:rsidRPr="00B8618F" w:rsidRDefault="00B70122" w:rsidP="00BB2F39">
      <w:pPr>
        <w:pStyle w:val="NormalWeb"/>
        <w:numPr>
          <w:ilvl w:val="1"/>
          <w:numId w:val="24"/>
        </w:numPr>
        <w:spacing w:before="0" w:beforeAutospacing="0" w:after="0" w:afterAutospacing="0" w:line="360" w:lineRule="auto"/>
        <w:rPr>
          <w:szCs w:val="26"/>
        </w:rPr>
      </w:pPr>
      <w:r w:rsidRPr="00B8618F">
        <w:rPr>
          <w:szCs w:val="26"/>
        </w:rPr>
        <w:t>Danh mục, chủ đề</w:t>
      </w:r>
    </w:p>
    <w:p w14:paraId="6DF676A5" w14:textId="77777777" w:rsidR="00B70122" w:rsidRPr="00B8618F" w:rsidRDefault="00B70122" w:rsidP="00BB2F39">
      <w:pPr>
        <w:pStyle w:val="NormalWeb"/>
        <w:numPr>
          <w:ilvl w:val="1"/>
          <w:numId w:val="24"/>
        </w:numPr>
        <w:spacing w:before="0" w:beforeAutospacing="0" w:after="0" w:afterAutospacing="0" w:line="360" w:lineRule="auto"/>
        <w:rPr>
          <w:szCs w:val="26"/>
        </w:rPr>
      </w:pPr>
      <w:r w:rsidRPr="00B8618F">
        <w:rPr>
          <w:szCs w:val="26"/>
        </w:rPr>
        <w:t>Ảnh đại diện khóa học</w:t>
      </w:r>
    </w:p>
    <w:p w14:paraId="23327CA6" w14:textId="77777777" w:rsidR="00B70122" w:rsidRPr="00B8618F" w:rsidRDefault="00B70122" w:rsidP="00BB2F39">
      <w:pPr>
        <w:pStyle w:val="NormalWeb"/>
        <w:numPr>
          <w:ilvl w:val="1"/>
          <w:numId w:val="24"/>
        </w:numPr>
        <w:spacing w:before="0" w:beforeAutospacing="0" w:after="0" w:afterAutospacing="0" w:line="360" w:lineRule="auto"/>
        <w:rPr>
          <w:szCs w:val="26"/>
        </w:rPr>
      </w:pPr>
      <w:r w:rsidRPr="00B8618F">
        <w:rPr>
          <w:szCs w:val="26"/>
        </w:rPr>
        <w:t>Mục tiêu học tập</w:t>
      </w:r>
    </w:p>
    <w:p w14:paraId="62E4A493" w14:textId="77777777" w:rsidR="00B70122" w:rsidRPr="00B8618F" w:rsidRDefault="00B70122" w:rsidP="00BB2F39">
      <w:pPr>
        <w:pStyle w:val="NormalWeb"/>
        <w:numPr>
          <w:ilvl w:val="0"/>
          <w:numId w:val="24"/>
        </w:numPr>
        <w:spacing w:before="0" w:beforeAutospacing="0" w:after="0" w:afterAutospacing="0" w:line="360" w:lineRule="auto"/>
        <w:rPr>
          <w:szCs w:val="26"/>
        </w:rPr>
      </w:pPr>
      <w:r w:rsidRPr="00B8618F">
        <w:rPr>
          <w:szCs w:val="26"/>
        </w:rPr>
        <w:t xml:space="preserve">Sau khi tạo xong khóa học, quản trị viên sẽ </w:t>
      </w:r>
      <w:r w:rsidRPr="00B8618F">
        <w:rPr>
          <w:rStyle w:val="Strong"/>
          <w:rFonts w:eastAsiaTheme="majorEastAsia"/>
          <w:szCs w:val="26"/>
        </w:rPr>
        <w:t>gán giảng viên phụ trách</w:t>
      </w:r>
      <w:r w:rsidRPr="00B8618F">
        <w:rPr>
          <w:szCs w:val="26"/>
        </w:rPr>
        <w:t xml:space="preserve"> cho khóa học đó:</w:t>
      </w:r>
    </w:p>
    <w:p w14:paraId="788A850C" w14:textId="77777777" w:rsidR="00B70122" w:rsidRPr="00B8618F" w:rsidRDefault="00B70122" w:rsidP="00BB2F39">
      <w:pPr>
        <w:pStyle w:val="NormalWeb"/>
        <w:numPr>
          <w:ilvl w:val="1"/>
          <w:numId w:val="24"/>
        </w:numPr>
        <w:spacing w:before="0" w:beforeAutospacing="0" w:after="0" w:afterAutospacing="0" w:line="360" w:lineRule="auto"/>
        <w:rPr>
          <w:szCs w:val="26"/>
        </w:rPr>
      </w:pPr>
      <w:r w:rsidRPr="00B8618F">
        <w:rPr>
          <w:szCs w:val="26"/>
        </w:rPr>
        <w:t>Một khóa học có thể có một hoặc nhiều giảng viên tham gia giảng dạy.</w:t>
      </w:r>
    </w:p>
    <w:p w14:paraId="751F21E8" w14:textId="77777777" w:rsidR="00B70122" w:rsidRPr="00B8618F" w:rsidRDefault="00B70122" w:rsidP="00BB2F39">
      <w:pPr>
        <w:pStyle w:val="NormalWeb"/>
        <w:numPr>
          <w:ilvl w:val="1"/>
          <w:numId w:val="24"/>
        </w:numPr>
        <w:spacing w:before="0" w:beforeAutospacing="0" w:after="0" w:afterAutospacing="0" w:line="360" w:lineRule="auto"/>
        <w:rPr>
          <w:szCs w:val="26"/>
        </w:rPr>
      </w:pPr>
      <w:r w:rsidRPr="00B8618F">
        <w:rPr>
          <w:szCs w:val="26"/>
        </w:rPr>
        <w:t>Giảng viên sau khi được gán sẽ có quyền cập nhật nội dung bài học, tạo bài kiểm tra, theo dõi tiến độ học viên trong khóa học đó.</w:t>
      </w:r>
    </w:p>
    <w:p w14:paraId="3DD86377" w14:textId="77777777" w:rsidR="00B70122" w:rsidRPr="00B8618F" w:rsidRDefault="00B70122" w:rsidP="00BB2F39">
      <w:pPr>
        <w:pStyle w:val="NormalWeb"/>
        <w:numPr>
          <w:ilvl w:val="0"/>
          <w:numId w:val="24"/>
        </w:numPr>
        <w:spacing w:before="0" w:beforeAutospacing="0" w:after="0" w:afterAutospacing="0" w:line="360" w:lineRule="auto"/>
        <w:rPr>
          <w:szCs w:val="26"/>
        </w:rPr>
      </w:pPr>
      <w:r w:rsidRPr="00B8618F">
        <w:rPr>
          <w:szCs w:val="26"/>
        </w:rPr>
        <w:t>Quản trị viên có thể gỡ hoặc thay đổi giảng viên phụ trách khi cần thiết.</w:t>
      </w:r>
    </w:p>
    <w:p w14:paraId="316C8E8B" w14:textId="77777777" w:rsidR="00B70122" w:rsidRPr="00B8618F" w:rsidRDefault="00B70122" w:rsidP="00BB2F39">
      <w:pPr>
        <w:pStyle w:val="NormalWeb"/>
        <w:numPr>
          <w:ilvl w:val="0"/>
          <w:numId w:val="24"/>
        </w:numPr>
        <w:spacing w:before="0" w:beforeAutospacing="0" w:after="0" w:afterAutospacing="0" w:line="360" w:lineRule="auto"/>
        <w:rPr>
          <w:szCs w:val="26"/>
        </w:rPr>
      </w:pPr>
      <w:r w:rsidRPr="00B8618F">
        <w:rPr>
          <w:szCs w:val="26"/>
        </w:rPr>
        <w:t>Hệ thống hỗ trợ phân trang, lọc và tìm kiếm trong danh sách khóa học để dễ quản lý số lượng lớn.</w:t>
      </w:r>
    </w:p>
    <w:p w14:paraId="71D5F2AD" w14:textId="4E2804AC" w:rsidR="009A3D87" w:rsidRPr="00B8618F" w:rsidRDefault="009A3D87" w:rsidP="00D01B3C">
      <w:pPr>
        <w:pStyle w:val="Heading3"/>
      </w:pPr>
      <w:bookmarkStart w:id="60" w:name="_Toc204776759"/>
      <w:r w:rsidRPr="00B8618F">
        <w:lastRenderedPageBreak/>
        <w:t>3.1.3. Tham gia và học tập khóa học</w:t>
      </w:r>
      <w:r w:rsidR="00E8709C">
        <w:t>.</w:t>
      </w:r>
      <w:bookmarkEnd w:id="60"/>
    </w:p>
    <w:p w14:paraId="37CBD58D" w14:textId="77777777" w:rsidR="009A3D87" w:rsidRPr="00B8618F" w:rsidRDefault="009A3D87" w:rsidP="00BB2F39">
      <w:pPr>
        <w:pStyle w:val="NormalWeb"/>
        <w:numPr>
          <w:ilvl w:val="0"/>
          <w:numId w:val="18"/>
        </w:numPr>
        <w:spacing w:before="0" w:beforeAutospacing="0" w:after="0" w:afterAutospacing="0" w:line="360" w:lineRule="auto"/>
        <w:rPr>
          <w:szCs w:val="26"/>
        </w:rPr>
      </w:pPr>
      <w:r w:rsidRPr="00B8618F">
        <w:rPr>
          <w:szCs w:val="26"/>
        </w:rPr>
        <w:t>Sinh viên có thể truy cập danh sách khóa học được mở thông qua trang tìm kiếm, bộ lọc, hoặc danh mục hiển thị.</w:t>
      </w:r>
    </w:p>
    <w:p w14:paraId="21CC620F" w14:textId="77777777" w:rsidR="009A3D87" w:rsidRPr="00B8618F" w:rsidRDefault="009A3D87" w:rsidP="00BB2F39">
      <w:pPr>
        <w:pStyle w:val="NormalWeb"/>
        <w:numPr>
          <w:ilvl w:val="0"/>
          <w:numId w:val="18"/>
        </w:numPr>
        <w:spacing w:before="0" w:beforeAutospacing="0" w:after="0" w:afterAutospacing="0" w:line="360" w:lineRule="auto"/>
        <w:rPr>
          <w:szCs w:val="26"/>
        </w:rPr>
      </w:pPr>
      <w:r w:rsidRPr="00B8618F">
        <w:rPr>
          <w:szCs w:val="26"/>
        </w:rPr>
        <w:t>Với các khóa học miễn phí, sinh viên có thể đăng ký và học ngay sau khi xác nhận.</w:t>
      </w:r>
    </w:p>
    <w:p w14:paraId="38DA9924" w14:textId="77777777" w:rsidR="009A3D87" w:rsidRPr="00B8618F" w:rsidRDefault="009A3D87" w:rsidP="00BB2F39">
      <w:pPr>
        <w:pStyle w:val="NormalWeb"/>
        <w:numPr>
          <w:ilvl w:val="0"/>
          <w:numId w:val="18"/>
        </w:numPr>
        <w:spacing w:before="0" w:beforeAutospacing="0" w:after="0" w:afterAutospacing="0" w:line="360" w:lineRule="auto"/>
        <w:rPr>
          <w:szCs w:val="26"/>
        </w:rPr>
      </w:pPr>
      <w:r w:rsidRPr="00B8618F">
        <w:rPr>
          <w:szCs w:val="26"/>
        </w:rPr>
        <w:t>Với khóa học trả phí, sinh viên phải hoàn tất quá trình thanh toán trước khi truy cập nội dung.</w:t>
      </w:r>
    </w:p>
    <w:p w14:paraId="3531BCB1" w14:textId="77777777" w:rsidR="009A3D87" w:rsidRPr="00B8618F" w:rsidRDefault="009A3D87" w:rsidP="00BB2F39">
      <w:pPr>
        <w:pStyle w:val="NormalWeb"/>
        <w:numPr>
          <w:ilvl w:val="0"/>
          <w:numId w:val="18"/>
        </w:numPr>
        <w:spacing w:before="0" w:beforeAutospacing="0" w:after="0" w:afterAutospacing="0" w:line="360" w:lineRule="auto"/>
        <w:rPr>
          <w:szCs w:val="26"/>
        </w:rPr>
      </w:pPr>
      <w:r w:rsidRPr="00B8618F">
        <w:rPr>
          <w:szCs w:val="26"/>
        </w:rPr>
        <w:t>Sau khi đăng ký thành công, sinh viên được cấp quyền truy cập vào toàn bộ nội dung bài học.</w:t>
      </w:r>
    </w:p>
    <w:p w14:paraId="50209822" w14:textId="77777777" w:rsidR="009A3D87" w:rsidRPr="00B8618F" w:rsidRDefault="009A3D87" w:rsidP="00BB2F39">
      <w:pPr>
        <w:pStyle w:val="NormalWeb"/>
        <w:numPr>
          <w:ilvl w:val="0"/>
          <w:numId w:val="18"/>
        </w:numPr>
        <w:spacing w:before="0" w:beforeAutospacing="0" w:after="0" w:afterAutospacing="0" w:line="360" w:lineRule="auto"/>
        <w:rPr>
          <w:szCs w:val="26"/>
        </w:rPr>
      </w:pPr>
      <w:r w:rsidRPr="00B8618F">
        <w:rPr>
          <w:szCs w:val="26"/>
        </w:rPr>
        <w:t>Hệ thống theo dõi quá trình học tập:</w:t>
      </w:r>
    </w:p>
    <w:p w14:paraId="0D793549" w14:textId="77777777" w:rsidR="009A3D87" w:rsidRPr="00B8618F" w:rsidRDefault="009A3D87" w:rsidP="00BB2F39">
      <w:pPr>
        <w:pStyle w:val="NormalWeb"/>
        <w:numPr>
          <w:ilvl w:val="1"/>
          <w:numId w:val="18"/>
        </w:numPr>
        <w:spacing w:before="0" w:beforeAutospacing="0" w:after="0" w:afterAutospacing="0" w:line="360" w:lineRule="auto"/>
        <w:rPr>
          <w:szCs w:val="26"/>
        </w:rPr>
      </w:pPr>
      <w:r w:rsidRPr="00B8618F">
        <w:rPr>
          <w:szCs w:val="26"/>
        </w:rPr>
        <w:t>Đánh dấu bài học đã hoàn thành.</w:t>
      </w:r>
    </w:p>
    <w:p w14:paraId="7DFDD854" w14:textId="77777777" w:rsidR="009A3D87" w:rsidRPr="00B8618F" w:rsidRDefault="009A3D87" w:rsidP="00BB2F39">
      <w:pPr>
        <w:pStyle w:val="NormalWeb"/>
        <w:numPr>
          <w:ilvl w:val="1"/>
          <w:numId w:val="18"/>
        </w:numPr>
        <w:spacing w:before="0" w:beforeAutospacing="0" w:after="0" w:afterAutospacing="0" w:line="360" w:lineRule="auto"/>
        <w:rPr>
          <w:szCs w:val="26"/>
        </w:rPr>
      </w:pPr>
      <w:r w:rsidRPr="00B8618F">
        <w:rPr>
          <w:szCs w:val="26"/>
        </w:rPr>
        <w:t>Tính phần trăm tiến độ của mỗi khóa học.</w:t>
      </w:r>
    </w:p>
    <w:p w14:paraId="0E61122B" w14:textId="77777777" w:rsidR="009A3D87" w:rsidRPr="00B8618F" w:rsidRDefault="009A3D87" w:rsidP="00BB2F39">
      <w:pPr>
        <w:pStyle w:val="NormalWeb"/>
        <w:numPr>
          <w:ilvl w:val="1"/>
          <w:numId w:val="18"/>
        </w:numPr>
        <w:spacing w:before="0" w:beforeAutospacing="0" w:after="0" w:afterAutospacing="0" w:line="360" w:lineRule="auto"/>
        <w:rPr>
          <w:szCs w:val="26"/>
        </w:rPr>
      </w:pPr>
      <w:r w:rsidRPr="00B8618F">
        <w:rPr>
          <w:szCs w:val="26"/>
        </w:rPr>
        <w:t>Ghi nhận thời lượng video đã xem để xác định sự tham gia thực tế.</w:t>
      </w:r>
    </w:p>
    <w:p w14:paraId="2BD8DA2F" w14:textId="769582F4" w:rsidR="009A3D87" w:rsidRPr="00B8618F" w:rsidRDefault="009A3D87" w:rsidP="00BB2F39">
      <w:pPr>
        <w:pStyle w:val="NormalWeb"/>
        <w:numPr>
          <w:ilvl w:val="0"/>
          <w:numId w:val="18"/>
        </w:numPr>
        <w:spacing w:before="0" w:beforeAutospacing="0" w:after="0" w:afterAutospacing="0" w:line="360" w:lineRule="auto"/>
        <w:rPr>
          <w:szCs w:val="26"/>
        </w:rPr>
      </w:pPr>
      <w:r w:rsidRPr="00B8618F">
        <w:rPr>
          <w:szCs w:val="26"/>
        </w:rPr>
        <w:t>Sinh viên có thể quay lại học bài bất kỳ lúc nào theo lộ trình tự học.</w:t>
      </w:r>
    </w:p>
    <w:p w14:paraId="3937186A" w14:textId="70481645" w:rsidR="009A3D87" w:rsidRPr="00B8618F" w:rsidRDefault="009A3D87" w:rsidP="00D01B3C">
      <w:pPr>
        <w:pStyle w:val="Heading3"/>
      </w:pPr>
      <w:bookmarkStart w:id="61" w:name="_Toc204776760"/>
      <w:r w:rsidRPr="00B8618F">
        <w:t>3.1.4. Quản lý bài kiểm tra và đánh giá</w:t>
      </w:r>
      <w:r w:rsidR="00E8709C">
        <w:t>.</w:t>
      </w:r>
      <w:bookmarkEnd w:id="61"/>
    </w:p>
    <w:p w14:paraId="11B05E19" w14:textId="77777777" w:rsidR="009A3D87" w:rsidRPr="00B8618F" w:rsidRDefault="009A3D87" w:rsidP="00BB2F39">
      <w:pPr>
        <w:pStyle w:val="NormalWeb"/>
        <w:numPr>
          <w:ilvl w:val="0"/>
          <w:numId w:val="19"/>
        </w:numPr>
        <w:spacing w:before="0" w:beforeAutospacing="0" w:after="0" w:afterAutospacing="0" w:line="360" w:lineRule="auto"/>
        <w:rPr>
          <w:szCs w:val="26"/>
        </w:rPr>
      </w:pPr>
      <w:r w:rsidRPr="00B8618F">
        <w:rPr>
          <w:rStyle w:val="Strong"/>
          <w:rFonts w:eastAsiaTheme="majorEastAsia"/>
          <w:szCs w:val="26"/>
        </w:rPr>
        <w:t>Giảng viên</w:t>
      </w:r>
      <w:r w:rsidRPr="00B8618F">
        <w:rPr>
          <w:szCs w:val="26"/>
        </w:rPr>
        <w:t xml:space="preserve"> có thể tạo bài kiểm tra mới dưới dạng:</w:t>
      </w:r>
    </w:p>
    <w:p w14:paraId="3616926A" w14:textId="77777777" w:rsidR="009A3D87" w:rsidRPr="00B8618F" w:rsidRDefault="009A3D87" w:rsidP="00BB2F39">
      <w:pPr>
        <w:pStyle w:val="NormalWeb"/>
        <w:numPr>
          <w:ilvl w:val="1"/>
          <w:numId w:val="19"/>
        </w:numPr>
        <w:spacing w:before="0" w:beforeAutospacing="0" w:after="0" w:afterAutospacing="0" w:line="360" w:lineRule="auto"/>
        <w:rPr>
          <w:szCs w:val="26"/>
        </w:rPr>
      </w:pPr>
      <w:r w:rsidRPr="00B8618F">
        <w:rPr>
          <w:szCs w:val="26"/>
        </w:rPr>
        <w:t>Câu hỏi trắc nghiệm (có đáp án đúng – sai).</w:t>
      </w:r>
    </w:p>
    <w:p w14:paraId="1AFBC23A" w14:textId="77777777" w:rsidR="009A3D87" w:rsidRPr="00B8618F" w:rsidRDefault="009A3D87" w:rsidP="00BB2F39">
      <w:pPr>
        <w:pStyle w:val="NormalWeb"/>
        <w:numPr>
          <w:ilvl w:val="1"/>
          <w:numId w:val="19"/>
        </w:numPr>
        <w:spacing w:before="0" w:beforeAutospacing="0" w:after="0" w:afterAutospacing="0" w:line="360" w:lineRule="auto"/>
        <w:rPr>
          <w:szCs w:val="26"/>
        </w:rPr>
      </w:pPr>
      <w:r w:rsidRPr="00B8618F">
        <w:rPr>
          <w:szCs w:val="26"/>
        </w:rPr>
        <w:t>Câu hỏi tự luận (cần giảng viên chấm điểm).</w:t>
      </w:r>
    </w:p>
    <w:p w14:paraId="4756FD1E" w14:textId="77777777" w:rsidR="009A3D87" w:rsidRPr="00B8618F" w:rsidRDefault="009A3D87" w:rsidP="00BB2F39">
      <w:pPr>
        <w:pStyle w:val="NormalWeb"/>
        <w:numPr>
          <w:ilvl w:val="1"/>
          <w:numId w:val="19"/>
        </w:numPr>
        <w:spacing w:before="0" w:beforeAutospacing="0" w:after="0" w:afterAutospacing="0" w:line="360" w:lineRule="auto"/>
        <w:rPr>
          <w:szCs w:val="26"/>
        </w:rPr>
      </w:pPr>
      <w:r w:rsidRPr="00B8618F">
        <w:rPr>
          <w:szCs w:val="26"/>
        </w:rPr>
        <w:t>Kết hợp cả hai loại câu hỏi.</w:t>
      </w:r>
    </w:p>
    <w:p w14:paraId="6F393DC4" w14:textId="77777777" w:rsidR="009A3D87" w:rsidRPr="00B8618F" w:rsidRDefault="009A3D87" w:rsidP="00BB2F39">
      <w:pPr>
        <w:pStyle w:val="NormalWeb"/>
        <w:numPr>
          <w:ilvl w:val="0"/>
          <w:numId w:val="19"/>
        </w:numPr>
        <w:spacing w:before="0" w:beforeAutospacing="0" w:after="0" w:afterAutospacing="0" w:line="360" w:lineRule="auto"/>
        <w:rPr>
          <w:szCs w:val="26"/>
        </w:rPr>
      </w:pPr>
      <w:r w:rsidRPr="00B8618F">
        <w:rPr>
          <w:szCs w:val="26"/>
        </w:rPr>
        <w:t>Câu hỏi có thể được nhập thủ công hoặc tải lên từ tệp có cấu trúc định sẵn.</w:t>
      </w:r>
    </w:p>
    <w:p w14:paraId="02036831" w14:textId="77777777" w:rsidR="009A3D87" w:rsidRPr="00B8618F" w:rsidRDefault="009A3D87" w:rsidP="00BB2F39">
      <w:pPr>
        <w:pStyle w:val="NormalWeb"/>
        <w:numPr>
          <w:ilvl w:val="0"/>
          <w:numId w:val="19"/>
        </w:numPr>
        <w:spacing w:before="0" w:beforeAutospacing="0" w:after="0" w:afterAutospacing="0" w:line="360" w:lineRule="auto"/>
        <w:rPr>
          <w:szCs w:val="26"/>
        </w:rPr>
      </w:pPr>
      <w:r w:rsidRPr="00B8618F">
        <w:rPr>
          <w:szCs w:val="26"/>
        </w:rPr>
        <w:t>Khi thiết lập bài kiểm tra, giảng viên chọn các cấu hình: thời gian làm bài, số lần được làm lại, điểm qua môn, giới hạn thời gian truy cập.</w:t>
      </w:r>
    </w:p>
    <w:p w14:paraId="57C0C723" w14:textId="77777777" w:rsidR="009A3D87" w:rsidRPr="00B8618F" w:rsidRDefault="009A3D87" w:rsidP="00BB2F39">
      <w:pPr>
        <w:pStyle w:val="NormalWeb"/>
        <w:numPr>
          <w:ilvl w:val="0"/>
          <w:numId w:val="19"/>
        </w:numPr>
        <w:spacing w:before="0" w:beforeAutospacing="0" w:after="0" w:afterAutospacing="0" w:line="360" w:lineRule="auto"/>
        <w:rPr>
          <w:szCs w:val="26"/>
        </w:rPr>
      </w:pPr>
      <w:r w:rsidRPr="00B8618F">
        <w:rPr>
          <w:szCs w:val="26"/>
        </w:rPr>
        <w:t>Sinh viên sẽ làm bài kiểm tra trực tuyến trong thời gian quy định.</w:t>
      </w:r>
    </w:p>
    <w:p w14:paraId="19A4716C" w14:textId="77777777" w:rsidR="009A3D87" w:rsidRPr="00B8618F" w:rsidRDefault="009A3D87" w:rsidP="00BB2F39">
      <w:pPr>
        <w:pStyle w:val="NormalWeb"/>
        <w:numPr>
          <w:ilvl w:val="0"/>
          <w:numId w:val="19"/>
        </w:numPr>
        <w:spacing w:before="0" w:beforeAutospacing="0" w:after="0" w:afterAutospacing="0" w:line="360" w:lineRule="auto"/>
        <w:rPr>
          <w:szCs w:val="26"/>
        </w:rPr>
      </w:pPr>
      <w:r w:rsidRPr="00B8618F">
        <w:rPr>
          <w:szCs w:val="26"/>
        </w:rPr>
        <w:t>Hệ thống tự động chấm điểm với câu hỏi trắc nghiệm và lưu kết quả.</w:t>
      </w:r>
    </w:p>
    <w:p w14:paraId="549FEF56" w14:textId="77777777" w:rsidR="009A3D87" w:rsidRPr="00B8618F" w:rsidRDefault="009A3D87" w:rsidP="00BB2F39">
      <w:pPr>
        <w:pStyle w:val="NormalWeb"/>
        <w:numPr>
          <w:ilvl w:val="0"/>
          <w:numId w:val="19"/>
        </w:numPr>
        <w:spacing w:before="0" w:beforeAutospacing="0" w:after="0" w:afterAutospacing="0" w:line="360" w:lineRule="auto"/>
        <w:rPr>
          <w:szCs w:val="26"/>
        </w:rPr>
      </w:pPr>
      <w:r w:rsidRPr="00B8618F">
        <w:rPr>
          <w:szCs w:val="26"/>
        </w:rPr>
        <w:t>Kết quả bài kiểm tra sẽ hiển thị ngay (nếu được cho phép) hoặc sau khi giảng viên hoàn thành chấm điểm thủ công.</w:t>
      </w:r>
    </w:p>
    <w:p w14:paraId="1ACB0F52" w14:textId="6583AD9F" w:rsidR="009A3D87" w:rsidRPr="00B8618F" w:rsidRDefault="009A3D87" w:rsidP="00BB2F39">
      <w:pPr>
        <w:pStyle w:val="NormalWeb"/>
        <w:numPr>
          <w:ilvl w:val="0"/>
          <w:numId w:val="19"/>
        </w:numPr>
        <w:spacing w:before="0" w:beforeAutospacing="0" w:after="0" w:afterAutospacing="0" w:line="360" w:lineRule="auto"/>
        <w:rPr>
          <w:szCs w:val="26"/>
        </w:rPr>
      </w:pPr>
      <w:r w:rsidRPr="00B8618F">
        <w:rPr>
          <w:szCs w:val="26"/>
        </w:rPr>
        <w:t>Giảng viên có thể xem tổng hợp kết quả, thống kê điểm và tiến độ làm bài của từng sinh viên.</w:t>
      </w:r>
    </w:p>
    <w:p w14:paraId="712B5C9D" w14:textId="77777777" w:rsidR="00D44080" w:rsidRDefault="00D44080" w:rsidP="00D01B3C">
      <w:pPr>
        <w:spacing w:after="0" w:line="360" w:lineRule="auto"/>
        <w:rPr>
          <w:rFonts w:eastAsiaTheme="majorEastAsia"/>
          <w:i/>
          <w:iCs/>
          <w:lang w:eastAsia="ja-JP"/>
        </w:rPr>
      </w:pPr>
      <w:r>
        <w:br w:type="page"/>
      </w:r>
    </w:p>
    <w:p w14:paraId="7B178923" w14:textId="188B4277" w:rsidR="009A3D87" w:rsidRPr="00B8618F" w:rsidRDefault="009A3D87" w:rsidP="00D01B3C">
      <w:pPr>
        <w:pStyle w:val="Heading3"/>
      </w:pPr>
      <w:bookmarkStart w:id="62" w:name="_Toc204776761"/>
      <w:r w:rsidRPr="00B8618F">
        <w:lastRenderedPageBreak/>
        <w:t>3.1.5. Thảo luận và hỏi đáp</w:t>
      </w:r>
      <w:r w:rsidR="00E8709C">
        <w:t>.</w:t>
      </w:r>
      <w:bookmarkEnd w:id="62"/>
    </w:p>
    <w:p w14:paraId="50F50770" w14:textId="77777777" w:rsidR="009A3D87" w:rsidRPr="00B8618F" w:rsidRDefault="009A3D87" w:rsidP="00BB2F39">
      <w:pPr>
        <w:pStyle w:val="NormalWeb"/>
        <w:numPr>
          <w:ilvl w:val="0"/>
          <w:numId w:val="20"/>
        </w:numPr>
        <w:spacing w:before="0" w:beforeAutospacing="0" w:after="0" w:afterAutospacing="0" w:line="360" w:lineRule="auto"/>
        <w:rPr>
          <w:szCs w:val="26"/>
        </w:rPr>
      </w:pPr>
      <w:r w:rsidRPr="00B8618F">
        <w:rPr>
          <w:szCs w:val="26"/>
        </w:rPr>
        <w:t>Mỗi bài học và khóa học đều có mục hỏi đáp riêng để sinh viên đặt câu hỏi và thảo luận.</w:t>
      </w:r>
    </w:p>
    <w:p w14:paraId="632B3A1D" w14:textId="77777777" w:rsidR="009A3D87" w:rsidRPr="00B8618F" w:rsidRDefault="009A3D87" w:rsidP="00BB2F39">
      <w:pPr>
        <w:pStyle w:val="NormalWeb"/>
        <w:numPr>
          <w:ilvl w:val="0"/>
          <w:numId w:val="20"/>
        </w:numPr>
        <w:spacing w:before="0" w:beforeAutospacing="0" w:after="0" w:afterAutospacing="0" w:line="360" w:lineRule="auto"/>
        <w:rPr>
          <w:szCs w:val="26"/>
        </w:rPr>
      </w:pPr>
      <w:r w:rsidRPr="00B8618F">
        <w:rPr>
          <w:rStyle w:val="Strong"/>
          <w:rFonts w:eastAsiaTheme="majorEastAsia"/>
          <w:szCs w:val="26"/>
        </w:rPr>
        <w:t>Sinh viên</w:t>
      </w:r>
      <w:r w:rsidRPr="00B8618F">
        <w:rPr>
          <w:szCs w:val="26"/>
        </w:rPr>
        <w:t xml:space="preserve"> có thể đăng câu hỏi, phản hồi hoặc tương tác với câu hỏi của người khác.</w:t>
      </w:r>
    </w:p>
    <w:p w14:paraId="0C614FFE" w14:textId="77777777" w:rsidR="009A3D87" w:rsidRPr="00B8618F" w:rsidRDefault="009A3D87" w:rsidP="00BB2F39">
      <w:pPr>
        <w:pStyle w:val="NormalWeb"/>
        <w:numPr>
          <w:ilvl w:val="0"/>
          <w:numId w:val="20"/>
        </w:numPr>
        <w:spacing w:before="0" w:beforeAutospacing="0" w:after="0" w:afterAutospacing="0" w:line="360" w:lineRule="auto"/>
        <w:rPr>
          <w:szCs w:val="26"/>
        </w:rPr>
      </w:pPr>
      <w:r w:rsidRPr="00B8618F">
        <w:rPr>
          <w:rStyle w:val="Strong"/>
          <w:rFonts w:eastAsiaTheme="majorEastAsia"/>
          <w:szCs w:val="26"/>
        </w:rPr>
        <w:t>Giảng viên</w:t>
      </w:r>
      <w:r w:rsidRPr="00B8618F">
        <w:rPr>
          <w:szCs w:val="26"/>
        </w:rPr>
        <w:t xml:space="preserve"> có thể trả lời trực tiếp các câu hỏi, đánh dấu câu trả lời hữu ích.</w:t>
      </w:r>
    </w:p>
    <w:p w14:paraId="0C467481" w14:textId="77777777" w:rsidR="009A3D87" w:rsidRPr="00B8618F" w:rsidRDefault="009A3D87" w:rsidP="00BB2F39">
      <w:pPr>
        <w:pStyle w:val="NormalWeb"/>
        <w:numPr>
          <w:ilvl w:val="0"/>
          <w:numId w:val="20"/>
        </w:numPr>
        <w:spacing w:before="0" w:beforeAutospacing="0" w:after="0" w:afterAutospacing="0" w:line="360" w:lineRule="auto"/>
        <w:rPr>
          <w:szCs w:val="26"/>
        </w:rPr>
      </w:pPr>
      <w:r w:rsidRPr="00B8618F">
        <w:rPr>
          <w:szCs w:val="26"/>
        </w:rPr>
        <w:t>Mỗi bình luận đều có thể được báo cáo nếu vi phạm nội quy.</w:t>
      </w:r>
    </w:p>
    <w:p w14:paraId="6BD320E7" w14:textId="158C2F43" w:rsidR="009A3D87" w:rsidRPr="00B8618F" w:rsidRDefault="009A3D87" w:rsidP="00BB2F39">
      <w:pPr>
        <w:pStyle w:val="NormalWeb"/>
        <w:numPr>
          <w:ilvl w:val="0"/>
          <w:numId w:val="20"/>
        </w:numPr>
        <w:spacing w:before="0" w:beforeAutospacing="0" w:after="0" w:afterAutospacing="0" w:line="360" w:lineRule="auto"/>
        <w:rPr>
          <w:szCs w:val="26"/>
        </w:rPr>
      </w:pPr>
      <w:r w:rsidRPr="00B8618F">
        <w:rPr>
          <w:rStyle w:val="Strong"/>
          <w:rFonts w:eastAsiaTheme="majorEastAsia"/>
          <w:szCs w:val="26"/>
        </w:rPr>
        <w:t>Quản trị viên</w:t>
      </w:r>
      <w:r w:rsidRPr="00B8618F">
        <w:rPr>
          <w:szCs w:val="26"/>
        </w:rPr>
        <w:t xml:space="preserve"> có thể xem xét và xóa các nội dung thảo luận không phù hợp hoặc chứa nội dung vi phạm đạo đức, bản quyền.</w:t>
      </w:r>
    </w:p>
    <w:p w14:paraId="1DA22745" w14:textId="31818A33" w:rsidR="009A3D87" w:rsidRPr="00B8618F" w:rsidRDefault="009A3D87" w:rsidP="00D01B3C">
      <w:pPr>
        <w:pStyle w:val="Heading3"/>
      </w:pPr>
      <w:bookmarkStart w:id="63" w:name="_Toc204776762"/>
      <w:r w:rsidRPr="00B8618F">
        <w:t>3.1.6. Quản lý lịch dạy và lịch học</w:t>
      </w:r>
      <w:r w:rsidR="00E8709C">
        <w:t>.</w:t>
      </w:r>
      <w:bookmarkEnd w:id="63"/>
    </w:p>
    <w:p w14:paraId="70C94486" w14:textId="77777777" w:rsidR="009A3D87" w:rsidRPr="00B8618F" w:rsidRDefault="009A3D87" w:rsidP="00BB2F39">
      <w:pPr>
        <w:pStyle w:val="NormalWeb"/>
        <w:numPr>
          <w:ilvl w:val="0"/>
          <w:numId w:val="21"/>
        </w:numPr>
        <w:spacing w:before="0" w:beforeAutospacing="0" w:after="0" w:afterAutospacing="0" w:line="360" w:lineRule="auto"/>
        <w:rPr>
          <w:szCs w:val="26"/>
        </w:rPr>
      </w:pPr>
      <w:r w:rsidRPr="00B8618F">
        <w:rPr>
          <w:rStyle w:val="Strong"/>
          <w:rFonts w:eastAsiaTheme="majorEastAsia"/>
          <w:szCs w:val="26"/>
        </w:rPr>
        <w:t>Giảng viên</w:t>
      </w:r>
      <w:r w:rsidRPr="00B8618F">
        <w:rPr>
          <w:szCs w:val="26"/>
        </w:rPr>
        <w:t xml:space="preserve"> có thể tạo lịch trình giảng dạy cho khóa học (trong trường hợp có lớp trực tuyến/livestream).</w:t>
      </w:r>
    </w:p>
    <w:p w14:paraId="7456CD4D" w14:textId="77777777" w:rsidR="009A3D87" w:rsidRPr="00B8618F" w:rsidRDefault="009A3D87" w:rsidP="00BB2F39">
      <w:pPr>
        <w:pStyle w:val="NormalWeb"/>
        <w:numPr>
          <w:ilvl w:val="0"/>
          <w:numId w:val="21"/>
        </w:numPr>
        <w:spacing w:before="0" w:beforeAutospacing="0" w:after="0" w:afterAutospacing="0" w:line="360" w:lineRule="auto"/>
        <w:rPr>
          <w:szCs w:val="26"/>
        </w:rPr>
      </w:pPr>
      <w:r w:rsidRPr="00B8618F">
        <w:rPr>
          <w:szCs w:val="26"/>
        </w:rPr>
        <w:t>Lịch bao gồm thông tin: thời gian, hình thức học (trực tuyến/Zoom/Google Meet), đường dẫn lớp học, nội dung buổi học.</w:t>
      </w:r>
    </w:p>
    <w:p w14:paraId="410EF04B" w14:textId="77777777" w:rsidR="009A3D87" w:rsidRPr="00B8618F" w:rsidRDefault="009A3D87" w:rsidP="00BB2F39">
      <w:pPr>
        <w:pStyle w:val="NormalWeb"/>
        <w:numPr>
          <w:ilvl w:val="0"/>
          <w:numId w:val="21"/>
        </w:numPr>
        <w:spacing w:before="0" w:beforeAutospacing="0" w:after="0" w:afterAutospacing="0" w:line="360" w:lineRule="auto"/>
        <w:rPr>
          <w:szCs w:val="26"/>
        </w:rPr>
      </w:pPr>
      <w:r w:rsidRPr="00B8618F">
        <w:rPr>
          <w:rStyle w:val="Strong"/>
          <w:rFonts w:eastAsiaTheme="majorEastAsia"/>
          <w:szCs w:val="26"/>
        </w:rPr>
        <w:t>Sinh viên</w:t>
      </w:r>
      <w:r w:rsidRPr="00B8618F">
        <w:rPr>
          <w:szCs w:val="26"/>
        </w:rPr>
        <w:t xml:space="preserve"> có thể xem lịch học theo từng khóa và nhận thông báo nhắc nhở trước giờ học.</w:t>
      </w:r>
    </w:p>
    <w:p w14:paraId="752547AE" w14:textId="77777777" w:rsidR="009A3D87" w:rsidRPr="00B8618F" w:rsidRDefault="009A3D87" w:rsidP="00BB2F39">
      <w:pPr>
        <w:pStyle w:val="NormalWeb"/>
        <w:numPr>
          <w:ilvl w:val="0"/>
          <w:numId w:val="21"/>
        </w:numPr>
        <w:spacing w:before="0" w:beforeAutospacing="0" w:after="0" w:afterAutospacing="0" w:line="360" w:lineRule="auto"/>
        <w:rPr>
          <w:szCs w:val="26"/>
        </w:rPr>
      </w:pPr>
      <w:r w:rsidRPr="00B8618F">
        <w:rPr>
          <w:szCs w:val="26"/>
        </w:rPr>
        <w:t>Hệ thống gửi email/thông báo trong hệ thống để nhắc lịch học và các thay đổi (nếu có).</w:t>
      </w:r>
    </w:p>
    <w:p w14:paraId="3F31EA6C" w14:textId="3C6FC91A" w:rsidR="009A3D87" w:rsidRPr="00B8618F" w:rsidRDefault="009A3D87" w:rsidP="00BB2F39">
      <w:pPr>
        <w:pStyle w:val="NormalWeb"/>
        <w:numPr>
          <w:ilvl w:val="0"/>
          <w:numId w:val="21"/>
        </w:numPr>
        <w:spacing w:before="0" w:beforeAutospacing="0" w:after="0" w:afterAutospacing="0" w:line="360" w:lineRule="auto"/>
        <w:rPr>
          <w:szCs w:val="26"/>
        </w:rPr>
      </w:pPr>
      <w:r w:rsidRPr="00B8618F">
        <w:rPr>
          <w:rStyle w:val="Strong"/>
          <w:rFonts w:eastAsiaTheme="majorEastAsia"/>
          <w:szCs w:val="26"/>
        </w:rPr>
        <w:t>Quản trị viên</w:t>
      </w:r>
      <w:r w:rsidRPr="00B8618F">
        <w:rPr>
          <w:szCs w:val="26"/>
        </w:rPr>
        <w:t xml:space="preserve"> có thể xem toàn bộ lịch hệ thống và điều phối nếu có lớp học trùng lịch hoặc thay đổi bất thường.</w:t>
      </w:r>
    </w:p>
    <w:p w14:paraId="78FB1064" w14:textId="519F9E7E" w:rsidR="009A3D87" w:rsidRPr="00B8618F" w:rsidRDefault="009A3D87" w:rsidP="00D01B3C">
      <w:pPr>
        <w:pStyle w:val="Heading3"/>
      </w:pPr>
      <w:bookmarkStart w:id="64" w:name="_Toc204776763"/>
      <w:r w:rsidRPr="00B8618F">
        <w:t>3.1.7. Thanh toán khóa học</w:t>
      </w:r>
      <w:r w:rsidR="00E8709C">
        <w:t>.</w:t>
      </w:r>
      <w:bookmarkEnd w:id="64"/>
    </w:p>
    <w:p w14:paraId="52B0C064" w14:textId="77777777" w:rsidR="009A3D87" w:rsidRPr="00B8618F" w:rsidRDefault="009A3D87" w:rsidP="00BB2F39">
      <w:pPr>
        <w:pStyle w:val="NormalWeb"/>
        <w:numPr>
          <w:ilvl w:val="0"/>
          <w:numId w:val="22"/>
        </w:numPr>
        <w:spacing w:before="0" w:beforeAutospacing="0" w:after="0" w:afterAutospacing="0" w:line="360" w:lineRule="auto"/>
        <w:rPr>
          <w:szCs w:val="26"/>
        </w:rPr>
      </w:pPr>
      <w:r w:rsidRPr="00B8618F">
        <w:rPr>
          <w:szCs w:val="26"/>
        </w:rPr>
        <w:t>Các khóa học có tính phí sẽ hiển thị rõ mức học phí và hình thức thanh toán trước khi đăng ký.</w:t>
      </w:r>
    </w:p>
    <w:p w14:paraId="61D1A41A" w14:textId="77777777" w:rsidR="009A3D87" w:rsidRPr="00B8618F" w:rsidRDefault="009A3D87" w:rsidP="00BB2F39">
      <w:pPr>
        <w:pStyle w:val="NormalWeb"/>
        <w:numPr>
          <w:ilvl w:val="0"/>
          <w:numId w:val="22"/>
        </w:numPr>
        <w:spacing w:before="0" w:beforeAutospacing="0" w:after="0" w:afterAutospacing="0" w:line="360" w:lineRule="auto"/>
        <w:rPr>
          <w:szCs w:val="26"/>
        </w:rPr>
      </w:pPr>
      <w:r w:rsidRPr="00B8618F">
        <w:rPr>
          <w:szCs w:val="26"/>
        </w:rPr>
        <w:t>Hệ thống tích hợp các cổng thanh toán phổ biến như: chuyển khoản ngân hàng, ví điện tử, thẻ tín dụng.</w:t>
      </w:r>
    </w:p>
    <w:p w14:paraId="4291693D" w14:textId="77777777" w:rsidR="009A3D87" w:rsidRPr="00B8618F" w:rsidRDefault="009A3D87" w:rsidP="00BB2F39">
      <w:pPr>
        <w:pStyle w:val="NormalWeb"/>
        <w:numPr>
          <w:ilvl w:val="0"/>
          <w:numId w:val="22"/>
        </w:numPr>
        <w:spacing w:before="0" w:beforeAutospacing="0" w:after="0" w:afterAutospacing="0" w:line="360" w:lineRule="auto"/>
        <w:rPr>
          <w:szCs w:val="26"/>
        </w:rPr>
      </w:pPr>
      <w:r w:rsidRPr="00B8618F">
        <w:rPr>
          <w:szCs w:val="26"/>
        </w:rPr>
        <w:t>Sinh viên cần thực hiện thanh toán thành công để truy cập khóa học.</w:t>
      </w:r>
    </w:p>
    <w:p w14:paraId="5F7F234C" w14:textId="77777777" w:rsidR="009A3D87" w:rsidRPr="00B8618F" w:rsidRDefault="009A3D87" w:rsidP="00BB2F39">
      <w:pPr>
        <w:pStyle w:val="NormalWeb"/>
        <w:numPr>
          <w:ilvl w:val="0"/>
          <w:numId w:val="22"/>
        </w:numPr>
        <w:spacing w:before="0" w:beforeAutospacing="0" w:after="0" w:afterAutospacing="0" w:line="360" w:lineRule="auto"/>
        <w:rPr>
          <w:szCs w:val="26"/>
        </w:rPr>
      </w:pPr>
      <w:r w:rsidRPr="00B8618F">
        <w:rPr>
          <w:szCs w:val="26"/>
        </w:rPr>
        <w:t>Sau khi thanh toán, hệ thống cập nhật trạng thái đăng ký và mở quyền truy cập nội dung.</w:t>
      </w:r>
    </w:p>
    <w:p w14:paraId="2B7A0828" w14:textId="77777777" w:rsidR="009A3D87" w:rsidRPr="00B8618F" w:rsidRDefault="009A3D87" w:rsidP="00BB2F39">
      <w:pPr>
        <w:pStyle w:val="NormalWeb"/>
        <w:numPr>
          <w:ilvl w:val="0"/>
          <w:numId w:val="22"/>
        </w:numPr>
        <w:spacing w:before="0" w:beforeAutospacing="0" w:after="0" w:afterAutospacing="0" w:line="360" w:lineRule="auto"/>
        <w:rPr>
          <w:szCs w:val="26"/>
        </w:rPr>
      </w:pPr>
      <w:r w:rsidRPr="00B8618F">
        <w:rPr>
          <w:rStyle w:val="Strong"/>
          <w:rFonts w:eastAsiaTheme="majorEastAsia"/>
          <w:szCs w:val="26"/>
        </w:rPr>
        <w:t>Sinh viên</w:t>
      </w:r>
      <w:r w:rsidRPr="00B8618F">
        <w:rPr>
          <w:szCs w:val="26"/>
        </w:rPr>
        <w:t xml:space="preserve"> có thể xem lịch sử giao dịch của mình trong trang cá nhân.</w:t>
      </w:r>
    </w:p>
    <w:p w14:paraId="6D322B69" w14:textId="7021603A" w:rsidR="009A3D87" w:rsidRPr="00B8618F" w:rsidRDefault="009A3D87" w:rsidP="00BB2F39">
      <w:pPr>
        <w:pStyle w:val="NormalWeb"/>
        <w:numPr>
          <w:ilvl w:val="0"/>
          <w:numId w:val="22"/>
        </w:numPr>
        <w:spacing w:before="0" w:beforeAutospacing="0" w:after="0" w:afterAutospacing="0" w:line="360" w:lineRule="auto"/>
        <w:rPr>
          <w:szCs w:val="26"/>
        </w:rPr>
      </w:pPr>
      <w:r w:rsidRPr="00B8618F">
        <w:rPr>
          <w:rStyle w:val="Strong"/>
          <w:rFonts w:eastAsiaTheme="majorEastAsia"/>
          <w:szCs w:val="26"/>
        </w:rPr>
        <w:lastRenderedPageBreak/>
        <w:t>Quản trị viên</w:t>
      </w:r>
      <w:r w:rsidRPr="00B8618F">
        <w:rPr>
          <w:szCs w:val="26"/>
        </w:rPr>
        <w:t xml:space="preserve"> có thể theo dõi toàn bộ giao dịch, đối chiếu thanh toán, và xử lý khiếu nại nếu có.</w:t>
      </w:r>
    </w:p>
    <w:p w14:paraId="38B83F2D" w14:textId="73902B0D" w:rsidR="009A3D87" w:rsidRPr="00B8618F" w:rsidRDefault="009A3D87" w:rsidP="00D01B3C">
      <w:pPr>
        <w:pStyle w:val="Heading3"/>
      </w:pPr>
      <w:bookmarkStart w:id="65" w:name="_Toc204776764"/>
      <w:r w:rsidRPr="00B8618F">
        <w:t>3.1.8. Báo cáo và thống kê</w:t>
      </w:r>
      <w:r w:rsidR="00E8709C">
        <w:t>.</w:t>
      </w:r>
      <w:bookmarkEnd w:id="65"/>
    </w:p>
    <w:p w14:paraId="0F5C67B5" w14:textId="77777777" w:rsidR="009A3D87" w:rsidRPr="00B8618F" w:rsidRDefault="009A3D87" w:rsidP="00BB2F39">
      <w:pPr>
        <w:pStyle w:val="NormalWeb"/>
        <w:numPr>
          <w:ilvl w:val="0"/>
          <w:numId w:val="23"/>
        </w:numPr>
        <w:spacing w:before="0" w:beforeAutospacing="0" w:after="0" w:afterAutospacing="0" w:line="360" w:lineRule="auto"/>
        <w:rPr>
          <w:szCs w:val="26"/>
        </w:rPr>
      </w:pPr>
      <w:r w:rsidRPr="00B8618F">
        <w:rPr>
          <w:szCs w:val="26"/>
        </w:rPr>
        <w:t>Hệ thống tự động thu thập và tổng hợp dữ liệu về:</w:t>
      </w:r>
    </w:p>
    <w:p w14:paraId="670353BB" w14:textId="77777777" w:rsidR="009A3D87" w:rsidRPr="00B8618F" w:rsidRDefault="009A3D87" w:rsidP="00BB2F39">
      <w:pPr>
        <w:pStyle w:val="NormalWeb"/>
        <w:numPr>
          <w:ilvl w:val="1"/>
          <w:numId w:val="23"/>
        </w:numPr>
        <w:spacing w:before="0" w:beforeAutospacing="0" w:after="0" w:afterAutospacing="0" w:line="360" w:lineRule="auto"/>
        <w:rPr>
          <w:szCs w:val="26"/>
        </w:rPr>
      </w:pPr>
      <w:r w:rsidRPr="00B8618F">
        <w:rPr>
          <w:szCs w:val="26"/>
        </w:rPr>
        <w:t>Số lượng người dùng theo vai trò.</w:t>
      </w:r>
    </w:p>
    <w:p w14:paraId="05B029FE" w14:textId="77777777" w:rsidR="009A3D87" w:rsidRPr="00B8618F" w:rsidRDefault="009A3D87" w:rsidP="00BB2F39">
      <w:pPr>
        <w:pStyle w:val="NormalWeb"/>
        <w:numPr>
          <w:ilvl w:val="1"/>
          <w:numId w:val="23"/>
        </w:numPr>
        <w:spacing w:before="0" w:beforeAutospacing="0" w:after="0" w:afterAutospacing="0" w:line="360" w:lineRule="auto"/>
        <w:rPr>
          <w:szCs w:val="26"/>
        </w:rPr>
      </w:pPr>
      <w:r w:rsidRPr="00B8618F">
        <w:rPr>
          <w:szCs w:val="26"/>
        </w:rPr>
        <w:t>Số lượng khóa học đang hoạt động, đang chờ duyệt.</w:t>
      </w:r>
    </w:p>
    <w:p w14:paraId="5247AED1" w14:textId="77777777" w:rsidR="009A3D87" w:rsidRPr="00B8618F" w:rsidRDefault="009A3D87" w:rsidP="00BB2F39">
      <w:pPr>
        <w:pStyle w:val="NormalWeb"/>
        <w:numPr>
          <w:ilvl w:val="1"/>
          <w:numId w:val="23"/>
        </w:numPr>
        <w:spacing w:before="0" w:beforeAutospacing="0" w:after="0" w:afterAutospacing="0" w:line="360" w:lineRule="auto"/>
        <w:rPr>
          <w:szCs w:val="26"/>
        </w:rPr>
      </w:pPr>
      <w:r w:rsidRPr="00B8618F">
        <w:rPr>
          <w:szCs w:val="26"/>
        </w:rPr>
        <w:t>Tiến độ học tập của từng sinh viên theo từng khóa.</w:t>
      </w:r>
    </w:p>
    <w:p w14:paraId="230A74F3" w14:textId="77777777" w:rsidR="009A3D87" w:rsidRPr="00B8618F" w:rsidRDefault="009A3D87" w:rsidP="00BB2F39">
      <w:pPr>
        <w:pStyle w:val="NormalWeb"/>
        <w:numPr>
          <w:ilvl w:val="1"/>
          <w:numId w:val="23"/>
        </w:numPr>
        <w:spacing w:before="0" w:beforeAutospacing="0" w:after="0" w:afterAutospacing="0" w:line="360" w:lineRule="auto"/>
        <w:rPr>
          <w:szCs w:val="26"/>
        </w:rPr>
      </w:pPr>
      <w:r w:rsidRPr="00B8618F">
        <w:rPr>
          <w:szCs w:val="26"/>
        </w:rPr>
        <w:t>Kết quả bài kiểm tra, điểm trung bình lớp, tỉ lệ hoàn thành khóa.</w:t>
      </w:r>
    </w:p>
    <w:p w14:paraId="63354CC4" w14:textId="77777777" w:rsidR="009A3D87" w:rsidRPr="00B8618F" w:rsidRDefault="009A3D87" w:rsidP="00BB2F39">
      <w:pPr>
        <w:pStyle w:val="NormalWeb"/>
        <w:numPr>
          <w:ilvl w:val="1"/>
          <w:numId w:val="23"/>
        </w:numPr>
        <w:spacing w:before="0" w:beforeAutospacing="0" w:after="0" w:afterAutospacing="0" w:line="360" w:lineRule="auto"/>
        <w:rPr>
          <w:szCs w:val="26"/>
        </w:rPr>
      </w:pPr>
      <w:r w:rsidRPr="00B8618F">
        <w:rPr>
          <w:szCs w:val="26"/>
        </w:rPr>
        <w:t>Doanh thu theo từng khóa học, giảng viên, hoặc thời gian cụ thể.</w:t>
      </w:r>
    </w:p>
    <w:p w14:paraId="0ECEE7C7" w14:textId="77777777" w:rsidR="009A3D87" w:rsidRPr="00B8618F" w:rsidRDefault="009A3D87" w:rsidP="00BB2F39">
      <w:pPr>
        <w:pStyle w:val="NormalWeb"/>
        <w:numPr>
          <w:ilvl w:val="0"/>
          <w:numId w:val="23"/>
        </w:numPr>
        <w:spacing w:before="0" w:beforeAutospacing="0" w:after="0" w:afterAutospacing="0" w:line="360" w:lineRule="auto"/>
        <w:rPr>
          <w:szCs w:val="26"/>
        </w:rPr>
      </w:pPr>
      <w:r w:rsidRPr="00B8618F">
        <w:rPr>
          <w:rStyle w:val="Strong"/>
          <w:rFonts w:eastAsiaTheme="majorEastAsia"/>
          <w:szCs w:val="26"/>
        </w:rPr>
        <w:t>Giảng viên</w:t>
      </w:r>
      <w:r w:rsidRPr="00B8618F">
        <w:rPr>
          <w:szCs w:val="26"/>
        </w:rPr>
        <w:t xml:space="preserve"> có thể xuất báo cáo tiến độ học viên để theo dõi và hỗ trợ.</w:t>
      </w:r>
    </w:p>
    <w:p w14:paraId="329E7856" w14:textId="77777777" w:rsidR="009A3D87" w:rsidRPr="00B8618F" w:rsidRDefault="009A3D87" w:rsidP="00BB2F39">
      <w:pPr>
        <w:pStyle w:val="NormalWeb"/>
        <w:numPr>
          <w:ilvl w:val="0"/>
          <w:numId w:val="23"/>
        </w:numPr>
        <w:spacing w:before="0" w:beforeAutospacing="0" w:after="0" w:afterAutospacing="0" w:line="360" w:lineRule="auto"/>
        <w:rPr>
          <w:szCs w:val="26"/>
        </w:rPr>
      </w:pPr>
      <w:r w:rsidRPr="00B8618F">
        <w:rPr>
          <w:rStyle w:val="Strong"/>
          <w:rFonts w:eastAsiaTheme="majorEastAsia"/>
          <w:szCs w:val="26"/>
        </w:rPr>
        <w:t>Quản trị viên</w:t>
      </w:r>
      <w:r w:rsidRPr="00B8618F">
        <w:rPr>
          <w:szCs w:val="26"/>
        </w:rPr>
        <w:t xml:space="preserve"> có thể xuất báo cáo tổng hợp phục vụ cho việc đánh giá hoạt động đào tạo.</w:t>
      </w:r>
    </w:p>
    <w:p w14:paraId="567639C2" w14:textId="77777777" w:rsidR="00B70122" w:rsidRPr="00B8618F" w:rsidRDefault="00B70122" w:rsidP="00D01B3C">
      <w:pPr>
        <w:spacing w:after="0" w:line="360" w:lineRule="auto"/>
      </w:pPr>
      <w:bookmarkStart w:id="66" w:name="_Toc11327"/>
      <w:bookmarkStart w:id="67" w:name="_Toc10976"/>
      <w:bookmarkStart w:id="68" w:name="_Toc11551"/>
      <w:r w:rsidRPr="00B8618F">
        <w:br w:type="page"/>
      </w:r>
    </w:p>
    <w:p w14:paraId="6191A684" w14:textId="7CD08569" w:rsidR="00B70122" w:rsidRPr="00E8709C" w:rsidRDefault="276A5059" w:rsidP="00D01B3C">
      <w:pPr>
        <w:pStyle w:val="Heading2"/>
        <w:rPr>
          <w:rFonts w:eastAsiaTheme="minorHAnsi"/>
        </w:rPr>
      </w:pPr>
      <w:bookmarkStart w:id="69" w:name="_Toc204776765"/>
      <w:r w:rsidRPr="00B8618F">
        <w:lastRenderedPageBreak/>
        <w:t xml:space="preserve">3.2. </w:t>
      </w:r>
      <w:r w:rsidRPr="00B8618F">
        <w:rPr>
          <w:lang w:val="vi"/>
        </w:rPr>
        <w:t>Sơ đồ Use Case tổng quát</w:t>
      </w:r>
      <w:bookmarkEnd w:id="66"/>
      <w:bookmarkEnd w:id="67"/>
      <w:bookmarkEnd w:id="68"/>
      <w:r w:rsidR="00E8709C">
        <w:t>.</w:t>
      </w:r>
      <w:bookmarkEnd w:id="69"/>
    </w:p>
    <w:p w14:paraId="6A1F8DD3" w14:textId="77777777" w:rsidR="009B1598" w:rsidRDefault="409C0DE5" w:rsidP="00D01B3C">
      <w:pPr>
        <w:keepNext/>
        <w:spacing w:after="0" w:line="360" w:lineRule="auto"/>
        <w:jc w:val="center"/>
      </w:pPr>
      <w:r w:rsidRPr="00B8618F">
        <w:rPr>
          <w:noProof/>
        </w:rPr>
        <w:drawing>
          <wp:inline distT="0" distB="0" distL="0" distR="0" wp14:anchorId="11D08B5C" wp14:editId="5F9C3A49">
            <wp:extent cx="5981700" cy="5800725"/>
            <wp:effectExtent l="0" t="0" r="0" b="0"/>
            <wp:docPr id="125550115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01159" name=""/>
                    <pic:cNvPicPr/>
                  </pic:nvPicPr>
                  <pic:blipFill>
                    <a:blip r:embed="rId10">
                      <a:extLst>
                        <a:ext uri="{28A0092B-C50C-407E-A947-70E740481C1C}">
                          <a14:useLocalDpi xmlns:a14="http://schemas.microsoft.com/office/drawing/2010/main" val="0"/>
                        </a:ext>
                      </a:extLst>
                    </a:blip>
                    <a:stretch>
                      <a:fillRect/>
                    </a:stretch>
                  </pic:blipFill>
                  <pic:spPr>
                    <a:xfrm>
                      <a:off x="0" y="0"/>
                      <a:ext cx="5981700" cy="5800725"/>
                    </a:xfrm>
                    <a:prstGeom prst="rect">
                      <a:avLst/>
                    </a:prstGeom>
                  </pic:spPr>
                </pic:pic>
              </a:graphicData>
            </a:graphic>
          </wp:inline>
        </w:drawing>
      </w:r>
    </w:p>
    <w:p w14:paraId="5894E348" w14:textId="6851192B" w:rsidR="00B70122" w:rsidRPr="009B1598" w:rsidRDefault="009B1598" w:rsidP="00D01B3C">
      <w:pPr>
        <w:pStyle w:val="Caption"/>
        <w:spacing w:before="0" w:after="0" w:line="360" w:lineRule="auto"/>
      </w:pPr>
      <w:r>
        <w:t xml:space="preserve">Hình </w:t>
      </w:r>
      <w:r>
        <w:fldChar w:fldCharType="begin"/>
      </w:r>
      <w:r>
        <w:instrText>SEQ Hình \* ARABIC</w:instrText>
      </w:r>
      <w:r>
        <w:fldChar w:fldCharType="separate"/>
      </w:r>
      <w:r w:rsidR="00724A6F">
        <w:rPr>
          <w:noProof/>
        </w:rPr>
        <w:t>2</w:t>
      </w:r>
      <w:r>
        <w:fldChar w:fldCharType="end"/>
      </w:r>
      <w:r w:rsidRPr="00544E0E">
        <w:rPr>
          <w:noProof/>
        </w:rPr>
        <w:t>. Sơ đồ Use Case tổng quát</w:t>
      </w:r>
      <w:bookmarkStart w:id="70" w:name="_Toc295"/>
      <w:bookmarkStart w:id="71" w:name="_Toc24413"/>
    </w:p>
    <w:bookmarkEnd w:id="70"/>
    <w:bookmarkEnd w:id="71"/>
    <w:p w14:paraId="504D5E66" w14:textId="72FE9BAA" w:rsidR="00B70122" w:rsidRPr="00B8618F" w:rsidRDefault="00B70122" w:rsidP="00D01B3C">
      <w:pPr>
        <w:keepNext/>
        <w:keepLines/>
        <w:spacing w:after="0" w:line="360" w:lineRule="auto"/>
        <w:ind w:firstLineChars="253" w:firstLine="658"/>
        <w:jc w:val="both"/>
        <w:rPr>
          <w:rFonts w:eastAsia="SimSun"/>
          <w:lang w:eastAsia="ja-JP"/>
        </w:rPr>
      </w:pPr>
      <w:r w:rsidRPr="00B8618F">
        <w:rPr>
          <w:rFonts w:eastAsia="SimSun"/>
          <w:lang w:val="vi" w:eastAsia="ja-JP"/>
        </w:rPr>
        <w:t xml:space="preserve">Sơ đồ </w:t>
      </w:r>
      <w:r w:rsidRPr="00B8618F">
        <w:rPr>
          <w:rFonts w:eastAsia="SimSun"/>
          <w:lang w:eastAsia="ja-JP"/>
        </w:rPr>
        <w:t xml:space="preserve">Use Case tổng quát trong </w:t>
      </w:r>
      <w:r w:rsidR="009B1598" w:rsidRPr="009B1598">
        <w:rPr>
          <w:rFonts w:eastAsia="SimSun"/>
          <w:i/>
          <w:lang w:eastAsia="ja-JP"/>
        </w:rPr>
        <w:t>Hình 2</w:t>
      </w:r>
      <w:r w:rsidR="009B1598">
        <w:rPr>
          <w:rFonts w:eastAsia="SimSun"/>
          <w:i/>
          <w:lang w:eastAsia="ja-JP"/>
        </w:rPr>
        <w:t xml:space="preserve"> </w:t>
      </w:r>
      <w:r w:rsidRPr="00B8618F">
        <w:rPr>
          <w:rFonts w:eastAsia="SimSun"/>
          <w:lang w:eastAsia="ja-JP"/>
        </w:rPr>
        <w:t xml:space="preserve">trên </w:t>
      </w:r>
      <w:r w:rsidRPr="00B8618F">
        <w:rPr>
          <w:rFonts w:eastAsia="SimSun"/>
          <w:lang w:val="vi" w:eastAsia="ja-JP"/>
        </w:rPr>
        <w:t xml:space="preserve">mô tả các tác nhân chính như học viên, giảng viên, quản trị viên </w:t>
      </w:r>
      <w:r w:rsidRPr="00B8618F">
        <w:rPr>
          <w:rFonts w:eastAsia="SimSun"/>
          <w:lang w:eastAsia="ja-JP"/>
        </w:rPr>
        <w:t>cùng các ch</w:t>
      </w:r>
      <w:r w:rsidRPr="00B8618F">
        <w:rPr>
          <w:rFonts w:eastAsia="SimSun"/>
          <w:lang w:val="vi" w:eastAsia="ja-JP"/>
        </w:rPr>
        <w:t xml:space="preserve">ức năng </w:t>
      </w:r>
      <w:r w:rsidRPr="00B8618F">
        <w:rPr>
          <w:rFonts w:eastAsia="SimSun"/>
          <w:lang w:eastAsia="ja-JP"/>
        </w:rPr>
        <w:t>chính.</w:t>
      </w:r>
    </w:p>
    <w:p w14:paraId="4D8C7526" w14:textId="2CA6C07F" w:rsidR="00B70122" w:rsidRPr="00B8618F" w:rsidRDefault="00B70122" w:rsidP="00D01B3C">
      <w:pPr>
        <w:spacing w:after="0" w:line="360" w:lineRule="auto"/>
        <w:rPr>
          <w:rFonts w:eastAsia="SimSun"/>
          <w:lang w:eastAsia="ja-JP"/>
        </w:rPr>
      </w:pPr>
    </w:p>
    <w:p w14:paraId="17A0F61F" w14:textId="77777777" w:rsidR="009B1598" w:rsidRDefault="009B1598" w:rsidP="00D01B3C">
      <w:pPr>
        <w:spacing w:after="0" w:line="360" w:lineRule="auto"/>
        <w:rPr>
          <w:rFonts w:eastAsia="Times New Roman"/>
          <w:b/>
          <w:bCs/>
          <w:lang w:eastAsia="ja-JP"/>
        </w:rPr>
      </w:pPr>
      <w:r>
        <w:rPr>
          <w:rFonts w:eastAsia="Times New Roman"/>
          <w:b/>
          <w:bCs/>
          <w:lang w:eastAsia="ja-JP"/>
        </w:rPr>
        <w:br w:type="page"/>
      </w:r>
    </w:p>
    <w:p w14:paraId="12FBDE4E" w14:textId="669AF85D" w:rsidR="00592F2A" w:rsidRPr="00550CF6" w:rsidRDefault="276A5059" w:rsidP="00D01B3C">
      <w:pPr>
        <w:pStyle w:val="Heading3"/>
      </w:pPr>
      <w:bookmarkStart w:id="72" w:name="_Toc204776766"/>
      <w:r w:rsidRPr="00550CF6">
        <w:lastRenderedPageBreak/>
        <w:t xml:space="preserve">3.2.1. Sơ đồ Use Case phân rã </w:t>
      </w:r>
      <w:r w:rsidR="5200FABA" w:rsidRPr="00550CF6">
        <w:t>H</w:t>
      </w:r>
      <w:r w:rsidRPr="00550CF6">
        <w:t>ọc viên</w:t>
      </w:r>
      <w:r w:rsidR="00E8709C">
        <w:t>.</w:t>
      </w:r>
      <w:bookmarkEnd w:id="72"/>
    </w:p>
    <w:p w14:paraId="79093A43" w14:textId="462AECF1" w:rsidR="00B70122" w:rsidRPr="00B8618F" w:rsidRDefault="276A5059" w:rsidP="00D01B3C">
      <w:pPr>
        <w:spacing w:after="0" w:line="360" w:lineRule="auto"/>
        <w:ind w:firstLineChars="253" w:firstLine="658"/>
        <w:jc w:val="both"/>
        <w:rPr>
          <w:rFonts w:eastAsia="SimSun"/>
          <w:lang w:eastAsia="ja-JP"/>
        </w:rPr>
      </w:pPr>
      <w:r w:rsidRPr="00B8618F">
        <w:rPr>
          <w:rFonts w:eastAsia="SimSun"/>
          <w:lang w:val="vi" w:eastAsia="ja-JP"/>
        </w:rPr>
        <w:t>Biểu đồ</w:t>
      </w:r>
      <w:r w:rsidRPr="00B8618F">
        <w:rPr>
          <w:rFonts w:eastAsia="SimSun"/>
          <w:lang w:eastAsia="ja-JP"/>
        </w:rPr>
        <w:t xml:space="preserve"> U</w:t>
      </w:r>
      <w:r w:rsidRPr="00B8618F">
        <w:rPr>
          <w:rFonts w:eastAsia="SimSun"/>
          <w:lang w:val="vi" w:eastAsia="ja-JP"/>
        </w:rPr>
        <w:t xml:space="preserve">se </w:t>
      </w:r>
      <w:r w:rsidRPr="00B8618F">
        <w:rPr>
          <w:rFonts w:eastAsia="SimSun"/>
          <w:lang w:eastAsia="ja-JP"/>
        </w:rPr>
        <w:t>C</w:t>
      </w:r>
      <w:r w:rsidRPr="00B8618F">
        <w:rPr>
          <w:rFonts w:eastAsia="SimSun"/>
          <w:lang w:val="vi" w:eastAsia="ja-JP"/>
        </w:rPr>
        <w:t xml:space="preserve">ase </w:t>
      </w:r>
      <w:r w:rsidRPr="00B8618F">
        <w:rPr>
          <w:rFonts w:eastAsia="SimSun"/>
          <w:lang w:eastAsia="ja-JP"/>
        </w:rPr>
        <w:t xml:space="preserve">trong </w:t>
      </w:r>
      <w:r w:rsidR="009B1598" w:rsidRPr="009B1598">
        <w:rPr>
          <w:rFonts w:eastAsia="SimSun"/>
          <w:i/>
          <w:lang w:eastAsia="ja-JP"/>
        </w:rPr>
        <w:t>Hình 3</w:t>
      </w:r>
      <w:r w:rsidR="009B1598">
        <w:rPr>
          <w:rFonts w:eastAsia="SimSun"/>
          <w:i/>
          <w:lang w:eastAsia="ja-JP"/>
        </w:rPr>
        <w:t xml:space="preserve"> </w:t>
      </w:r>
      <w:r w:rsidRPr="00B8618F">
        <w:rPr>
          <w:rFonts w:eastAsia="SimSun"/>
          <w:lang w:eastAsia="ja-JP"/>
        </w:rPr>
        <w:t>dưới đây</w:t>
      </w:r>
      <w:r w:rsidRPr="00B8618F">
        <w:rPr>
          <w:rFonts w:eastAsia="SimSun"/>
          <w:lang w:val="vi" w:eastAsia="ja-JP"/>
        </w:rPr>
        <w:t xml:space="preserve"> thể hiện các</w:t>
      </w:r>
      <w:r w:rsidRPr="00B8618F">
        <w:rPr>
          <w:rFonts w:eastAsia="SimSun"/>
          <w:lang w:eastAsia="ja-JP"/>
        </w:rPr>
        <w:t xml:space="preserve"> chức năng cụ thể của Học viên </w:t>
      </w:r>
    </w:p>
    <w:p w14:paraId="6D91850A" w14:textId="16A8465E" w:rsidR="00F4716B" w:rsidRPr="00A96C77" w:rsidRDefault="00825DBC" w:rsidP="00D01B3C">
      <w:pPr>
        <w:spacing w:after="0" w:line="360" w:lineRule="auto"/>
        <w:rPr>
          <w:rFonts w:eastAsia="Times New Roman"/>
          <w:iCs/>
          <w:color w:val="auto"/>
          <w:sz w:val="24"/>
          <w:szCs w:val="24"/>
        </w:rPr>
      </w:pPr>
      <w:r w:rsidRPr="00825DBC">
        <w:rPr>
          <w:rFonts w:eastAsia="Times New Roman"/>
          <w:iCs/>
          <w:noProof/>
          <w:color w:val="auto"/>
          <w:sz w:val="24"/>
          <w:szCs w:val="24"/>
        </w:rPr>
        <w:drawing>
          <wp:inline distT="0" distB="0" distL="0" distR="0" wp14:anchorId="4CBA7151" wp14:editId="42E17B38">
            <wp:extent cx="5972175" cy="7202805"/>
            <wp:effectExtent l="0" t="0" r="0" b="0"/>
            <wp:docPr id="15087442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72175" cy="7202805"/>
                    </a:xfrm>
                    <a:prstGeom prst="rect">
                      <a:avLst/>
                    </a:prstGeom>
                    <a:noFill/>
                    <a:ln>
                      <a:noFill/>
                    </a:ln>
                  </pic:spPr>
                </pic:pic>
              </a:graphicData>
            </a:graphic>
          </wp:inline>
        </w:drawing>
      </w:r>
    </w:p>
    <w:p w14:paraId="431ECE57" w14:textId="04B82F3F" w:rsidR="0038488F" w:rsidRPr="00CB7FEC" w:rsidRDefault="009B1598" w:rsidP="00D01B3C">
      <w:pPr>
        <w:pStyle w:val="Caption"/>
        <w:spacing w:before="0" w:after="0" w:line="360" w:lineRule="auto"/>
        <w:rPr>
          <w:rFonts w:eastAsia="SimHei"/>
          <w:i w:val="0"/>
          <w:iCs w:val="0"/>
          <w:lang w:eastAsia="ja-JP"/>
        </w:rPr>
      </w:pPr>
      <w:r>
        <w:t xml:space="preserve">Hình </w:t>
      </w:r>
      <w:r>
        <w:fldChar w:fldCharType="begin"/>
      </w:r>
      <w:r>
        <w:instrText>SEQ Hình \* ARABIC</w:instrText>
      </w:r>
      <w:r>
        <w:fldChar w:fldCharType="separate"/>
      </w:r>
      <w:r w:rsidR="00724A6F">
        <w:rPr>
          <w:noProof/>
        </w:rPr>
        <w:t>3</w:t>
      </w:r>
      <w:r>
        <w:fldChar w:fldCharType="end"/>
      </w:r>
      <w:r w:rsidRPr="004C0BD1">
        <w:rPr>
          <w:noProof/>
        </w:rPr>
        <w:t>. Sơ đồ Use Case phân rã học viên</w:t>
      </w:r>
    </w:p>
    <w:p w14:paraId="532205DF" w14:textId="4BDB9CE5" w:rsidR="00BD40E8" w:rsidRDefault="0004170F" w:rsidP="00D01B3C">
      <w:pPr>
        <w:pStyle w:val="Heading4"/>
        <w:spacing w:before="0" w:after="0"/>
      </w:pPr>
      <w:r w:rsidRPr="0004170F">
        <w:rPr>
          <w:lang w:val="vi"/>
        </w:rPr>
        <w:lastRenderedPageBreak/>
        <w:t xml:space="preserve">3.2.1.1. </w:t>
      </w:r>
      <w:r>
        <w:t>Đăng ký</w:t>
      </w:r>
      <w:r w:rsidR="00080B94">
        <w:t xml:space="preserve"> tài khoản</w:t>
      </w:r>
      <w:r w:rsidRPr="0004170F">
        <w:rPr>
          <w:lang w:val="vi"/>
        </w:rPr>
        <w:t xml:space="preserve"> của “Học viên”.</w:t>
      </w:r>
    </w:p>
    <w:tbl>
      <w:tblPr>
        <w:tblW w:w="9581" w:type="dxa"/>
        <w:tblInd w:w="98"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ook w:val="04A0" w:firstRow="1" w:lastRow="0" w:firstColumn="1" w:lastColumn="0" w:noHBand="0" w:noVBand="1"/>
      </w:tblPr>
      <w:tblGrid>
        <w:gridCol w:w="3061"/>
        <w:gridCol w:w="6520"/>
      </w:tblGrid>
      <w:tr w:rsidR="00A51560" w:rsidRPr="00A51560" w14:paraId="102CE8CC" w14:textId="77777777" w:rsidTr="00114279">
        <w:trPr>
          <w:trHeight w:val="454"/>
        </w:trPr>
        <w:tc>
          <w:tcPr>
            <w:tcW w:w="3061" w:type="dxa"/>
            <w:tcBorders>
              <w:top w:val="single" w:sz="6" w:space="0" w:color="000000" w:themeColor="text1"/>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vAlign w:val="center"/>
            <w:hideMark/>
          </w:tcPr>
          <w:p w14:paraId="3FCE7C61" w14:textId="77777777" w:rsidR="00A51560" w:rsidRPr="00A51560" w:rsidRDefault="00A51560" w:rsidP="00D01B3C">
            <w:pPr>
              <w:spacing w:after="0" w:line="360" w:lineRule="auto"/>
              <w:rPr>
                <w:b/>
                <w:bCs/>
                <w:lang w:val="vi-VN" w:eastAsia="ja-JP"/>
              </w:rPr>
            </w:pPr>
            <w:r w:rsidRPr="00A51560">
              <w:rPr>
                <w:b/>
                <w:bCs/>
                <w:lang w:val="vi-VN" w:eastAsia="ja-JP"/>
              </w:rPr>
              <w:t>Trường hợp:</w:t>
            </w:r>
          </w:p>
        </w:tc>
        <w:tc>
          <w:tcPr>
            <w:tcW w:w="6520" w:type="dxa"/>
            <w:tcBorders>
              <w:top w:val="single" w:sz="6" w:space="0" w:color="000000" w:themeColor="text1"/>
              <w:left w:val="single" w:sz="6"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F8659B8" w14:textId="063B0CE8" w:rsidR="00A51560" w:rsidRPr="00A51560" w:rsidRDefault="00196114" w:rsidP="00D01B3C">
            <w:pPr>
              <w:spacing w:after="0" w:line="360" w:lineRule="auto"/>
              <w:jc w:val="both"/>
              <w:rPr>
                <w:lang w:val="vi-VN" w:eastAsia="ja-JP"/>
              </w:rPr>
            </w:pPr>
            <w:r w:rsidRPr="00196114">
              <w:rPr>
                <w:lang w:eastAsia="ja-JP"/>
              </w:rPr>
              <w:t>Đăng ký</w:t>
            </w:r>
          </w:p>
        </w:tc>
      </w:tr>
      <w:tr w:rsidR="00A51560" w:rsidRPr="00A51560" w14:paraId="1D7CAFC1" w14:textId="77777777" w:rsidTr="00114279">
        <w:trPr>
          <w:trHeight w:val="454"/>
        </w:trPr>
        <w:tc>
          <w:tcPr>
            <w:tcW w:w="3061" w:type="dxa"/>
            <w:tcBorders>
              <w:top w:val="single" w:sz="6" w:space="0" w:color="000000" w:themeColor="text1"/>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vAlign w:val="center"/>
            <w:hideMark/>
          </w:tcPr>
          <w:p w14:paraId="25EBA4D1" w14:textId="77777777" w:rsidR="00A51560" w:rsidRPr="00A51560" w:rsidRDefault="00A51560" w:rsidP="00D01B3C">
            <w:pPr>
              <w:spacing w:after="0" w:line="360" w:lineRule="auto"/>
              <w:rPr>
                <w:b/>
                <w:bCs/>
                <w:lang w:val="vi-VN" w:eastAsia="ja-JP"/>
              </w:rPr>
            </w:pPr>
            <w:r w:rsidRPr="00A51560">
              <w:rPr>
                <w:b/>
                <w:bCs/>
                <w:lang w:val="vi-VN" w:eastAsia="ja-JP"/>
              </w:rPr>
              <w:t>Tác nhân:</w:t>
            </w:r>
          </w:p>
        </w:tc>
        <w:tc>
          <w:tcPr>
            <w:tcW w:w="6520" w:type="dxa"/>
            <w:tcBorders>
              <w:top w:val="single" w:sz="6" w:space="0" w:color="000000" w:themeColor="text1"/>
              <w:left w:val="single" w:sz="6"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C1E9D12" w14:textId="77777777" w:rsidR="00A51560" w:rsidRPr="00A51560" w:rsidRDefault="00A51560" w:rsidP="00D01B3C">
            <w:pPr>
              <w:spacing w:after="0" w:line="360" w:lineRule="auto"/>
              <w:jc w:val="both"/>
              <w:rPr>
                <w:lang w:val="vi-VN" w:eastAsia="ja-JP"/>
              </w:rPr>
            </w:pPr>
            <w:r w:rsidRPr="00A51560">
              <w:rPr>
                <w:lang w:val="vi-VN" w:eastAsia="ja-JP"/>
              </w:rPr>
              <w:t>Học viên</w:t>
            </w:r>
          </w:p>
        </w:tc>
      </w:tr>
      <w:tr w:rsidR="00A51560" w:rsidRPr="00A51560" w14:paraId="723135DE" w14:textId="77777777" w:rsidTr="00114279">
        <w:trPr>
          <w:trHeight w:val="454"/>
        </w:trPr>
        <w:tc>
          <w:tcPr>
            <w:tcW w:w="3061" w:type="dxa"/>
            <w:tcBorders>
              <w:top w:val="single" w:sz="6" w:space="0" w:color="000000" w:themeColor="text1"/>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vAlign w:val="center"/>
            <w:hideMark/>
          </w:tcPr>
          <w:p w14:paraId="536F4E63" w14:textId="77777777" w:rsidR="00A51560" w:rsidRPr="00A51560" w:rsidRDefault="00A51560" w:rsidP="00D01B3C">
            <w:pPr>
              <w:spacing w:after="0" w:line="360" w:lineRule="auto"/>
              <w:rPr>
                <w:b/>
                <w:bCs/>
                <w:lang w:val="vi-VN" w:eastAsia="ja-JP"/>
              </w:rPr>
            </w:pPr>
            <w:r w:rsidRPr="00A51560">
              <w:rPr>
                <w:b/>
                <w:bCs/>
                <w:lang w:val="vi-VN" w:eastAsia="ja-JP"/>
              </w:rPr>
              <w:t>Mô tả:</w:t>
            </w:r>
          </w:p>
        </w:tc>
        <w:tc>
          <w:tcPr>
            <w:tcW w:w="6520" w:type="dxa"/>
            <w:tcBorders>
              <w:top w:val="single" w:sz="6" w:space="0" w:color="000000" w:themeColor="text1"/>
              <w:left w:val="single" w:sz="6"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01F0C8B" w14:textId="6E838C4A" w:rsidR="00A51560" w:rsidRPr="00A51560" w:rsidRDefault="00196114" w:rsidP="00D01B3C">
            <w:pPr>
              <w:spacing w:after="0" w:line="360" w:lineRule="auto"/>
              <w:jc w:val="both"/>
              <w:rPr>
                <w:lang w:val="vi-VN" w:eastAsia="ja-JP"/>
              </w:rPr>
            </w:pPr>
            <w:r w:rsidRPr="00196114">
              <w:rPr>
                <w:lang w:val="vi-VN" w:eastAsia="ja-JP"/>
              </w:rPr>
              <w:t xml:space="preserve">Cho phép </w:t>
            </w:r>
            <w:r w:rsidR="00860C3D">
              <w:rPr>
                <w:lang w:eastAsia="ja-JP"/>
              </w:rPr>
              <w:t>tác nhân</w:t>
            </w:r>
            <w:r w:rsidRPr="00196114">
              <w:rPr>
                <w:lang w:val="vi-VN" w:eastAsia="ja-JP"/>
              </w:rPr>
              <w:t xml:space="preserve"> tạo tài khoản mới để sử dụng hệ thống</w:t>
            </w:r>
          </w:p>
        </w:tc>
      </w:tr>
      <w:tr w:rsidR="00A51560" w:rsidRPr="00A51560" w14:paraId="6A4C84F5" w14:textId="77777777" w:rsidTr="00114279">
        <w:trPr>
          <w:trHeight w:val="454"/>
        </w:trPr>
        <w:tc>
          <w:tcPr>
            <w:tcW w:w="3061" w:type="dxa"/>
            <w:tcBorders>
              <w:top w:val="single" w:sz="6" w:space="0" w:color="000000" w:themeColor="text1"/>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vAlign w:val="center"/>
            <w:hideMark/>
          </w:tcPr>
          <w:p w14:paraId="64EC6BC6" w14:textId="77777777" w:rsidR="00A51560" w:rsidRPr="00A51560" w:rsidRDefault="00A51560" w:rsidP="00D01B3C">
            <w:pPr>
              <w:spacing w:after="0" w:line="360" w:lineRule="auto"/>
              <w:rPr>
                <w:b/>
                <w:bCs/>
                <w:lang w:val="vi-VN" w:eastAsia="ja-JP"/>
              </w:rPr>
            </w:pPr>
            <w:r w:rsidRPr="00A51560">
              <w:rPr>
                <w:b/>
                <w:bCs/>
                <w:lang w:val="vi-VN" w:eastAsia="ja-JP"/>
              </w:rPr>
              <w:t>Kích hoạt:</w:t>
            </w:r>
          </w:p>
        </w:tc>
        <w:tc>
          <w:tcPr>
            <w:tcW w:w="6520" w:type="dxa"/>
            <w:tcBorders>
              <w:top w:val="single" w:sz="6" w:space="0" w:color="000000" w:themeColor="text1"/>
              <w:left w:val="single" w:sz="6"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CEF7AF2" w14:textId="6282C22E" w:rsidR="00A51560" w:rsidRPr="00A51560" w:rsidRDefault="00860C3D" w:rsidP="00D01B3C">
            <w:pPr>
              <w:spacing w:after="0" w:line="360" w:lineRule="auto"/>
              <w:jc w:val="both"/>
              <w:rPr>
                <w:lang w:val="vi-VN" w:eastAsia="ja-JP"/>
              </w:rPr>
            </w:pPr>
            <w:r>
              <w:rPr>
                <w:lang w:eastAsia="ja-JP"/>
              </w:rPr>
              <w:t>Tác nhân</w:t>
            </w:r>
            <w:r w:rsidR="00A51560" w:rsidRPr="00A51560">
              <w:rPr>
                <w:lang w:val="vi-VN" w:eastAsia="ja-JP"/>
              </w:rPr>
              <w:t xml:space="preserve"> truy cập </w:t>
            </w:r>
            <w:r w:rsidR="00431BD3" w:rsidRPr="00431BD3">
              <w:rPr>
                <w:lang w:val="vi-VN" w:eastAsia="ja-JP"/>
              </w:rPr>
              <w:t>trang đăng ký</w:t>
            </w:r>
          </w:p>
        </w:tc>
      </w:tr>
      <w:tr w:rsidR="00A51560" w:rsidRPr="00A51560" w14:paraId="6E69DBC0" w14:textId="77777777" w:rsidTr="00114279">
        <w:trPr>
          <w:trHeight w:val="454"/>
        </w:trPr>
        <w:tc>
          <w:tcPr>
            <w:tcW w:w="3061" w:type="dxa"/>
            <w:tcBorders>
              <w:top w:val="single" w:sz="6" w:space="0" w:color="000000" w:themeColor="text1"/>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vAlign w:val="center"/>
            <w:hideMark/>
          </w:tcPr>
          <w:p w14:paraId="14958C30" w14:textId="77777777" w:rsidR="00A51560" w:rsidRPr="00A51560" w:rsidRDefault="00A51560" w:rsidP="00D01B3C">
            <w:pPr>
              <w:spacing w:after="0" w:line="360" w:lineRule="auto"/>
              <w:rPr>
                <w:b/>
                <w:bCs/>
                <w:lang w:val="vi-VN" w:eastAsia="ja-JP"/>
              </w:rPr>
            </w:pPr>
            <w:r w:rsidRPr="00A51560">
              <w:rPr>
                <w:b/>
                <w:bCs/>
                <w:lang w:val="vi-VN" w:eastAsia="ja-JP"/>
              </w:rPr>
              <w:t>Tiền điều kiện:</w:t>
            </w:r>
          </w:p>
        </w:tc>
        <w:tc>
          <w:tcPr>
            <w:tcW w:w="6520" w:type="dxa"/>
            <w:tcBorders>
              <w:top w:val="single" w:sz="6" w:space="0" w:color="000000" w:themeColor="text1"/>
              <w:left w:val="single" w:sz="6"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82FD777" w14:textId="12D6019D" w:rsidR="00A51560" w:rsidRPr="00A51560" w:rsidRDefault="00431BD3" w:rsidP="00D01B3C">
            <w:pPr>
              <w:spacing w:after="0" w:line="360" w:lineRule="auto"/>
              <w:jc w:val="both"/>
              <w:rPr>
                <w:lang w:val="vi-VN" w:eastAsia="ja-JP"/>
              </w:rPr>
            </w:pPr>
            <w:r>
              <w:rPr>
                <w:lang w:val="vi-VN" w:eastAsia="ja-JP"/>
              </w:rPr>
              <w:t>T</w:t>
            </w:r>
            <w:r>
              <w:rPr>
                <w:lang w:eastAsia="ja-JP"/>
              </w:rPr>
              <w:t>ác nhân</w:t>
            </w:r>
            <w:r w:rsidRPr="00431BD3">
              <w:rPr>
                <w:lang w:val="vi-VN" w:eastAsia="ja-JP"/>
              </w:rPr>
              <w:t xml:space="preserve"> chưa có tài khoản trong hệ thống</w:t>
            </w:r>
          </w:p>
        </w:tc>
      </w:tr>
      <w:tr w:rsidR="00A51560" w:rsidRPr="00A51560" w14:paraId="1351EDA0" w14:textId="77777777" w:rsidTr="00114279">
        <w:trPr>
          <w:trHeight w:val="454"/>
        </w:trPr>
        <w:tc>
          <w:tcPr>
            <w:tcW w:w="3061" w:type="dxa"/>
            <w:tcBorders>
              <w:top w:val="single" w:sz="6" w:space="0" w:color="000000" w:themeColor="text1"/>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vAlign w:val="center"/>
            <w:hideMark/>
          </w:tcPr>
          <w:p w14:paraId="6E2047B0" w14:textId="77777777" w:rsidR="00A51560" w:rsidRPr="00A51560" w:rsidRDefault="00A51560" w:rsidP="00D01B3C">
            <w:pPr>
              <w:spacing w:after="0" w:line="360" w:lineRule="auto"/>
              <w:rPr>
                <w:b/>
                <w:bCs/>
                <w:lang w:val="vi-VN" w:eastAsia="ja-JP"/>
              </w:rPr>
            </w:pPr>
            <w:r w:rsidRPr="00A51560">
              <w:rPr>
                <w:b/>
                <w:bCs/>
                <w:lang w:val="vi-VN" w:eastAsia="ja-JP"/>
              </w:rPr>
              <w:t>Hậu điều kiện:</w:t>
            </w:r>
          </w:p>
        </w:tc>
        <w:tc>
          <w:tcPr>
            <w:tcW w:w="6520" w:type="dxa"/>
            <w:tcBorders>
              <w:top w:val="single" w:sz="6" w:space="0" w:color="000000" w:themeColor="text1"/>
              <w:left w:val="single" w:sz="6"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76B1D5A" w14:textId="409F06BF" w:rsidR="00A51560" w:rsidRPr="00A51560" w:rsidRDefault="00585426" w:rsidP="00D01B3C">
            <w:pPr>
              <w:spacing w:after="0" w:line="360" w:lineRule="auto"/>
              <w:jc w:val="both"/>
              <w:rPr>
                <w:lang w:eastAsia="ja-JP"/>
              </w:rPr>
            </w:pPr>
            <w:r>
              <w:rPr>
                <w:lang w:eastAsia="ja-JP"/>
              </w:rPr>
              <w:t>Tác nhân đăng kí tài khoản thành công, chuyển tới trang đăng nhập</w:t>
            </w:r>
            <w:r w:rsidR="00DD7336">
              <w:rPr>
                <w:lang w:eastAsia="ja-JP"/>
              </w:rPr>
              <w:t>.</w:t>
            </w:r>
          </w:p>
        </w:tc>
      </w:tr>
      <w:tr w:rsidR="00A51560" w:rsidRPr="00A51560" w14:paraId="08A5C831" w14:textId="77777777" w:rsidTr="00114279">
        <w:trPr>
          <w:trHeight w:val="454"/>
        </w:trPr>
        <w:tc>
          <w:tcPr>
            <w:tcW w:w="3061" w:type="dxa"/>
            <w:tcBorders>
              <w:top w:val="single" w:sz="6" w:space="0" w:color="000000" w:themeColor="text1"/>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vAlign w:val="center"/>
            <w:hideMark/>
          </w:tcPr>
          <w:p w14:paraId="4915C421" w14:textId="77777777" w:rsidR="00A51560" w:rsidRPr="00A51560" w:rsidRDefault="00A51560" w:rsidP="00D01B3C">
            <w:pPr>
              <w:spacing w:after="0" w:line="360" w:lineRule="auto"/>
              <w:rPr>
                <w:b/>
                <w:bCs/>
                <w:lang w:val="vi-VN" w:eastAsia="ja-JP"/>
              </w:rPr>
            </w:pPr>
            <w:r w:rsidRPr="00A51560">
              <w:rPr>
                <w:b/>
                <w:bCs/>
                <w:lang w:val="vi-VN" w:eastAsia="ja-JP"/>
              </w:rPr>
              <w:t>Luồng thông thường:</w:t>
            </w:r>
          </w:p>
        </w:tc>
        <w:tc>
          <w:tcPr>
            <w:tcW w:w="6520" w:type="dxa"/>
            <w:tcBorders>
              <w:top w:val="single" w:sz="6" w:space="0" w:color="000000" w:themeColor="text1"/>
              <w:left w:val="single" w:sz="6"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1CE2256" w14:textId="7E064BA7" w:rsidR="00DD7336" w:rsidRPr="00DD7336" w:rsidRDefault="00D61AED" w:rsidP="00BB2F39">
            <w:pPr>
              <w:pStyle w:val="ListParagraph"/>
              <w:numPr>
                <w:ilvl w:val="0"/>
                <w:numId w:val="32"/>
              </w:numPr>
              <w:spacing w:after="0" w:line="360" w:lineRule="auto"/>
              <w:jc w:val="both"/>
              <w:rPr>
                <w:lang w:eastAsia="ja-JP"/>
              </w:rPr>
            </w:pPr>
            <w:r>
              <w:rPr>
                <w:lang w:eastAsia="ja-JP"/>
              </w:rPr>
              <w:t>Tác nhân</w:t>
            </w:r>
            <w:r w:rsidR="00DD7336" w:rsidRPr="009327F9">
              <w:rPr>
                <w:lang w:val="vi-VN" w:eastAsia="ja-JP"/>
              </w:rPr>
              <w:t xml:space="preserve"> truy cập trang "Register"</w:t>
            </w:r>
          </w:p>
          <w:p w14:paraId="5BACC658" w14:textId="5E270D02" w:rsidR="00DD7336" w:rsidRPr="00DD7336" w:rsidRDefault="00DD7336" w:rsidP="00BB2F39">
            <w:pPr>
              <w:pStyle w:val="ListParagraph"/>
              <w:numPr>
                <w:ilvl w:val="0"/>
                <w:numId w:val="32"/>
              </w:numPr>
              <w:spacing w:after="0" w:line="360" w:lineRule="auto"/>
              <w:jc w:val="both"/>
              <w:rPr>
                <w:lang w:eastAsia="ja-JP"/>
              </w:rPr>
            </w:pPr>
            <w:r w:rsidRPr="009327F9">
              <w:rPr>
                <w:lang w:val="vi-VN" w:eastAsia="ja-JP"/>
              </w:rPr>
              <w:t>Hệ thống hiển thị form đăng ký</w:t>
            </w:r>
          </w:p>
          <w:p w14:paraId="177B6774" w14:textId="4949DDE8" w:rsidR="00DD7336" w:rsidRPr="00DD7336" w:rsidRDefault="00D61AED" w:rsidP="00BB2F39">
            <w:pPr>
              <w:pStyle w:val="ListParagraph"/>
              <w:numPr>
                <w:ilvl w:val="0"/>
                <w:numId w:val="32"/>
              </w:numPr>
              <w:spacing w:after="0" w:line="360" w:lineRule="auto"/>
              <w:jc w:val="both"/>
              <w:rPr>
                <w:lang w:eastAsia="ja-JP"/>
              </w:rPr>
            </w:pPr>
            <w:r>
              <w:rPr>
                <w:lang w:eastAsia="ja-JP"/>
              </w:rPr>
              <w:t>Tác nhân</w:t>
            </w:r>
            <w:r w:rsidR="00DD7336" w:rsidRPr="009327F9">
              <w:rPr>
                <w:lang w:val="vi-VN" w:eastAsia="ja-JP"/>
              </w:rPr>
              <w:t xml:space="preserve"> nhập các thông tin cần thiết</w:t>
            </w:r>
          </w:p>
          <w:p w14:paraId="54748D26" w14:textId="699CE595" w:rsidR="00DD7336" w:rsidRPr="00DD7336" w:rsidRDefault="00D61AED" w:rsidP="00BB2F39">
            <w:pPr>
              <w:pStyle w:val="ListParagraph"/>
              <w:numPr>
                <w:ilvl w:val="0"/>
                <w:numId w:val="32"/>
              </w:numPr>
              <w:spacing w:after="0" w:line="360" w:lineRule="auto"/>
              <w:jc w:val="both"/>
              <w:rPr>
                <w:lang w:eastAsia="ja-JP"/>
              </w:rPr>
            </w:pPr>
            <w:r>
              <w:rPr>
                <w:lang w:eastAsia="ja-JP"/>
              </w:rPr>
              <w:t>Tác nhân</w:t>
            </w:r>
            <w:r w:rsidR="00DD7336" w:rsidRPr="009327F9">
              <w:rPr>
                <w:lang w:val="vi-VN" w:eastAsia="ja-JP"/>
              </w:rPr>
              <w:t xml:space="preserve"> nhấn nút “Đăng ký”</w:t>
            </w:r>
          </w:p>
          <w:p w14:paraId="43221CF4" w14:textId="6C6FDF7A" w:rsidR="00DD7336" w:rsidRPr="00DD7336" w:rsidRDefault="00DD7336" w:rsidP="00BB2F39">
            <w:pPr>
              <w:pStyle w:val="ListParagraph"/>
              <w:numPr>
                <w:ilvl w:val="0"/>
                <w:numId w:val="32"/>
              </w:numPr>
              <w:spacing w:after="0" w:line="360" w:lineRule="auto"/>
              <w:jc w:val="both"/>
              <w:rPr>
                <w:lang w:eastAsia="ja-JP"/>
              </w:rPr>
            </w:pPr>
            <w:r w:rsidRPr="009327F9">
              <w:rPr>
                <w:lang w:val="vi-VN" w:eastAsia="ja-JP"/>
              </w:rPr>
              <w:t>Hệ thống kiểm tra thông tin đăng ký</w:t>
            </w:r>
          </w:p>
          <w:p w14:paraId="1B67F12B" w14:textId="3CEBDA5B" w:rsidR="00DD7336" w:rsidRPr="00DD7336" w:rsidRDefault="00DD7336" w:rsidP="00BB2F39">
            <w:pPr>
              <w:pStyle w:val="ListParagraph"/>
              <w:numPr>
                <w:ilvl w:val="0"/>
                <w:numId w:val="32"/>
              </w:numPr>
              <w:spacing w:after="0" w:line="360" w:lineRule="auto"/>
              <w:jc w:val="both"/>
              <w:rPr>
                <w:lang w:eastAsia="ja-JP"/>
              </w:rPr>
            </w:pPr>
            <w:r w:rsidRPr="009327F9">
              <w:rPr>
                <w:lang w:val="vi-VN" w:eastAsia="ja-JP"/>
              </w:rPr>
              <w:t>Nếu thông tin hợp lệ và email/username chưa tồn tại, hệ thống tạo tài khoản mới</w:t>
            </w:r>
          </w:p>
          <w:p w14:paraId="45DB49AA" w14:textId="7D9BB34B" w:rsidR="00A51560" w:rsidRPr="009327F9" w:rsidRDefault="00DD7336" w:rsidP="00BB2F39">
            <w:pPr>
              <w:pStyle w:val="ListParagraph"/>
              <w:numPr>
                <w:ilvl w:val="0"/>
                <w:numId w:val="32"/>
              </w:numPr>
              <w:spacing w:after="0" w:line="360" w:lineRule="auto"/>
              <w:jc w:val="both"/>
              <w:rPr>
                <w:lang w:val="vi-VN" w:eastAsia="ja-JP"/>
              </w:rPr>
            </w:pPr>
            <w:r w:rsidRPr="009327F9">
              <w:rPr>
                <w:lang w:val="vi-VN" w:eastAsia="ja-JP"/>
              </w:rPr>
              <w:t>Hệ thống hiển thị thông báo “Đăng ký thành công”</w:t>
            </w:r>
          </w:p>
        </w:tc>
      </w:tr>
      <w:tr w:rsidR="00A51560" w:rsidRPr="00A51560" w14:paraId="7274622E" w14:textId="77777777" w:rsidTr="00114279">
        <w:trPr>
          <w:trHeight w:val="454"/>
        </w:trPr>
        <w:tc>
          <w:tcPr>
            <w:tcW w:w="3061" w:type="dxa"/>
            <w:tcBorders>
              <w:top w:val="single" w:sz="6" w:space="0" w:color="000000" w:themeColor="text1"/>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vAlign w:val="center"/>
            <w:hideMark/>
          </w:tcPr>
          <w:p w14:paraId="5AFDB393" w14:textId="77777777" w:rsidR="00A51560" w:rsidRPr="00A51560" w:rsidRDefault="00A51560" w:rsidP="00D01B3C">
            <w:pPr>
              <w:spacing w:after="0" w:line="360" w:lineRule="auto"/>
              <w:rPr>
                <w:b/>
                <w:bCs/>
                <w:lang w:val="vi-VN" w:eastAsia="ja-JP"/>
              </w:rPr>
            </w:pPr>
            <w:r w:rsidRPr="00A51560">
              <w:rPr>
                <w:b/>
                <w:bCs/>
                <w:lang w:val="vi-VN" w:eastAsia="ja-JP"/>
              </w:rPr>
              <w:t>Luồng thay thế:</w:t>
            </w:r>
          </w:p>
        </w:tc>
        <w:tc>
          <w:tcPr>
            <w:tcW w:w="6520" w:type="dxa"/>
            <w:tcBorders>
              <w:top w:val="single" w:sz="6" w:space="0" w:color="000000" w:themeColor="text1"/>
              <w:left w:val="single" w:sz="6"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1B9CF3F" w14:textId="15140A50" w:rsidR="00151032" w:rsidRPr="00151032" w:rsidRDefault="00151032" w:rsidP="00D01B3C">
            <w:pPr>
              <w:spacing w:after="0" w:line="360" w:lineRule="auto"/>
              <w:jc w:val="both"/>
              <w:rPr>
                <w:lang w:eastAsia="ja-JP"/>
              </w:rPr>
            </w:pPr>
            <w:r w:rsidRPr="00151032">
              <w:rPr>
                <w:lang w:val="vi-VN" w:eastAsia="ja-JP"/>
              </w:rPr>
              <w:t>6a. Nếu email/username đã tồn tại:</w:t>
            </w:r>
          </w:p>
          <w:p w14:paraId="6A50419D" w14:textId="4F79C028" w:rsidR="00151032" w:rsidRPr="00151032" w:rsidRDefault="00151032" w:rsidP="00BB2F39">
            <w:pPr>
              <w:pStyle w:val="ListParagraph"/>
              <w:numPr>
                <w:ilvl w:val="0"/>
                <w:numId w:val="33"/>
              </w:numPr>
              <w:spacing w:after="0" w:line="360" w:lineRule="auto"/>
              <w:jc w:val="both"/>
              <w:rPr>
                <w:lang w:eastAsia="ja-JP"/>
              </w:rPr>
            </w:pPr>
            <w:r w:rsidRPr="00151032">
              <w:rPr>
                <w:lang w:val="vi-VN" w:eastAsia="ja-JP"/>
              </w:rPr>
              <w:t>Hệ thống hiển thị thông báo lỗi: “Email/Username người dùng đã tồn tại”</w:t>
            </w:r>
          </w:p>
          <w:p w14:paraId="51DEFBF2" w14:textId="6E3E02D6" w:rsidR="00A51560" w:rsidRPr="00151032" w:rsidRDefault="00D61AED" w:rsidP="00BB2F39">
            <w:pPr>
              <w:pStyle w:val="ListParagraph"/>
              <w:numPr>
                <w:ilvl w:val="0"/>
                <w:numId w:val="33"/>
              </w:numPr>
              <w:spacing w:after="0" w:line="360" w:lineRule="auto"/>
              <w:jc w:val="both"/>
              <w:rPr>
                <w:lang w:val="vi-VN" w:eastAsia="ja-JP"/>
              </w:rPr>
            </w:pPr>
            <w:r>
              <w:rPr>
                <w:lang w:eastAsia="ja-JP"/>
              </w:rPr>
              <w:t>Tác nhân</w:t>
            </w:r>
            <w:r w:rsidR="00151032" w:rsidRPr="00151032">
              <w:rPr>
                <w:lang w:val="vi-VN" w:eastAsia="ja-JP"/>
              </w:rPr>
              <w:t xml:space="preserve"> cần nhập lại thông tin đăng ký khác</w:t>
            </w:r>
          </w:p>
        </w:tc>
      </w:tr>
      <w:tr w:rsidR="00A51560" w:rsidRPr="00A51560" w14:paraId="7970ED16" w14:textId="77777777" w:rsidTr="00114279">
        <w:trPr>
          <w:trHeight w:val="454"/>
        </w:trPr>
        <w:tc>
          <w:tcPr>
            <w:tcW w:w="3061" w:type="dxa"/>
            <w:tcBorders>
              <w:top w:val="single" w:sz="6" w:space="0" w:color="000000" w:themeColor="text1"/>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vAlign w:val="center"/>
            <w:hideMark/>
          </w:tcPr>
          <w:p w14:paraId="75E774CC" w14:textId="77777777" w:rsidR="00A51560" w:rsidRPr="00A51560" w:rsidRDefault="00A51560" w:rsidP="00D01B3C">
            <w:pPr>
              <w:spacing w:after="0" w:line="360" w:lineRule="auto"/>
              <w:rPr>
                <w:b/>
                <w:bCs/>
                <w:lang w:val="vi-VN" w:eastAsia="ja-JP"/>
              </w:rPr>
            </w:pPr>
            <w:r w:rsidRPr="00A51560">
              <w:rPr>
                <w:b/>
                <w:bCs/>
                <w:lang w:val="vi-VN" w:eastAsia="ja-JP"/>
              </w:rPr>
              <w:t>Ngoại lệ:</w:t>
            </w:r>
          </w:p>
        </w:tc>
        <w:tc>
          <w:tcPr>
            <w:tcW w:w="6520" w:type="dxa"/>
            <w:tcBorders>
              <w:top w:val="single" w:sz="6" w:space="0" w:color="000000" w:themeColor="text1"/>
              <w:left w:val="single" w:sz="6"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C64A3AC" w14:textId="77777777" w:rsidR="0057705F" w:rsidRDefault="0057705F" w:rsidP="00BB2F39">
            <w:pPr>
              <w:pStyle w:val="ListParagraph"/>
              <w:numPr>
                <w:ilvl w:val="0"/>
                <w:numId w:val="34"/>
              </w:numPr>
              <w:spacing w:after="0" w:line="360" w:lineRule="auto"/>
              <w:jc w:val="both"/>
              <w:rPr>
                <w:lang w:eastAsia="ja-JP"/>
              </w:rPr>
            </w:pPr>
            <w:r>
              <w:rPr>
                <w:lang w:eastAsia="ja-JP"/>
              </w:rPr>
              <w:t>Người dùng không nhập đủ thông tin cần thiết:</w:t>
            </w:r>
          </w:p>
          <w:p w14:paraId="1BE7F453" w14:textId="4DC245EC" w:rsidR="0057705F" w:rsidRDefault="0057705F" w:rsidP="00BB2F39">
            <w:pPr>
              <w:pStyle w:val="ListParagraph"/>
              <w:numPr>
                <w:ilvl w:val="0"/>
                <w:numId w:val="35"/>
              </w:numPr>
              <w:spacing w:after="0" w:line="360" w:lineRule="auto"/>
              <w:jc w:val="both"/>
              <w:rPr>
                <w:lang w:eastAsia="ja-JP"/>
              </w:rPr>
            </w:pPr>
            <w:r>
              <w:rPr>
                <w:lang w:eastAsia="ja-JP"/>
              </w:rPr>
              <w:t>Hệ thống hiển thị thông báo lỗi</w:t>
            </w:r>
          </w:p>
          <w:p w14:paraId="64039B7D" w14:textId="71DDFF93" w:rsidR="00A51560" w:rsidRPr="0057705F" w:rsidRDefault="00D61AED" w:rsidP="00BB2F39">
            <w:pPr>
              <w:pStyle w:val="ListParagraph"/>
              <w:numPr>
                <w:ilvl w:val="0"/>
                <w:numId w:val="35"/>
              </w:numPr>
              <w:spacing w:after="0" w:line="360" w:lineRule="auto"/>
              <w:jc w:val="both"/>
              <w:rPr>
                <w:lang w:val="vi-VN" w:eastAsia="ja-JP"/>
              </w:rPr>
            </w:pPr>
            <w:r>
              <w:rPr>
                <w:lang w:eastAsia="ja-JP"/>
              </w:rPr>
              <w:t>Tác nhân</w:t>
            </w:r>
            <w:r w:rsidR="0057705F">
              <w:rPr>
                <w:lang w:eastAsia="ja-JP"/>
              </w:rPr>
              <w:t xml:space="preserve"> nhập bổ sung thông tin</w:t>
            </w:r>
          </w:p>
        </w:tc>
      </w:tr>
      <w:tr w:rsidR="00A51560" w:rsidRPr="00A51560" w14:paraId="0DA0A8DB" w14:textId="77777777" w:rsidTr="00114279">
        <w:trPr>
          <w:trHeight w:val="454"/>
        </w:trPr>
        <w:tc>
          <w:tcPr>
            <w:tcW w:w="3061" w:type="dxa"/>
            <w:tcBorders>
              <w:top w:val="single" w:sz="6" w:space="0" w:color="000000" w:themeColor="text1"/>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vAlign w:val="center"/>
            <w:hideMark/>
          </w:tcPr>
          <w:p w14:paraId="7C446DA8" w14:textId="77777777" w:rsidR="00A51560" w:rsidRPr="00A51560" w:rsidRDefault="00A51560" w:rsidP="00D01B3C">
            <w:pPr>
              <w:spacing w:after="0" w:line="360" w:lineRule="auto"/>
              <w:rPr>
                <w:b/>
                <w:bCs/>
                <w:lang w:val="vi-VN" w:eastAsia="ja-JP"/>
              </w:rPr>
            </w:pPr>
            <w:r w:rsidRPr="00A51560">
              <w:rPr>
                <w:b/>
                <w:bCs/>
                <w:lang w:val="vi-VN" w:eastAsia="ja-JP"/>
              </w:rPr>
              <w:t>Ưu tiên:</w:t>
            </w:r>
          </w:p>
        </w:tc>
        <w:tc>
          <w:tcPr>
            <w:tcW w:w="6520" w:type="dxa"/>
            <w:tcBorders>
              <w:top w:val="single" w:sz="6" w:space="0" w:color="000000" w:themeColor="text1"/>
              <w:left w:val="single" w:sz="6"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82FD238" w14:textId="77777777" w:rsidR="00A51560" w:rsidRPr="00A51560" w:rsidRDefault="00A51560" w:rsidP="00D01B3C">
            <w:pPr>
              <w:spacing w:after="0" w:line="360" w:lineRule="auto"/>
              <w:jc w:val="both"/>
              <w:rPr>
                <w:lang w:eastAsia="ja-JP"/>
              </w:rPr>
            </w:pPr>
            <w:r w:rsidRPr="00A51560">
              <w:rPr>
                <w:lang w:eastAsia="ja-JP"/>
              </w:rPr>
              <w:t>Trung bình</w:t>
            </w:r>
          </w:p>
        </w:tc>
      </w:tr>
      <w:tr w:rsidR="00A51560" w:rsidRPr="00A51560" w14:paraId="156A34ED" w14:textId="77777777" w:rsidTr="00114279">
        <w:trPr>
          <w:trHeight w:val="454"/>
        </w:trPr>
        <w:tc>
          <w:tcPr>
            <w:tcW w:w="3061" w:type="dxa"/>
            <w:tcBorders>
              <w:top w:val="single" w:sz="6" w:space="0" w:color="000000" w:themeColor="text1"/>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vAlign w:val="center"/>
            <w:hideMark/>
          </w:tcPr>
          <w:p w14:paraId="677A8C5C" w14:textId="77777777" w:rsidR="00A51560" w:rsidRPr="00A51560" w:rsidRDefault="00A51560" w:rsidP="00D01B3C">
            <w:pPr>
              <w:spacing w:after="0" w:line="360" w:lineRule="auto"/>
              <w:rPr>
                <w:b/>
                <w:bCs/>
                <w:lang w:val="vi-VN" w:eastAsia="ja-JP"/>
              </w:rPr>
            </w:pPr>
            <w:r w:rsidRPr="00A51560">
              <w:rPr>
                <w:b/>
                <w:bCs/>
                <w:lang w:val="vi-VN" w:eastAsia="ja-JP"/>
              </w:rPr>
              <w:t>Tần suất sử dụng:</w:t>
            </w:r>
          </w:p>
        </w:tc>
        <w:tc>
          <w:tcPr>
            <w:tcW w:w="6520" w:type="dxa"/>
            <w:tcBorders>
              <w:top w:val="single" w:sz="6" w:space="0" w:color="000000" w:themeColor="text1"/>
              <w:left w:val="single" w:sz="6"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367851A" w14:textId="19419895" w:rsidR="00A51560" w:rsidRPr="00A51560" w:rsidRDefault="00095FB7" w:rsidP="00D01B3C">
            <w:pPr>
              <w:keepNext/>
              <w:spacing w:after="0" w:line="360" w:lineRule="auto"/>
              <w:jc w:val="both"/>
              <w:rPr>
                <w:lang w:eastAsia="ja-JP"/>
              </w:rPr>
            </w:pPr>
            <w:r>
              <w:rPr>
                <w:lang w:eastAsia="ja-JP"/>
              </w:rPr>
              <w:t>Trung bình</w:t>
            </w:r>
          </w:p>
        </w:tc>
      </w:tr>
    </w:tbl>
    <w:p w14:paraId="20D72A37" w14:textId="4C466640" w:rsidR="00D61AED" w:rsidRDefault="00CB7FEC" w:rsidP="00D01B3C">
      <w:pPr>
        <w:pStyle w:val="Caption"/>
        <w:spacing w:before="0" w:after="0" w:line="360" w:lineRule="auto"/>
      </w:pPr>
      <w:r>
        <w:t xml:space="preserve">Bảng </w:t>
      </w:r>
      <w:r>
        <w:fldChar w:fldCharType="begin"/>
      </w:r>
      <w:r>
        <w:instrText>SEQ Bảng \* ARABIC</w:instrText>
      </w:r>
      <w:r>
        <w:fldChar w:fldCharType="separate"/>
      </w:r>
      <w:r w:rsidR="00B72886">
        <w:rPr>
          <w:noProof/>
        </w:rPr>
        <w:t>3</w:t>
      </w:r>
      <w:r>
        <w:fldChar w:fldCharType="end"/>
      </w:r>
      <w:r w:rsidRPr="00417982">
        <w:rPr>
          <w:noProof/>
        </w:rPr>
        <w:t>. Mô tả Use Case “Đăng ký tài khoản của Học viên”</w:t>
      </w:r>
    </w:p>
    <w:p w14:paraId="7B016B60" w14:textId="77777777" w:rsidR="00724A6F" w:rsidRDefault="00C46957" w:rsidP="00D01B3C">
      <w:pPr>
        <w:keepNext/>
        <w:spacing w:after="0" w:line="360" w:lineRule="auto"/>
      </w:pPr>
      <w:r w:rsidRPr="00C46957">
        <w:rPr>
          <w:rFonts w:eastAsia="Times New Roman"/>
          <w:iCs/>
          <w:noProof/>
          <w:color w:val="auto"/>
          <w:sz w:val="24"/>
          <w:szCs w:val="24"/>
        </w:rPr>
        <w:lastRenderedPageBreak/>
        <w:drawing>
          <wp:inline distT="0" distB="0" distL="0" distR="0" wp14:anchorId="481501A5" wp14:editId="1EBB969F">
            <wp:extent cx="5972175" cy="5039995"/>
            <wp:effectExtent l="0" t="0" r="0" b="0"/>
            <wp:docPr id="479968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72175" cy="5039995"/>
                    </a:xfrm>
                    <a:prstGeom prst="rect">
                      <a:avLst/>
                    </a:prstGeom>
                    <a:noFill/>
                    <a:ln>
                      <a:noFill/>
                    </a:ln>
                  </pic:spPr>
                </pic:pic>
              </a:graphicData>
            </a:graphic>
          </wp:inline>
        </w:drawing>
      </w:r>
    </w:p>
    <w:p w14:paraId="68ECF280" w14:textId="0EAEF383" w:rsidR="00C46957" w:rsidRPr="00C46957" w:rsidRDefault="00724A6F" w:rsidP="00D01B3C">
      <w:pPr>
        <w:pStyle w:val="Caption"/>
        <w:spacing w:before="0" w:after="0" w:line="360" w:lineRule="auto"/>
        <w:rPr>
          <w:iCs w:val="0"/>
          <w:color w:val="000000" w:themeColor="text1"/>
        </w:rPr>
      </w:pPr>
      <w:r>
        <w:t xml:space="preserve">Hình </w:t>
      </w:r>
      <w:r>
        <w:fldChar w:fldCharType="begin"/>
      </w:r>
      <w:r>
        <w:instrText>SEQ Hình \* ARABIC</w:instrText>
      </w:r>
      <w:r>
        <w:fldChar w:fldCharType="separate"/>
      </w:r>
      <w:r>
        <w:rPr>
          <w:noProof/>
        </w:rPr>
        <w:t>5</w:t>
      </w:r>
      <w:r>
        <w:fldChar w:fldCharType="end"/>
      </w:r>
      <w:r w:rsidRPr="00720E0D">
        <w:rPr>
          <w:noProof/>
        </w:rPr>
        <w:t>. Sơ đồ hoạt động chức năng “Đăng ký tài khoản của Học viên”</w:t>
      </w:r>
    </w:p>
    <w:p w14:paraId="6B5B087A" w14:textId="77777777" w:rsidR="008C0A32" w:rsidRDefault="008C0A32" w:rsidP="00D01B3C">
      <w:pPr>
        <w:spacing w:after="0" w:line="360" w:lineRule="auto"/>
        <w:rPr>
          <w:rFonts w:eastAsiaTheme="majorEastAsia"/>
          <w:i/>
          <w:iCs/>
          <w:color w:val="auto"/>
          <w:lang w:eastAsia="ja-JP"/>
        </w:rPr>
      </w:pPr>
      <w:r>
        <w:br w:type="page"/>
      </w:r>
    </w:p>
    <w:p w14:paraId="2D1019D7" w14:textId="2B86E4FB" w:rsidR="008C0A32" w:rsidRPr="006E46AF" w:rsidRDefault="008C0A32" w:rsidP="00D01B3C">
      <w:pPr>
        <w:pStyle w:val="Heading4"/>
        <w:spacing w:before="0" w:after="0"/>
      </w:pPr>
      <w:r w:rsidRPr="006E46AF">
        <w:lastRenderedPageBreak/>
        <w:t>3.2.1.</w:t>
      </w:r>
      <w:r w:rsidR="00B72886">
        <w:t>2</w:t>
      </w:r>
      <w:r w:rsidRPr="006E46AF">
        <w:t>. Đăng nhập</w:t>
      </w:r>
      <w:r>
        <w:t xml:space="preserve"> của “Học viên”.</w:t>
      </w:r>
    </w:p>
    <w:tbl>
      <w:tblPr>
        <w:tblStyle w:val="Style13"/>
        <w:tblW w:w="9581" w:type="dxa"/>
        <w:tblInd w:w="98"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ook w:val="04A0" w:firstRow="1" w:lastRow="0" w:firstColumn="1" w:lastColumn="0" w:noHBand="0" w:noVBand="1"/>
      </w:tblPr>
      <w:tblGrid>
        <w:gridCol w:w="3061"/>
        <w:gridCol w:w="6520"/>
      </w:tblGrid>
      <w:tr w:rsidR="008C0A32" w:rsidRPr="00B8618F" w14:paraId="5C0DA3B1" w14:textId="77777777" w:rsidTr="00114279">
        <w:trPr>
          <w:trHeight w:val="454"/>
        </w:trPr>
        <w:tc>
          <w:tcPr>
            <w:tcW w:w="3061"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vAlign w:val="center"/>
          </w:tcPr>
          <w:p w14:paraId="5C131A79" w14:textId="77777777" w:rsidR="008C0A32" w:rsidRPr="00B8618F" w:rsidRDefault="008C0A32" w:rsidP="00D01B3C">
            <w:pPr>
              <w:spacing w:line="360" w:lineRule="auto"/>
              <w:ind w:right="180"/>
              <w:rPr>
                <w:rFonts w:eastAsia="Times New Roman"/>
                <w:b/>
                <w:bCs/>
                <w:sz w:val="26"/>
                <w:szCs w:val="26"/>
                <w:lang w:val="vi"/>
              </w:rPr>
            </w:pPr>
            <w:r w:rsidRPr="00B8618F">
              <w:rPr>
                <w:rFonts w:eastAsia="Times New Roman"/>
                <w:b/>
                <w:bCs/>
                <w:sz w:val="26"/>
                <w:szCs w:val="26"/>
                <w:lang w:val="vi"/>
              </w:rPr>
              <w:t>Trường hợp:</w:t>
            </w:r>
          </w:p>
        </w:tc>
        <w:tc>
          <w:tcPr>
            <w:tcW w:w="6520" w:type="dxa"/>
            <w:tcBorders>
              <w:bottom w:val="single" w:sz="8" w:space="0" w:color="000000" w:themeColor="text1"/>
              <w:right w:val="single" w:sz="8" w:space="0" w:color="000000" w:themeColor="text1"/>
            </w:tcBorders>
            <w:tcMar>
              <w:top w:w="0" w:type="dxa"/>
              <w:left w:w="100" w:type="dxa"/>
              <w:bottom w:w="0" w:type="dxa"/>
              <w:right w:w="100" w:type="dxa"/>
            </w:tcMar>
            <w:vAlign w:val="center"/>
          </w:tcPr>
          <w:p w14:paraId="63EB7C55" w14:textId="77777777" w:rsidR="008C0A32" w:rsidRPr="00B8618F" w:rsidRDefault="008C0A32" w:rsidP="00D01B3C">
            <w:pPr>
              <w:spacing w:line="360" w:lineRule="auto"/>
              <w:jc w:val="both"/>
              <w:rPr>
                <w:rFonts w:eastAsia="Times New Roman"/>
                <w:sz w:val="26"/>
                <w:szCs w:val="26"/>
                <w:lang w:val="vi"/>
              </w:rPr>
            </w:pPr>
            <w:r w:rsidRPr="00B8618F">
              <w:rPr>
                <w:rFonts w:eastAsia="Times New Roman"/>
                <w:sz w:val="26"/>
                <w:szCs w:val="26"/>
                <w:lang w:val="vi"/>
              </w:rPr>
              <w:t>Đăng nhập</w:t>
            </w:r>
          </w:p>
        </w:tc>
      </w:tr>
      <w:tr w:rsidR="008C0A32" w:rsidRPr="00B8618F" w14:paraId="32193BD5" w14:textId="77777777" w:rsidTr="00114279">
        <w:trPr>
          <w:trHeight w:val="454"/>
        </w:trPr>
        <w:tc>
          <w:tcPr>
            <w:tcW w:w="3061"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vAlign w:val="center"/>
          </w:tcPr>
          <w:p w14:paraId="124D9CD6" w14:textId="77777777" w:rsidR="008C0A32" w:rsidRPr="00B8618F" w:rsidRDefault="008C0A32" w:rsidP="00D01B3C">
            <w:pPr>
              <w:spacing w:line="360" w:lineRule="auto"/>
              <w:ind w:right="180"/>
              <w:rPr>
                <w:rFonts w:eastAsia="Times New Roman"/>
                <w:b/>
                <w:bCs/>
                <w:sz w:val="26"/>
                <w:szCs w:val="26"/>
                <w:lang w:val="vi"/>
              </w:rPr>
            </w:pPr>
            <w:r w:rsidRPr="00B8618F">
              <w:rPr>
                <w:rFonts w:eastAsia="Times New Roman"/>
                <w:b/>
                <w:bCs/>
                <w:sz w:val="26"/>
                <w:szCs w:val="26"/>
                <w:lang w:val="vi"/>
              </w:rPr>
              <w:t>Tác nhân:</w:t>
            </w:r>
          </w:p>
        </w:tc>
        <w:tc>
          <w:tcPr>
            <w:tcW w:w="6520" w:type="dxa"/>
            <w:tcBorders>
              <w:bottom w:val="single" w:sz="8" w:space="0" w:color="000000" w:themeColor="text1"/>
              <w:right w:val="single" w:sz="8" w:space="0" w:color="000000" w:themeColor="text1"/>
            </w:tcBorders>
            <w:tcMar>
              <w:top w:w="0" w:type="dxa"/>
              <w:left w:w="100" w:type="dxa"/>
              <w:bottom w:w="0" w:type="dxa"/>
              <w:right w:w="100" w:type="dxa"/>
            </w:tcMar>
            <w:vAlign w:val="center"/>
          </w:tcPr>
          <w:p w14:paraId="468687EC" w14:textId="77777777" w:rsidR="008C0A32" w:rsidRPr="00B8618F" w:rsidRDefault="008C0A32" w:rsidP="00D01B3C">
            <w:pPr>
              <w:spacing w:line="360" w:lineRule="auto"/>
              <w:jc w:val="both"/>
              <w:rPr>
                <w:rFonts w:eastAsia="Times New Roman"/>
                <w:sz w:val="26"/>
                <w:szCs w:val="26"/>
                <w:lang w:val="vi"/>
              </w:rPr>
            </w:pPr>
            <w:r w:rsidRPr="00B8618F">
              <w:rPr>
                <w:rFonts w:eastAsia="Times New Roman"/>
                <w:sz w:val="26"/>
                <w:szCs w:val="26"/>
                <w:lang w:val="vi"/>
              </w:rPr>
              <w:t>Học viên</w:t>
            </w:r>
          </w:p>
        </w:tc>
      </w:tr>
      <w:tr w:rsidR="008C0A32" w:rsidRPr="00B8618F" w14:paraId="27032E39" w14:textId="77777777" w:rsidTr="00114279">
        <w:trPr>
          <w:trHeight w:val="454"/>
        </w:trPr>
        <w:tc>
          <w:tcPr>
            <w:tcW w:w="3061"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vAlign w:val="center"/>
          </w:tcPr>
          <w:p w14:paraId="0D191EB8" w14:textId="77777777" w:rsidR="008C0A32" w:rsidRPr="00B8618F" w:rsidRDefault="008C0A32" w:rsidP="00D01B3C">
            <w:pPr>
              <w:spacing w:line="360" w:lineRule="auto"/>
              <w:ind w:right="180"/>
              <w:rPr>
                <w:rFonts w:eastAsia="Times New Roman"/>
                <w:b/>
                <w:bCs/>
                <w:sz w:val="26"/>
                <w:szCs w:val="26"/>
                <w:lang w:val="vi"/>
              </w:rPr>
            </w:pPr>
            <w:r w:rsidRPr="00B8618F">
              <w:rPr>
                <w:rFonts w:eastAsia="Times New Roman"/>
                <w:b/>
                <w:bCs/>
                <w:sz w:val="26"/>
                <w:szCs w:val="26"/>
                <w:lang w:val="vi"/>
              </w:rPr>
              <w:t>Mô tả:</w:t>
            </w:r>
          </w:p>
        </w:tc>
        <w:tc>
          <w:tcPr>
            <w:tcW w:w="6520" w:type="dxa"/>
            <w:tcBorders>
              <w:bottom w:val="single" w:sz="8" w:space="0" w:color="000000" w:themeColor="text1"/>
              <w:right w:val="single" w:sz="8" w:space="0" w:color="000000" w:themeColor="text1"/>
            </w:tcBorders>
            <w:tcMar>
              <w:top w:w="0" w:type="dxa"/>
              <w:left w:w="100" w:type="dxa"/>
              <w:bottom w:w="0" w:type="dxa"/>
              <w:right w:w="100" w:type="dxa"/>
            </w:tcMar>
            <w:vAlign w:val="center"/>
          </w:tcPr>
          <w:p w14:paraId="17BC1F23" w14:textId="77777777" w:rsidR="008C0A32" w:rsidRPr="00B8618F" w:rsidRDefault="008C0A32" w:rsidP="00D01B3C">
            <w:pPr>
              <w:spacing w:line="360" w:lineRule="auto"/>
              <w:jc w:val="both"/>
              <w:rPr>
                <w:rFonts w:eastAsia="Times New Roman"/>
                <w:sz w:val="26"/>
                <w:szCs w:val="26"/>
                <w:lang w:val="vi"/>
              </w:rPr>
            </w:pPr>
            <w:r w:rsidRPr="00B8618F">
              <w:rPr>
                <w:rFonts w:eastAsia="Times New Roman"/>
                <w:sz w:val="26"/>
                <w:szCs w:val="26"/>
                <w:lang w:val="vi"/>
              </w:rPr>
              <w:t>Cho phép người dùng đăng nhập vào hệ thống</w:t>
            </w:r>
          </w:p>
        </w:tc>
      </w:tr>
      <w:tr w:rsidR="008C0A32" w:rsidRPr="00B8618F" w14:paraId="0B756AB4" w14:textId="77777777" w:rsidTr="00114279">
        <w:trPr>
          <w:trHeight w:val="454"/>
        </w:trPr>
        <w:tc>
          <w:tcPr>
            <w:tcW w:w="3061"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vAlign w:val="center"/>
          </w:tcPr>
          <w:p w14:paraId="40111680" w14:textId="77777777" w:rsidR="008C0A32" w:rsidRPr="00B8618F" w:rsidRDefault="008C0A32" w:rsidP="00D01B3C">
            <w:pPr>
              <w:spacing w:line="360" w:lineRule="auto"/>
              <w:rPr>
                <w:rFonts w:eastAsia="Times New Roman"/>
                <w:b/>
                <w:bCs/>
                <w:sz w:val="26"/>
                <w:szCs w:val="26"/>
                <w:lang w:val="vi"/>
              </w:rPr>
            </w:pPr>
            <w:r w:rsidRPr="00B8618F">
              <w:rPr>
                <w:rFonts w:eastAsia="Times New Roman"/>
                <w:b/>
                <w:bCs/>
                <w:sz w:val="26"/>
                <w:szCs w:val="26"/>
                <w:lang w:val="vi"/>
              </w:rPr>
              <w:t>Kích hoạt:</w:t>
            </w:r>
          </w:p>
        </w:tc>
        <w:tc>
          <w:tcPr>
            <w:tcW w:w="6520" w:type="dxa"/>
            <w:tcBorders>
              <w:bottom w:val="single" w:sz="8" w:space="0" w:color="000000" w:themeColor="text1"/>
              <w:right w:val="single" w:sz="8" w:space="0" w:color="000000" w:themeColor="text1"/>
            </w:tcBorders>
            <w:tcMar>
              <w:top w:w="0" w:type="dxa"/>
              <w:left w:w="100" w:type="dxa"/>
              <w:bottom w:w="0" w:type="dxa"/>
              <w:right w:w="100" w:type="dxa"/>
            </w:tcMar>
            <w:vAlign w:val="center"/>
          </w:tcPr>
          <w:p w14:paraId="6A990583" w14:textId="77777777" w:rsidR="008C0A32" w:rsidRPr="00B8618F" w:rsidRDefault="008C0A32" w:rsidP="00D01B3C">
            <w:pPr>
              <w:spacing w:line="360" w:lineRule="auto"/>
              <w:jc w:val="both"/>
              <w:rPr>
                <w:rFonts w:eastAsia="Times New Roman"/>
                <w:sz w:val="26"/>
                <w:szCs w:val="26"/>
                <w:lang w:val="vi"/>
              </w:rPr>
            </w:pPr>
            <w:r w:rsidRPr="00B8618F">
              <w:rPr>
                <w:rFonts w:eastAsia="Times New Roman"/>
                <w:sz w:val="26"/>
                <w:szCs w:val="26"/>
                <w:lang w:val="vi"/>
              </w:rPr>
              <w:t>Người dùng truy cập website</w:t>
            </w:r>
          </w:p>
        </w:tc>
      </w:tr>
      <w:tr w:rsidR="008C0A32" w:rsidRPr="00B8618F" w14:paraId="0E463BAB" w14:textId="77777777" w:rsidTr="00114279">
        <w:trPr>
          <w:trHeight w:val="454"/>
        </w:trPr>
        <w:tc>
          <w:tcPr>
            <w:tcW w:w="3061"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vAlign w:val="center"/>
          </w:tcPr>
          <w:p w14:paraId="328B3563" w14:textId="77777777" w:rsidR="008C0A32" w:rsidRPr="00B8618F" w:rsidRDefault="008C0A32" w:rsidP="00D01B3C">
            <w:pPr>
              <w:spacing w:line="360" w:lineRule="auto"/>
              <w:rPr>
                <w:rFonts w:eastAsia="Times New Roman"/>
                <w:b/>
                <w:bCs/>
                <w:sz w:val="26"/>
                <w:szCs w:val="26"/>
                <w:lang w:val="vi"/>
              </w:rPr>
            </w:pPr>
            <w:r w:rsidRPr="00B8618F">
              <w:rPr>
                <w:rFonts w:eastAsia="Times New Roman"/>
                <w:b/>
                <w:bCs/>
                <w:sz w:val="26"/>
                <w:szCs w:val="26"/>
                <w:lang w:val="vi"/>
              </w:rPr>
              <w:t>Tiền điều kiện:</w:t>
            </w:r>
          </w:p>
        </w:tc>
        <w:tc>
          <w:tcPr>
            <w:tcW w:w="6520" w:type="dxa"/>
            <w:tcBorders>
              <w:bottom w:val="single" w:sz="8" w:space="0" w:color="000000" w:themeColor="text1"/>
              <w:right w:val="single" w:sz="8" w:space="0" w:color="000000" w:themeColor="text1"/>
            </w:tcBorders>
            <w:tcMar>
              <w:top w:w="0" w:type="dxa"/>
              <w:left w:w="100" w:type="dxa"/>
              <w:bottom w:w="0" w:type="dxa"/>
              <w:right w:w="100" w:type="dxa"/>
            </w:tcMar>
            <w:vAlign w:val="center"/>
          </w:tcPr>
          <w:p w14:paraId="218BE112" w14:textId="77777777" w:rsidR="008C0A32" w:rsidRPr="00B8618F" w:rsidRDefault="008C0A32" w:rsidP="00D01B3C">
            <w:pPr>
              <w:spacing w:line="360" w:lineRule="auto"/>
              <w:jc w:val="both"/>
              <w:rPr>
                <w:rFonts w:eastAsia="Times New Roman"/>
                <w:sz w:val="26"/>
                <w:szCs w:val="26"/>
                <w:lang w:val="vi"/>
              </w:rPr>
            </w:pPr>
            <w:r w:rsidRPr="00B8618F">
              <w:rPr>
                <w:rFonts w:eastAsia="Times New Roman"/>
                <w:sz w:val="26"/>
                <w:szCs w:val="26"/>
                <w:lang w:val="vi"/>
              </w:rPr>
              <w:t>Người dùng sở hữu tài khoản hợp lệ có thể đăng nhập vào hệ thống</w:t>
            </w:r>
          </w:p>
        </w:tc>
      </w:tr>
      <w:tr w:rsidR="008C0A32" w:rsidRPr="00B8618F" w14:paraId="32461D64" w14:textId="77777777" w:rsidTr="00114279">
        <w:trPr>
          <w:trHeight w:val="454"/>
        </w:trPr>
        <w:tc>
          <w:tcPr>
            <w:tcW w:w="3061"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vAlign w:val="center"/>
          </w:tcPr>
          <w:p w14:paraId="376BD794" w14:textId="77777777" w:rsidR="008C0A32" w:rsidRPr="00B8618F" w:rsidRDefault="008C0A32" w:rsidP="00D01B3C">
            <w:pPr>
              <w:spacing w:line="360" w:lineRule="auto"/>
              <w:rPr>
                <w:rFonts w:eastAsia="Times New Roman"/>
                <w:b/>
                <w:bCs/>
                <w:sz w:val="26"/>
                <w:szCs w:val="26"/>
                <w:lang w:val="vi"/>
              </w:rPr>
            </w:pPr>
            <w:r w:rsidRPr="00B8618F">
              <w:rPr>
                <w:rFonts w:eastAsia="Times New Roman"/>
                <w:b/>
                <w:bCs/>
                <w:sz w:val="26"/>
                <w:szCs w:val="26"/>
                <w:lang w:val="vi"/>
              </w:rPr>
              <w:t>Hậu điều kiện:</w:t>
            </w:r>
          </w:p>
        </w:tc>
        <w:tc>
          <w:tcPr>
            <w:tcW w:w="6520" w:type="dxa"/>
            <w:tcBorders>
              <w:bottom w:val="single" w:sz="8" w:space="0" w:color="000000" w:themeColor="text1"/>
              <w:right w:val="single" w:sz="8" w:space="0" w:color="000000" w:themeColor="text1"/>
            </w:tcBorders>
            <w:tcMar>
              <w:top w:w="0" w:type="dxa"/>
              <w:left w:w="100" w:type="dxa"/>
              <w:bottom w:w="0" w:type="dxa"/>
              <w:right w:w="100" w:type="dxa"/>
            </w:tcMar>
            <w:vAlign w:val="center"/>
          </w:tcPr>
          <w:p w14:paraId="3F3A150B" w14:textId="77777777" w:rsidR="008C0A32" w:rsidRPr="00B8618F" w:rsidRDefault="008C0A32" w:rsidP="00D01B3C">
            <w:pPr>
              <w:spacing w:line="360" w:lineRule="auto"/>
              <w:ind w:right="47"/>
              <w:jc w:val="both"/>
              <w:rPr>
                <w:rFonts w:eastAsia="Times New Roman"/>
                <w:sz w:val="26"/>
                <w:szCs w:val="26"/>
                <w:lang w:val="vi"/>
              </w:rPr>
            </w:pPr>
            <w:r w:rsidRPr="00B8618F">
              <w:rPr>
                <w:rFonts w:eastAsia="Times New Roman"/>
                <w:sz w:val="26"/>
                <w:szCs w:val="26"/>
                <w:lang w:val="vi"/>
              </w:rPr>
              <w:t>Người dùng đăng nhập hệ thống thành công và chuyển hướng đến trang người dùng tùy theo vai trò tài khoản</w:t>
            </w:r>
          </w:p>
        </w:tc>
      </w:tr>
      <w:tr w:rsidR="008C0A32" w:rsidRPr="00B8618F" w14:paraId="589A76E7" w14:textId="77777777" w:rsidTr="00114279">
        <w:trPr>
          <w:trHeight w:val="454"/>
        </w:trPr>
        <w:tc>
          <w:tcPr>
            <w:tcW w:w="3061"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vAlign w:val="center"/>
          </w:tcPr>
          <w:p w14:paraId="46E2495D" w14:textId="77777777" w:rsidR="008C0A32" w:rsidRPr="00B8618F" w:rsidRDefault="008C0A32" w:rsidP="00D01B3C">
            <w:pPr>
              <w:spacing w:line="360" w:lineRule="auto"/>
              <w:rPr>
                <w:rFonts w:eastAsia="Times New Roman"/>
                <w:b/>
                <w:bCs/>
                <w:sz w:val="26"/>
                <w:szCs w:val="26"/>
                <w:lang w:val="vi"/>
              </w:rPr>
            </w:pPr>
            <w:r w:rsidRPr="00B8618F">
              <w:rPr>
                <w:rFonts w:eastAsia="Times New Roman"/>
                <w:b/>
                <w:bCs/>
                <w:sz w:val="26"/>
                <w:szCs w:val="26"/>
                <w:lang w:val="vi"/>
              </w:rPr>
              <w:t>Luồng thông thường:</w:t>
            </w:r>
          </w:p>
        </w:tc>
        <w:tc>
          <w:tcPr>
            <w:tcW w:w="6520" w:type="dxa"/>
            <w:tcBorders>
              <w:bottom w:val="single" w:sz="8" w:space="0" w:color="000000" w:themeColor="text1"/>
              <w:right w:val="single" w:sz="8" w:space="0" w:color="000000" w:themeColor="text1"/>
            </w:tcBorders>
            <w:tcMar>
              <w:top w:w="0" w:type="dxa"/>
              <w:left w:w="100" w:type="dxa"/>
              <w:bottom w:w="0" w:type="dxa"/>
              <w:right w:w="100" w:type="dxa"/>
            </w:tcMar>
            <w:vAlign w:val="center"/>
          </w:tcPr>
          <w:p w14:paraId="72254BED" w14:textId="77777777" w:rsidR="008C0A32" w:rsidRPr="00B8618F" w:rsidRDefault="008C0A32" w:rsidP="00D01B3C">
            <w:pPr>
              <w:spacing w:line="360" w:lineRule="auto"/>
              <w:jc w:val="both"/>
              <w:rPr>
                <w:rFonts w:eastAsia="Times New Roman"/>
                <w:sz w:val="26"/>
                <w:szCs w:val="26"/>
                <w:lang w:val="vi"/>
              </w:rPr>
            </w:pPr>
            <w:r w:rsidRPr="00B8618F">
              <w:rPr>
                <w:rFonts w:eastAsia="Times New Roman"/>
                <w:sz w:val="26"/>
                <w:szCs w:val="26"/>
                <w:lang w:val="vi"/>
              </w:rPr>
              <w:t>1. Người dùng truy cập website</w:t>
            </w:r>
          </w:p>
          <w:p w14:paraId="1BDEA675" w14:textId="77777777" w:rsidR="008C0A32" w:rsidRPr="00B8618F" w:rsidRDefault="008C0A32" w:rsidP="00D01B3C">
            <w:pPr>
              <w:spacing w:line="360" w:lineRule="auto"/>
              <w:jc w:val="both"/>
              <w:rPr>
                <w:rFonts w:eastAsia="Times New Roman"/>
                <w:sz w:val="26"/>
                <w:szCs w:val="26"/>
                <w:lang w:val="vi"/>
              </w:rPr>
            </w:pPr>
            <w:r w:rsidRPr="00B8618F">
              <w:rPr>
                <w:rFonts w:eastAsia="Times New Roman"/>
                <w:sz w:val="26"/>
                <w:szCs w:val="26"/>
                <w:lang w:val="vi"/>
              </w:rPr>
              <w:t>2. Người dùng nhập tên tài khoản và mật khẩu</w:t>
            </w:r>
          </w:p>
          <w:p w14:paraId="47A48496" w14:textId="77777777" w:rsidR="008C0A32" w:rsidRPr="00B8618F" w:rsidRDefault="008C0A32" w:rsidP="00D01B3C">
            <w:pPr>
              <w:spacing w:line="360" w:lineRule="auto"/>
              <w:jc w:val="both"/>
              <w:rPr>
                <w:rFonts w:eastAsia="Times New Roman"/>
                <w:sz w:val="26"/>
                <w:szCs w:val="26"/>
                <w:lang w:val="vi"/>
              </w:rPr>
            </w:pPr>
            <w:r w:rsidRPr="00B8618F">
              <w:rPr>
                <w:rFonts w:eastAsia="Times New Roman"/>
                <w:sz w:val="26"/>
                <w:szCs w:val="26"/>
                <w:lang w:val="vi"/>
              </w:rPr>
              <w:t>3. Người dùng nhấn “Đăng nhập”</w:t>
            </w:r>
          </w:p>
          <w:p w14:paraId="0D7F3D2C" w14:textId="77777777" w:rsidR="008C0A32" w:rsidRPr="00B8618F" w:rsidRDefault="008C0A32" w:rsidP="00D01B3C">
            <w:pPr>
              <w:spacing w:line="360" w:lineRule="auto"/>
              <w:jc w:val="both"/>
              <w:rPr>
                <w:rFonts w:eastAsia="Times New Roman"/>
                <w:sz w:val="26"/>
                <w:szCs w:val="26"/>
                <w:lang w:val="vi"/>
              </w:rPr>
            </w:pPr>
            <w:r w:rsidRPr="00B8618F">
              <w:rPr>
                <w:rFonts w:eastAsia="Times New Roman"/>
                <w:sz w:val="26"/>
                <w:szCs w:val="26"/>
                <w:lang w:val="vi"/>
              </w:rPr>
              <w:t>4. Hệ thống kiểm tra thông tin đăng nhập</w:t>
            </w:r>
          </w:p>
          <w:p w14:paraId="655A69D1" w14:textId="77777777" w:rsidR="008C0A32" w:rsidRPr="00B8618F" w:rsidRDefault="008C0A32" w:rsidP="00D01B3C">
            <w:pPr>
              <w:spacing w:line="360" w:lineRule="auto"/>
              <w:jc w:val="both"/>
              <w:rPr>
                <w:rFonts w:eastAsia="Times New Roman"/>
                <w:sz w:val="26"/>
                <w:szCs w:val="26"/>
                <w:lang w:val="vi"/>
              </w:rPr>
            </w:pPr>
            <w:r w:rsidRPr="00B8618F">
              <w:rPr>
                <w:rFonts w:eastAsia="Times New Roman"/>
                <w:sz w:val="26"/>
                <w:szCs w:val="26"/>
                <w:lang w:val="vi"/>
              </w:rPr>
              <w:t>5. Người dùng đăng nhập thành công và chuyển hướng đến trang người dùng tùy theo vai trò</w:t>
            </w:r>
          </w:p>
        </w:tc>
      </w:tr>
      <w:tr w:rsidR="008C0A32" w:rsidRPr="00B8618F" w14:paraId="709166A2" w14:textId="77777777" w:rsidTr="00114279">
        <w:trPr>
          <w:trHeight w:val="454"/>
        </w:trPr>
        <w:tc>
          <w:tcPr>
            <w:tcW w:w="3061"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vAlign w:val="center"/>
          </w:tcPr>
          <w:p w14:paraId="38D05F0D" w14:textId="77777777" w:rsidR="008C0A32" w:rsidRPr="00B8618F" w:rsidRDefault="008C0A32" w:rsidP="00D01B3C">
            <w:pPr>
              <w:spacing w:line="360" w:lineRule="auto"/>
              <w:rPr>
                <w:rFonts w:eastAsia="Times New Roman"/>
                <w:b/>
                <w:bCs/>
                <w:sz w:val="26"/>
                <w:szCs w:val="26"/>
                <w:lang w:val="vi"/>
              </w:rPr>
            </w:pPr>
            <w:r w:rsidRPr="00B8618F">
              <w:rPr>
                <w:rFonts w:eastAsia="Times New Roman"/>
                <w:b/>
                <w:bCs/>
                <w:sz w:val="26"/>
                <w:szCs w:val="26"/>
                <w:lang w:val="vi"/>
              </w:rPr>
              <w:t>Luồng thay thế:</w:t>
            </w:r>
          </w:p>
        </w:tc>
        <w:tc>
          <w:tcPr>
            <w:tcW w:w="6520" w:type="dxa"/>
            <w:tcBorders>
              <w:bottom w:val="single" w:sz="8" w:space="0" w:color="000000" w:themeColor="text1"/>
              <w:right w:val="single" w:sz="8" w:space="0" w:color="000000" w:themeColor="text1"/>
            </w:tcBorders>
            <w:tcMar>
              <w:top w:w="0" w:type="dxa"/>
              <w:left w:w="100" w:type="dxa"/>
              <w:bottom w:w="0" w:type="dxa"/>
              <w:right w:w="100" w:type="dxa"/>
            </w:tcMar>
            <w:vAlign w:val="center"/>
          </w:tcPr>
          <w:p w14:paraId="2CDB351D" w14:textId="77777777" w:rsidR="008C0A32" w:rsidRPr="00B8618F" w:rsidRDefault="008C0A32" w:rsidP="00D01B3C">
            <w:pPr>
              <w:spacing w:line="360" w:lineRule="auto"/>
              <w:jc w:val="both"/>
              <w:rPr>
                <w:rFonts w:eastAsia="Times New Roman"/>
                <w:sz w:val="26"/>
                <w:szCs w:val="26"/>
                <w:lang w:val="vi"/>
              </w:rPr>
            </w:pPr>
            <w:r w:rsidRPr="00B8618F">
              <w:rPr>
                <w:rFonts w:eastAsia="Times New Roman"/>
                <w:sz w:val="26"/>
                <w:szCs w:val="26"/>
                <w:lang w:val="vi"/>
              </w:rPr>
              <w:t>N/A</w:t>
            </w:r>
          </w:p>
        </w:tc>
      </w:tr>
      <w:tr w:rsidR="008C0A32" w:rsidRPr="00B8618F" w14:paraId="46782BCB" w14:textId="77777777" w:rsidTr="00114279">
        <w:trPr>
          <w:trHeight w:val="454"/>
        </w:trPr>
        <w:tc>
          <w:tcPr>
            <w:tcW w:w="3061"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vAlign w:val="center"/>
          </w:tcPr>
          <w:p w14:paraId="151B5189" w14:textId="77777777" w:rsidR="008C0A32" w:rsidRPr="00B8618F" w:rsidRDefault="008C0A32" w:rsidP="00D01B3C">
            <w:pPr>
              <w:spacing w:line="360" w:lineRule="auto"/>
              <w:rPr>
                <w:rFonts w:eastAsia="Times New Roman"/>
                <w:b/>
                <w:bCs/>
                <w:sz w:val="26"/>
                <w:szCs w:val="26"/>
                <w:lang w:val="vi"/>
              </w:rPr>
            </w:pPr>
            <w:r w:rsidRPr="00B8618F">
              <w:rPr>
                <w:rFonts w:eastAsia="Times New Roman"/>
                <w:b/>
                <w:bCs/>
                <w:sz w:val="26"/>
                <w:szCs w:val="26"/>
                <w:lang w:val="vi"/>
              </w:rPr>
              <w:t>Ngoại lệ:</w:t>
            </w:r>
          </w:p>
        </w:tc>
        <w:tc>
          <w:tcPr>
            <w:tcW w:w="6520" w:type="dxa"/>
            <w:tcBorders>
              <w:bottom w:val="single" w:sz="8" w:space="0" w:color="000000" w:themeColor="text1"/>
              <w:right w:val="single" w:sz="8" w:space="0" w:color="000000" w:themeColor="text1"/>
            </w:tcBorders>
            <w:tcMar>
              <w:top w:w="0" w:type="dxa"/>
              <w:left w:w="100" w:type="dxa"/>
              <w:bottom w:w="0" w:type="dxa"/>
              <w:right w:w="100" w:type="dxa"/>
            </w:tcMar>
            <w:vAlign w:val="center"/>
          </w:tcPr>
          <w:p w14:paraId="5413B1D6" w14:textId="77777777" w:rsidR="008C0A32" w:rsidRPr="00B8618F" w:rsidRDefault="008C0A32" w:rsidP="00BB2F39">
            <w:pPr>
              <w:numPr>
                <w:ilvl w:val="0"/>
                <w:numId w:val="26"/>
              </w:numPr>
              <w:spacing w:line="360" w:lineRule="auto"/>
              <w:ind w:left="321" w:hanging="284"/>
              <w:contextualSpacing/>
              <w:jc w:val="both"/>
              <w:rPr>
                <w:rFonts w:eastAsia="Arial"/>
                <w:sz w:val="26"/>
                <w:szCs w:val="26"/>
                <w:lang w:val="vi-VN"/>
              </w:rPr>
            </w:pPr>
            <w:r w:rsidRPr="5D874502">
              <w:rPr>
                <w:rFonts w:eastAsia="Arial"/>
                <w:sz w:val="26"/>
                <w:szCs w:val="26"/>
                <w:lang w:val="vi-VN"/>
              </w:rPr>
              <w:t>Người dùng không nhập đủ thông tin đăng nhập:</w:t>
            </w:r>
          </w:p>
          <w:p w14:paraId="129A3A02" w14:textId="77777777" w:rsidR="008C0A32" w:rsidRPr="00B8618F" w:rsidRDefault="008C0A32" w:rsidP="00BB2F39">
            <w:pPr>
              <w:numPr>
                <w:ilvl w:val="0"/>
                <w:numId w:val="27"/>
              </w:numPr>
              <w:spacing w:line="360" w:lineRule="auto"/>
              <w:contextualSpacing/>
              <w:jc w:val="both"/>
              <w:rPr>
                <w:rFonts w:eastAsia="Arial"/>
                <w:sz w:val="26"/>
                <w:szCs w:val="26"/>
                <w:lang w:val="vi-VN"/>
              </w:rPr>
            </w:pPr>
            <w:r w:rsidRPr="5D874502">
              <w:rPr>
                <w:rFonts w:eastAsia="Arial"/>
                <w:sz w:val="26"/>
                <w:szCs w:val="26"/>
                <w:lang w:val="vi-VN"/>
              </w:rPr>
              <w:t>Hệ thống hiển thị thông báo lỗi</w:t>
            </w:r>
          </w:p>
          <w:p w14:paraId="41B01B58" w14:textId="77777777" w:rsidR="008C0A32" w:rsidRPr="00B8618F" w:rsidRDefault="008C0A32" w:rsidP="00BB2F39">
            <w:pPr>
              <w:numPr>
                <w:ilvl w:val="0"/>
                <w:numId w:val="27"/>
              </w:numPr>
              <w:spacing w:line="360" w:lineRule="auto"/>
              <w:contextualSpacing/>
              <w:jc w:val="both"/>
              <w:rPr>
                <w:rFonts w:eastAsia="Arial"/>
                <w:sz w:val="26"/>
                <w:szCs w:val="26"/>
                <w:lang w:val="vi-VN"/>
              </w:rPr>
            </w:pPr>
            <w:r w:rsidRPr="5D874502">
              <w:rPr>
                <w:rFonts w:eastAsia="Arial"/>
                <w:sz w:val="26"/>
                <w:szCs w:val="26"/>
                <w:lang w:val="vi-VN"/>
              </w:rPr>
              <w:t>Người dùng nhập bổ sung thông tin đăng nhập</w:t>
            </w:r>
          </w:p>
          <w:p w14:paraId="1C15D6CA" w14:textId="77777777" w:rsidR="008C0A32" w:rsidRPr="00B8618F" w:rsidRDefault="008C0A32" w:rsidP="00BB2F39">
            <w:pPr>
              <w:numPr>
                <w:ilvl w:val="0"/>
                <w:numId w:val="26"/>
              </w:numPr>
              <w:spacing w:line="360" w:lineRule="auto"/>
              <w:ind w:left="321" w:hanging="284"/>
              <w:contextualSpacing/>
              <w:jc w:val="both"/>
              <w:rPr>
                <w:rFonts w:eastAsia="Arial"/>
                <w:sz w:val="26"/>
                <w:szCs w:val="26"/>
                <w:lang w:val="vi-VN"/>
              </w:rPr>
            </w:pPr>
            <w:r w:rsidRPr="5D874502">
              <w:rPr>
                <w:rFonts w:eastAsia="Arial"/>
                <w:sz w:val="26"/>
                <w:szCs w:val="26"/>
                <w:lang w:val="vi-VN"/>
              </w:rPr>
              <w:t>Thông tin đăng nhập không chính xác:</w:t>
            </w:r>
          </w:p>
          <w:p w14:paraId="0CDDB25E" w14:textId="77777777" w:rsidR="008C0A32" w:rsidRPr="00B8618F" w:rsidRDefault="008C0A32" w:rsidP="00BB2F39">
            <w:pPr>
              <w:numPr>
                <w:ilvl w:val="0"/>
                <w:numId w:val="28"/>
              </w:numPr>
              <w:spacing w:line="360" w:lineRule="auto"/>
              <w:contextualSpacing/>
              <w:jc w:val="both"/>
              <w:rPr>
                <w:rFonts w:eastAsia="Arial"/>
                <w:sz w:val="26"/>
                <w:szCs w:val="26"/>
                <w:lang w:val="vi-VN"/>
              </w:rPr>
            </w:pPr>
            <w:r w:rsidRPr="5D874502">
              <w:rPr>
                <w:rFonts w:eastAsia="Arial"/>
                <w:sz w:val="26"/>
                <w:szCs w:val="26"/>
                <w:lang w:val="vi-VN"/>
              </w:rPr>
              <w:t>Hệ thống hiển thị thông báo lỗi</w:t>
            </w:r>
          </w:p>
          <w:p w14:paraId="30106F5B" w14:textId="77777777" w:rsidR="008C0A32" w:rsidRPr="00B8618F" w:rsidRDefault="008C0A32" w:rsidP="00BB2F39">
            <w:pPr>
              <w:numPr>
                <w:ilvl w:val="0"/>
                <w:numId w:val="28"/>
              </w:numPr>
              <w:spacing w:line="360" w:lineRule="auto"/>
              <w:contextualSpacing/>
              <w:jc w:val="both"/>
              <w:rPr>
                <w:rFonts w:eastAsia="Arial"/>
                <w:sz w:val="26"/>
                <w:szCs w:val="26"/>
                <w:lang w:val="vi-VN"/>
              </w:rPr>
            </w:pPr>
            <w:r w:rsidRPr="5D874502">
              <w:rPr>
                <w:rFonts w:eastAsia="Arial"/>
                <w:sz w:val="26"/>
                <w:szCs w:val="26"/>
                <w:lang w:val="vi-VN"/>
              </w:rPr>
              <w:t>Người dùng nhập lại thông tin đăng nhập</w:t>
            </w:r>
          </w:p>
          <w:p w14:paraId="018CBA2C" w14:textId="77777777" w:rsidR="008C0A32" w:rsidRPr="00B8618F" w:rsidRDefault="008C0A32" w:rsidP="00BB2F39">
            <w:pPr>
              <w:numPr>
                <w:ilvl w:val="0"/>
                <w:numId w:val="26"/>
              </w:numPr>
              <w:spacing w:line="360" w:lineRule="auto"/>
              <w:ind w:left="321" w:hanging="284"/>
              <w:contextualSpacing/>
              <w:jc w:val="both"/>
              <w:rPr>
                <w:rFonts w:eastAsia="Arial"/>
                <w:sz w:val="26"/>
                <w:szCs w:val="26"/>
                <w:lang w:val="vi-VN"/>
              </w:rPr>
            </w:pPr>
            <w:r w:rsidRPr="5D874502">
              <w:rPr>
                <w:rFonts w:eastAsia="Arial"/>
                <w:sz w:val="26"/>
                <w:szCs w:val="26"/>
                <w:lang w:val="vi-VN"/>
              </w:rPr>
              <w:t>Thông tin đăng nhập không tồn tại:</w:t>
            </w:r>
          </w:p>
          <w:p w14:paraId="0ECEE1BC" w14:textId="77777777" w:rsidR="008C0A32" w:rsidRPr="00B8618F" w:rsidRDefault="008C0A32" w:rsidP="00D01B3C">
            <w:pPr>
              <w:spacing w:line="360" w:lineRule="auto"/>
              <w:jc w:val="both"/>
              <w:rPr>
                <w:rFonts w:eastAsia="Times New Roman"/>
                <w:sz w:val="26"/>
                <w:szCs w:val="26"/>
                <w:lang w:val="vi-VN"/>
              </w:rPr>
            </w:pPr>
            <w:r w:rsidRPr="5D874502">
              <w:rPr>
                <w:rFonts w:eastAsia="Arial"/>
                <w:sz w:val="26"/>
                <w:szCs w:val="26"/>
                <w:lang w:val="vi-VN"/>
              </w:rPr>
              <w:t>Hệ thống hiển thị thông báo lỗi</w:t>
            </w:r>
          </w:p>
          <w:p w14:paraId="31B6A22B" w14:textId="77777777" w:rsidR="008C0A32" w:rsidRPr="00B8618F" w:rsidRDefault="008C0A32" w:rsidP="00BB2F39">
            <w:pPr>
              <w:pStyle w:val="ListParagraph"/>
              <w:numPr>
                <w:ilvl w:val="0"/>
                <w:numId w:val="38"/>
              </w:numPr>
              <w:spacing w:line="360" w:lineRule="auto"/>
              <w:jc w:val="both"/>
              <w:rPr>
                <w:rFonts w:eastAsia="Times New Roman"/>
                <w:sz w:val="26"/>
                <w:szCs w:val="26"/>
                <w:lang w:val="vi-VN"/>
              </w:rPr>
            </w:pPr>
            <w:r w:rsidRPr="5D874502">
              <w:rPr>
                <w:rFonts w:eastAsia="Arial"/>
                <w:sz w:val="26"/>
                <w:szCs w:val="26"/>
                <w:lang w:val="vi-VN"/>
              </w:rPr>
              <w:t>Người dùng nhập lại thông tin đăng nhập</w:t>
            </w:r>
          </w:p>
        </w:tc>
      </w:tr>
      <w:tr w:rsidR="008C0A32" w:rsidRPr="00B8618F" w14:paraId="52BE0FF9" w14:textId="77777777" w:rsidTr="00114279">
        <w:trPr>
          <w:trHeight w:val="454"/>
        </w:trPr>
        <w:tc>
          <w:tcPr>
            <w:tcW w:w="3061"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vAlign w:val="center"/>
          </w:tcPr>
          <w:p w14:paraId="0B34D69D" w14:textId="77777777" w:rsidR="008C0A32" w:rsidRPr="00B8618F" w:rsidRDefault="008C0A32" w:rsidP="00D01B3C">
            <w:pPr>
              <w:spacing w:line="360" w:lineRule="auto"/>
              <w:rPr>
                <w:rFonts w:eastAsia="Times New Roman"/>
                <w:b/>
                <w:bCs/>
                <w:sz w:val="26"/>
                <w:szCs w:val="26"/>
                <w:lang w:val="vi"/>
              </w:rPr>
            </w:pPr>
            <w:r w:rsidRPr="00B8618F">
              <w:rPr>
                <w:rFonts w:eastAsia="Times New Roman"/>
                <w:b/>
                <w:bCs/>
                <w:sz w:val="26"/>
                <w:szCs w:val="26"/>
                <w:lang w:val="vi"/>
              </w:rPr>
              <w:t>Ưu tiên:</w:t>
            </w:r>
          </w:p>
        </w:tc>
        <w:tc>
          <w:tcPr>
            <w:tcW w:w="6520" w:type="dxa"/>
            <w:tcBorders>
              <w:bottom w:val="single" w:sz="8" w:space="0" w:color="000000" w:themeColor="text1"/>
              <w:right w:val="single" w:sz="8" w:space="0" w:color="000000" w:themeColor="text1"/>
            </w:tcBorders>
            <w:tcMar>
              <w:top w:w="0" w:type="dxa"/>
              <w:left w:w="100" w:type="dxa"/>
              <w:bottom w:w="0" w:type="dxa"/>
              <w:right w:w="100" w:type="dxa"/>
            </w:tcMar>
            <w:vAlign w:val="center"/>
          </w:tcPr>
          <w:p w14:paraId="051A0853" w14:textId="77777777" w:rsidR="008C0A32" w:rsidRPr="00B8618F" w:rsidRDefault="008C0A32" w:rsidP="00D01B3C">
            <w:pPr>
              <w:spacing w:line="360" w:lineRule="auto"/>
              <w:jc w:val="both"/>
              <w:rPr>
                <w:rFonts w:eastAsia="Times New Roman"/>
                <w:sz w:val="26"/>
                <w:szCs w:val="26"/>
              </w:rPr>
            </w:pPr>
            <w:r w:rsidRPr="00B8618F">
              <w:rPr>
                <w:rFonts w:eastAsia="Times New Roman"/>
                <w:sz w:val="26"/>
                <w:szCs w:val="26"/>
              </w:rPr>
              <w:t>Trung bình</w:t>
            </w:r>
          </w:p>
        </w:tc>
      </w:tr>
      <w:tr w:rsidR="008C0A32" w:rsidRPr="00B8618F" w14:paraId="4DF66981" w14:textId="77777777" w:rsidTr="00114279">
        <w:trPr>
          <w:trHeight w:val="454"/>
        </w:trPr>
        <w:tc>
          <w:tcPr>
            <w:tcW w:w="3061"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vAlign w:val="center"/>
          </w:tcPr>
          <w:p w14:paraId="6077A9A8" w14:textId="77777777" w:rsidR="008C0A32" w:rsidRPr="00B8618F" w:rsidRDefault="008C0A32" w:rsidP="00D01B3C">
            <w:pPr>
              <w:spacing w:line="360" w:lineRule="auto"/>
              <w:rPr>
                <w:rFonts w:eastAsia="Times New Roman"/>
                <w:b/>
                <w:bCs/>
                <w:sz w:val="26"/>
                <w:szCs w:val="26"/>
                <w:lang w:val="vi"/>
              </w:rPr>
            </w:pPr>
            <w:r w:rsidRPr="00B8618F">
              <w:rPr>
                <w:rFonts w:eastAsia="Times New Roman"/>
                <w:b/>
                <w:bCs/>
                <w:sz w:val="26"/>
                <w:szCs w:val="26"/>
                <w:lang w:val="vi"/>
              </w:rPr>
              <w:t>Tần suất sử dụng:</w:t>
            </w:r>
          </w:p>
        </w:tc>
        <w:tc>
          <w:tcPr>
            <w:tcW w:w="6520" w:type="dxa"/>
            <w:tcBorders>
              <w:bottom w:val="single" w:sz="8" w:space="0" w:color="000000" w:themeColor="text1"/>
              <w:right w:val="single" w:sz="8" w:space="0" w:color="000000" w:themeColor="text1"/>
            </w:tcBorders>
            <w:tcMar>
              <w:top w:w="0" w:type="dxa"/>
              <w:left w:w="100" w:type="dxa"/>
              <w:bottom w:w="0" w:type="dxa"/>
              <w:right w:w="100" w:type="dxa"/>
            </w:tcMar>
            <w:vAlign w:val="center"/>
          </w:tcPr>
          <w:p w14:paraId="69B488F1" w14:textId="77777777" w:rsidR="008C0A32" w:rsidRPr="00B8618F" w:rsidRDefault="008C0A32" w:rsidP="00D01B3C">
            <w:pPr>
              <w:spacing w:line="360" w:lineRule="auto"/>
              <w:jc w:val="both"/>
              <w:rPr>
                <w:rFonts w:eastAsia="Times New Roman"/>
                <w:sz w:val="26"/>
                <w:szCs w:val="26"/>
                <w:lang w:val="vi"/>
              </w:rPr>
            </w:pPr>
            <w:r w:rsidRPr="00B8618F">
              <w:rPr>
                <w:rFonts w:eastAsia="Times New Roman"/>
                <w:sz w:val="26"/>
                <w:szCs w:val="26"/>
                <w:lang w:val="vi"/>
              </w:rPr>
              <w:t>Cao</w:t>
            </w:r>
          </w:p>
        </w:tc>
      </w:tr>
    </w:tbl>
    <w:p w14:paraId="013A5F8C" w14:textId="79D2C5C2" w:rsidR="008C0A32" w:rsidRPr="00CD6492" w:rsidRDefault="008C0A32" w:rsidP="00D01B3C">
      <w:pPr>
        <w:pStyle w:val="Caption"/>
        <w:spacing w:before="0" w:after="0" w:line="360" w:lineRule="auto"/>
        <w:rPr>
          <w:rFonts w:eastAsia="SimHei"/>
          <w:i w:val="0"/>
          <w:iCs w:val="0"/>
          <w:lang w:eastAsia="ja-JP"/>
        </w:rPr>
      </w:pPr>
      <w:r>
        <w:t xml:space="preserve">Bảng </w:t>
      </w:r>
      <w:r>
        <w:fldChar w:fldCharType="begin"/>
      </w:r>
      <w:r>
        <w:instrText>SEQ Bảng \* ARABIC</w:instrText>
      </w:r>
      <w:r>
        <w:fldChar w:fldCharType="separate"/>
      </w:r>
      <w:r w:rsidR="00B72886">
        <w:rPr>
          <w:noProof/>
        </w:rPr>
        <w:t>4</w:t>
      </w:r>
      <w:r>
        <w:fldChar w:fldCharType="end"/>
      </w:r>
      <w:r w:rsidRPr="0012138F">
        <w:rPr>
          <w:noProof/>
        </w:rPr>
        <w:t>. Mô tả Use Case “Đăng nhập</w:t>
      </w:r>
      <w:r>
        <w:rPr>
          <w:noProof/>
        </w:rPr>
        <w:t xml:space="preserve"> của Học viên</w:t>
      </w:r>
      <w:r w:rsidRPr="0012138F">
        <w:rPr>
          <w:noProof/>
        </w:rPr>
        <w:t>”</w:t>
      </w:r>
    </w:p>
    <w:p w14:paraId="37701DA1" w14:textId="77777777" w:rsidR="008C0A32" w:rsidRPr="00B8618F" w:rsidRDefault="008C0A32" w:rsidP="00D01B3C">
      <w:pPr>
        <w:spacing w:afterLines="100" w:after="240" w:line="360" w:lineRule="auto"/>
        <w:jc w:val="center"/>
      </w:pPr>
      <w:r w:rsidRPr="00B8618F">
        <w:rPr>
          <w:noProof/>
        </w:rPr>
        <w:lastRenderedPageBreak/>
        <w:drawing>
          <wp:inline distT="0" distB="0" distL="0" distR="0" wp14:anchorId="642B099D" wp14:editId="621CC92A">
            <wp:extent cx="5981700" cy="5867400"/>
            <wp:effectExtent l="0" t="0" r="0" b="0"/>
            <wp:docPr id="5752935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93565" name=""/>
                    <pic:cNvPicPr/>
                  </pic:nvPicPr>
                  <pic:blipFill>
                    <a:blip r:embed="rId13">
                      <a:extLst>
                        <a:ext uri="{28A0092B-C50C-407E-A947-70E740481C1C}">
                          <a14:useLocalDpi xmlns:a14="http://schemas.microsoft.com/office/drawing/2010/main" val="0"/>
                        </a:ext>
                      </a:extLst>
                    </a:blip>
                    <a:stretch>
                      <a:fillRect/>
                    </a:stretch>
                  </pic:blipFill>
                  <pic:spPr>
                    <a:xfrm>
                      <a:off x="0" y="0"/>
                      <a:ext cx="5981700" cy="5867400"/>
                    </a:xfrm>
                    <a:prstGeom prst="rect">
                      <a:avLst/>
                    </a:prstGeom>
                  </pic:spPr>
                </pic:pic>
              </a:graphicData>
            </a:graphic>
          </wp:inline>
        </w:drawing>
      </w:r>
    </w:p>
    <w:p w14:paraId="632D83ED" w14:textId="77777777" w:rsidR="008C0A32" w:rsidRPr="00B8618F" w:rsidRDefault="008C0A32" w:rsidP="00D01B3C">
      <w:pPr>
        <w:pStyle w:val="Caption"/>
        <w:spacing w:before="0" w:after="0" w:line="360" w:lineRule="auto"/>
        <w:rPr>
          <w:i w:val="0"/>
          <w:iCs w:val="0"/>
        </w:rPr>
      </w:pPr>
      <w:r>
        <w:t xml:space="preserve">Hình </w:t>
      </w:r>
      <w:r>
        <w:fldChar w:fldCharType="begin"/>
      </w:r>
      <w:r>
        <w:instrText>SEQ Hình \* ARABIC</w:instrText>
      </w:r>
      <w:r>
        <w:fldChar w:fldCharType="separate"/>
      </w:r>
      <w:r>
        <w:rPr>
          <w:noProof/>
        </w:rPr>
        <w:t>4</w:t>
      </w:r>
      <w:r>
        <w:fldChar w:fldCharType="end"/>
      </w:r>
      <w:r w:rsidRPr="00C320D2">
        <w:rPr>
          <w:noProof/>
        </w:rPr>
        <w:t>. Sơ đồ hoạt động chức năng “Đăng nhập</w:t>
      </w:r>
      <w:r>
        <w:rPr>
          <w:noProof/>
        </w:rPr>
        <w:t xml:space="preserve"> của Học viên</w:t>
      </w:r>
      <w:r w:rsidRPr="00C320D2">
        <w:rPr>
          <w:noProof/>
        </w:rPr>
        <w:t>”</w:t>
      </w:r>
    </w:p>
    <w:p w14:paraId="2DF711A7" w14:textId="70D5BF8A" w:rsidR="0004170F" w:rsidRDefault="0004170F" w:rsidP="00D01B3C">
      <w:pPr>
        <w:spacing w:after="0" w:line="360" w:lineRule="auto"/>
        <w:rPr>
          <w:lang w:val="vi"/>
        </w:rPr>
      </w:pPr>
      <w:r>
        <w:rPr>
          <w:lang w:val="vi"/>
        </w:rPr>
        <w:br w:type="page"/>
      </w:r>
    </w:p>
    <w:p w14:paraId="7846CBA2" w14:textId="77777777" w:rsidR="00CD6492" w:rsidRDefault="00CD6492" w:rsidP="00D01B3C">
      <w:pPr>
        <w:spacing w:after="0" w:line="360" w:lineRule="auto"/>
        <w:rPr>
          <w:rFonts w:eastAsia="Times New Roman"/>
          <w:b/>
          <w:bCs/>
          <w:lang w:val="vi" w:eastAsia="ja-JP"/>
        </w:rPr>
      </w:pPr>
    </w:p>
    <w:p w14:paraId="45C317AF" w14:textId="58B75D72" w:rsidR="058D64DD" w:rsidRPr="00E8709C" w:rsidRDefault="058D64DD" w:rsidP="00D01B3C">
      <w:pPr>
        <w:pStyle w:val="Heading4"/>
        <w:spacing w:before="0" w:after="0"/>
      </w:pPr>
      <w:r w:rsidRPr="00B8618F">
        <w:rPr>
          <w:lang w:val="vi"/>
        </w:rPr>
        <w:t>3.2.1.</w:t>
      </w:r>
      <w:r w:rsidR="00B72886">
        <w:t>3</w:t>
      </w:r>
      <w:r w:rsidRPr="00B8618F">
        <w:rPr>
          <w:lang w:val="vi"/>
        </w:rPr>
        <w:t xml:space="preserve">. </w:t>
      </w:r>
      <w:r w:rsidR="5B569F81" w:rsidRPr="00B8618F">
        <w:rPr>
          <w:lang w:val="vi"/>
        </w:rPr>
        <w:t>Tham gia và học tập khóa học</w:t>
      </w:r>
      <w:r w:rsidR="00E8709C">
        <w:t>.</w:t>
      </w:r>
    </w:p>
    <w:tbl>
      <w:tblPr>
        <w:tblStyle w:val="Style18"/>
        <w:tblW w:w="9581" w:type="dxa"/>
        <w:tblInd w:w="99"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ook w:val="04A0" w:firstRow="1" w:lastRow="0" w:firstColumn="1" w:lastColumn="0" w:noHBand="0" w:noVBand="1"/>
      </w:tblPr>
      <w:tblGrid>
        <w:gridCol w:w="3061"/>
        <w:gridCol w:w="6520"/>
      </w:tblGrid>
      <w:tr w:rsidR="37446A99" w:rsidRPr="00B8618F" w14:paraId="21A8FB52" w14:textId="77777777" w:rsidTr="00114279">
        <w:trPr>
          <w:trHeight w:val="454"/>
        </w:trPr>
        <w:tc>
          <w:tcPr>
            <w:tcW w:w="30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vAlign w:val="center"/>
          </w:tcPr>
          <w:p w14:paraId="7B2484CD" w14:textId="77777777" w:rsidR="37446A99" w:rsidRPr="00B72886" w:rsidRDefault="37446A99" w:rsidP="00D01B3C">
            <w:pPr>
              <w:spacing w:line="360" w:lineRule="auto"/>
              <w:rPr>
                <w:rFonts w:eastAsia="Arial"/>
                <w:b/>
                <w:bCs/>
                <w:sz w:val="26"/>
                <w:szCs w:val="26"/>
                <w:lang w:val="vi"/>
              </w:rPr>
            </w:pPr>
            <w:r w:rsidRPr="00B72886">
              <w:rPr>
                <w:rFonts w:eastAsia="Times New Roman"/>
                <w:b/>
                <w:bCs/>
                <w:sz w:val="26"/>
                <w:szCs w:val="26"/>
                <w:lang w:val="vi"/>
              </w:rPr>
              <w:t>Tên Use Case</w:t>
            </w:r>
          </w:p>
        </w:tc>
        <w:tc>
          <w:tcPr>
            <w:tcW w:w="6520" w:type="dxa"/>
            <w:tcBorders>
              <w:top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tcPr>
          <w:p w14:paraId="216FDCEF" w14:textId="77777777" w:rsidR="37446A99" w:rsidRPr="00B8618F" w:rsidRDefault="37446A99" w:rsidP="00D01B3C">
            <w:pPr>
              <w:spacing w:line="360" w:lineRule="auto"/>
              <w:jc w:val="both"/>
              <w:rPr>
                <w:rFonts w:eastAsia="Arial"/>
                <w:sz w:val="26"/>
                <w:szCs w:val="26"/>
                <w:lang w:val="vi"/>
              </w:rPr>
            </w:pPr>
            <w:r w:rsidRPr="00B8618F">
              <w:rPr>
                <w:rFonts w:eastAsia="Times New Roman"/>
                <w:sz w:val="26"/>
                <w:szCs w:val="26"/>
                <w:lang w:val="vi"/>
              </w:rPr>
              <w:t>Tham gia và học tập khóa học</w:t>
            </w:r>
          </w:p>
        </w:tc>
      </w:tr>
      <w:tr w:rsidR="37446A99" w:rsidRPr="00B8618F" w14:paraId="6B14531E" w14:textId="77777777" w:rsidTr="00114279">
        <w:trPr>
          <w:trHeight w:val="454"/>
        </w:trPr>
        <w:tc>
          <w:tcPr>
            <w:tcW w:w="3061"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vAlign w:val="center"/>
          </w:tcPr>
          <w:p w14:paraId="5159A7AC" w14:textId="77777777" w:rsidR="37446A99" w:rsidRPr="00B72886" w:rsidRDefault="37446A99" w:rsidP="00D01B3C">
            <w:pPr>
              <w:spacing w:line="360" w:lineRule="auto"/>
              <w:rPr>
                <w:rFonts w:eastAsia="Arial"/>
                <w:b/>
                <w:bCs/>
                <w:sz w:val="26"/>
                <w:szCs w:val="26"/>
                <w:lang w:val="vi"/>
              </w:rPr>
            </w:pPr>
            <w:r w:rsidRPr="00B72886">
              <w:rPr>
                <w:rFonts w:eastAsia="Times New Roman"/>
                <w:b/>
                <w:bCs/>
                <w:sz w:val="26"/>
                <w:szCs w:val="26"/>
                <w:lang w:val="vi"/>
              </w:rPr>
              <w:t>Tác nhân</w:t>
            </w:r>
          </w:p>
        </w:tc>
        <w:tc>
          <w:tcPr>
            <w:tcW w:w="6520" w:type="dxa"/>
            <w:tcBorders>
              <w:bottom w:val="single" w:sz="8" w:space="0" w:color="000000" w:themeColor="text1"/>
              <w:right w:val="single" w:sz="8" w:space="0" w:color="000000" w:themeColor="text1"/>
            </w:tcBorders>
            <w:tcMar>
              <w:top w:w="0" w:type="dxa"/>
              <w:left w:w="100" w:type="dxa"/>
              <w:bottom w:w="0" w:type="dxa"/>
              <w:right w:w="100" w:type="dxa"/>
            </w:tcMar>
            <w:vAlign w:val="center"/>
          </w:tcPr>
          <w:p w14:paraId="15AB4134" w14:textId="77777777" w:rsidR="37446A99" w:rsidRPr="00B8618F" w:rsidRDefault="37446A99" w:rsidP="00D01B3C">
            <w:pPr>
              <w:spacing w:line="360" w:lineRule="auto"/>
              <w:jc w:val="both"/>
              <w:rPr>
                <w:rFonts w:eastAsia="Arial"/>
                <w:sz w:val="26"/>
                <w:szCs w:val="26"/>
                <w:lang w:val="vi"/>
              </w:rPr>
            </w:pPr>
            <w:r w:rsidRPr="00B8618F">
              <w:rPr>
                <w:rFonts w:eastAsia="Times New Roman"/>
                <w:sz w:val="26"/>
                <w:szCs w:val="26"/>
                <w:lang w:val="vi"/>
              </w:rPr>
              <w:t>Sinh viên</w:t>
            </w:r>
          </w:p>
        </w:tc>
      </w:tr>
      <w:tr w:rsidR="37446A99" w:rsidRPr="00B8618F" w14:paraId="3CA5084D" w14:textId="77777777" w:rsidTr="00114279">
        <w:trPr>
          <w:trHeight w:val="454"/>
        </w:trPr>
        <w:tc>
          <w:tcPr>
            <w:tcW w:w="3061"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vAlign w:val="center"/>
          </w:tcPr>
          <w:p w14:paraId="77CA0681" w14:textId="77777777" w:rsidR="37446A99" w:rsidRPr="00B72886" w:rsidRDefault="37446A99" w:rsidP="00D01B3C">
            <w:pPr>
              <w:spacing w:line="360" w:lineRule="auto"/>
              <w:rPr>
                <w:rFonts w:eastAsia="Arial"/>
                <w:b/>
                <w:bCs/>
                <w:sz w:val="26"/>
                <w:szCs w:val="26"/>
                <w:lang w:val="vi"/>
              </w:rPr>
            </w:pPr>
            <w:r w:rsidRPr="00B72886">
              <w:rPr>
                <w:rFonts w:eastAsia="Times New Roman"/>
                <w:b/>
                <w:bCs/>
                <w:sz w:val="26"/>
                <w:szCs w:val="26"/>
                <w:lang w:val="vi"/>
              </w:rPr>
              <w:t>Mô tả</w:t>
            </w:r>
          </w:p>
        </w:tc>
        <w:tc>
          <w:tcPr>
            <w:tcW w:w="6520" w:type="dxa"/>
            <w:tcBorders>
              <w:bottom w:val="single" w:sz="8" w:space="0" w:color="000000" w:themeColor="text1"/>
              <w:right w:val="single" w:sz="8" w:space="0" w:color="000000" w:themeColor="text1"/>
            </w:tcBorders>
            <w:tcMar>
              <w:top w:w="0" w:type="dxa"/>
              <w:left w:w="100" w:type="dxa"/>
              <w:bottom w:w="0" w:type="dxa"/>
              <w:right w:w="100" w:type="dxa"/>
            </w:tcMar>
            <w:vAlign w:val="center"/>
          </w:tcPr>
          <w:p w14:paraId="1C8AC3C9" w14:textId="77777777" w:rsidR="37446A99" w:rsidRPr="00B8618F" w:rsidRDefault="37446A99" w:rsidP="00D01B3C">
            <w:pPr>
              <w:spacing w:line="360" w:lineRule="auto"/>
              <w:jc w:val="both"/>
              <w:rPr>
                <w:rFonts w:eastAsia="Arial"/>
                <w:sz w:val="26"/>
                <w:szCs w:val="26"/>
                <w:lang w:val="vi"/>
              </w:rPr>
            </w:pPr>
            <w:r w:rsidRPr="00B8618F">
              <w:rPr>
                <w:rFonts w:eastAsia="Times New Roman"/>
                <w:sz w:val="26"/>
                <w:szCs w:val="26"/>
                <w:lang w:val="vi"/>
              </w:rPr>
              <w:t xml:space="preserve">Sinh viên xem danh sách khóa học ,đăng ký và truy cập nội dung học tập   </w:t>
            </w:r>
          </w:p>
        </w:tc>
      </w:tr>
      <w:tr w:rsidR="37446A99" w:rsidRPr="00B8618F" w14:paraId="7C5A0063" w14:textId="77777777" w:rsidTr="00114279">
        <w:trPr>
          <w:trHeight w:val="454"/>
        </w:trPr>
        <w:tc>
          <w:tcPr>
            <w:tcW w:w="3061"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vAlign w:val="center"/>
          </w:tcPr>
          <w:p w14:paraId="747DFA7C" w14:textId="77777777" w:rsidR="37446A99" w:rsidRPr="00B72886" w:rsidRDefault="37446A99" w:rsidP="00D01B3C">
            <w:pPr>
              <w:spacing w:line="360" w:lineRule="auto"/>
              <w:rPr>
                <w:rFonts w:eastAsia="Arial"/>
                <w:b/>
                <w:bCs/>
                <w:sz w:val="26"/>
                <w:szCs w:val="26"/>
                <w:lang w:val="vi"/>
              </w:rPr>
            </w:pPr>
            <w:r w:rsidRPr="00B72886">
              <w:rPr>
                <w:rFonts w:eastAsia="Times New Roman"/>
                <w:b/>
                <w:bCs/>
                <w:sz w:val="26"/>
                <w:szCs w:val="26"/>
                <w:lang w:val="vi"/>
              </w:rPr>
              <w:t>Sự kiện kích hoạt</w:t>
            </w:r>
          </w:p>
        </w:tc>
        <w:tc>
          <w:tcPr>
            <w:tcW w:w="6520" w:type="dxa"/>
            <w:tcBorders>
              <w:bottom w:val="single" w:sz="8" w:space="0" w:color="000000" w:themeColor="text1"/>
              <w:right w:val="single" w:sz="8" w:space="0" w:color="000000" w:themeColor="text1"/>
            </w:tcBorders>
            <w:tcMar>
              <w:top w:w="0" w:type="dxa"/>
              <w:left w:w="100" w:type="dxa"/>
              <w:bottom w:w="0" w:type="dxa"/>
              <w:right w:w="100" w:type="dxa"/>
            </w:tcMar>
            <w:vAlign w:val="center"/>
          </w:tcPr>
          <w:p w14:paraId="276CCC50" w14:textId="77777777" w:rsidR="37446A99" w:rsidRPr="00B8618F" w:rsidRDefault="37446A99" w:rsidP="00D01B3C">
            <w:pPr>
              <w:spacing w:line="360" w:lineRule="auto"/>
              <w:jc w:val="both"/>
              <w:rPr>
                <w:rFonts w:eastAsia="Arial"/>
                <w:sz w:val="26"/>
                <w:szCs w:val="26"/>
                <w:lang w:val="vi"/>
              </w:rPr>
            </w:pPr>
            <w:r w:rsidRPr="00B8618F">
              <w:rPr>
                <w:rFonts w:eastAsia="Times New Roman"/>
                <w:sz w:val="26"/>
                <w:szCs w:val="26"/>
                <w:lang w:val="vi"/>
              </w:rPr>
              <w:t>Click vào menu “Khóa học” hoặc “Đăng ký học”</w:t>
            </w:r>
          </w:p>
        </w:tc>
      </w:tr>
      <w:tr w:rsidR="37446A99" w:rsidRPr="00B8618F" w14:paraId="5CE65A30" w14:textId="77777777" w:rsidTr="00114279">
        <w:trPr>
          <w:trHeight w:val="454"/>
        </w:trPr>
        <w:tc>
          <w:tcPr>
            <w:tcW w:w="3061"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vAlign w:val="center"/>
          </w:tcPr>
          <w:p w14:paraId="07B3CF59" w14:textId="77777777" w:rsidR="37446A99" w:rsidRPr="00B72886" w:rsidRDefault="37446A99" w:rsidP="00D01B3C">
            <w:pPr>
              <w:spacing w:line="360" w:lineRule="auto"/>
              <w:rPr>
                <w:rFonts w:eastAsia="Arial"/>
                <w:b/>
                <w:bCs/>
                <w:sz w:val="26"/>
                <w:szCs w:val="26"/>
                <w:lang w:val="vi"/>
              </w:rPr>
            </w:pPr>
            <w:r w:rsidRPr="00B72886">
              <w:rPr>
                <w:rFonts w:eastAsia="Times New Roman"/>
                <w:b/>
                <w:bCs/>
                <w:sz w:val="26"/>
                <w:szCs w:val="26"/>
                <w:lang w:val="vi"/>
              </w:rPr>
              <w:t>Tiền điều kiện</w:t>
            </w:r>
          </w:p>
        </w:tc>
        <w:tc>
          <w:tcPr>
            <w:tcW w:w="6520" w:type="dxa"/>
            <w:tcBorders>
              <w:bottom w:val="single" w:sz="8" w:space="0" w:color="000000" w:themeColor="text1"/>
              <w:right w:val="single" w:sz="8" w:space="0" w:color="000000" w:themeColor="text1"/>
            </w:tcBorders>
            <w:tcMar>
              <w:top w:w="0" w:type="dxa"/>
              <w:left w:w="100" w:type="dxa"/>
              <w:bottom w:w="0" w:type="dxa"/>
              <w:right w:w="100" w:type="dxa"/>
            </w:tcMar>
            <w:vAlign w:val="center"/>
          </w:tcPr>
          <w:p w14:paraId="69254F46" w14:textId="3657137D" w:rsidR="37446A99" w:rsidRPr="00B0046B" w:rsidRDefault="37446A99" w:rsidP="00D01B3C">
            <w:pPr>
              <w:spacing w:line="360" w:lineRule="auto"/>
              <w:jc w:val="both"/>
              <w:rPr>
                <w:rFonts w:eastAsia="Arial"/>
                <w:sz w:val="26"/>
                <w:szCs w:val="26"/>
              </w:rPr>
            </w:pPr>
            <w:r w:rsidRPr="080A81E9">
              <w:rPr>
                <w:rFonts w:eastAsia="Times New Roman"/>
                <w:sz w:val="26"/>
                <w:szCs w:val="26"/>
                <w:lang w:val="vi-VN"/>
              </w:rPr>
              <w:t>Đăng nhập vào</w:t>
            </w:r>
            <w:r w:rsidRPr="00B8618F">
              <w:rPr>
                <w:rFonts w:eastAsia="Times New Roman"/>
                <w:sz w:val="26"/>
                <w:szCs w:val="26"/>
                <w:lang w:val="vi"/>
              </w:rPr>
              <w:t xml:space="preserve"> hệ thống với quyền sinh </w:t>
            </w:r>
            <w:r w:rsidR="00B0046B">
              <w:rPr>
                <w:rFonts w:eastAsia="Times New Roman"/>
                <w:sz w:val="26"/>
                <w:szCs w:val="26"/>
              </w:rPr>
              <w:t>viên</w:t>
            </w:r>
          </w:p>
        </w:tc>
      </w:tr>
      <w:tr w:rsidR="37446A99" w:rsidRPr="00B8618F" w14:paraId="114FE0A2" w14:textId="77777777" w:rsidTr="00114279">
        <w:trPr>
          <w:trHeight w:val="454"/>
        </w:trPr>
        <w:tc>
          <w:tcPr>
            <w:tcW w:w="3061"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vAlign w:val="center"/>
          </w:tcPr>
          <w:p w14:paraId="0638D0C3" w14:textId="77777777" w:rsidR="37446A99" w:rsidRPr="00B72886" w:rsidRDefault="37446A99" w:rsidP="00D01B3C">
            <w:pPr>
              <w:spacing w:line="360" w:lineRule="auto"/>
              <w:rPr>
                <w:rFonts w:eastAsia="Arial"/>
                <w:b/>
                <w:bCs/>
                <w:sz w:val="26"/>
                <w:szCs w:val="26"/>
                <w:lang w:val="vi"/>
              </w:rPr>
            </w:pPr>
            <w:r w:rsidRPr="00B72886">
              <w:rPr>
                <w:rFonts w:eastAsia="Times New Roman"/>
                <w:b/>
                <w:bCs/>
                <w:sz w:val="26"/>
                <w:szCs w:val="26"/>
                <w:lang w:val="vi"/>
              </w:rPr>
              <w:t>Luồng sự kiện chính (Thành công)</w:t>
            </w:r>
          </w:p>
        </w:tc>
        <w:tc>
          <w:tcPr>
            <w:tcW w:w="6520" w:type="dxa"/>
            <w:tcBorders>
              <w:bottom w:val="single" w:sz="8" w:space="0" w:color="000000" w:themeColor="text1"/>
              <w:right w:val="single" w:sz="8" w:space="0" w:color="000000" w:themeColor="text1"/>
            </w:tcBorders>
            <w:tcMar>
              <w:top w:w="0" w:type="dxa"/>
              <w:left w:w="100" w:type="dxa"/>
              <w:bottom w:w="0" w:type="dxa"/>
              <w:right w:w="100" w:type="dxa"/>
            </w:tcMar>
            <w:vAlign w:val="center"/>
          </w:tcPr>
          <w:p w14:paraId="3D25904B" w14:textId="77777777" w:rsidR="37446A99" w:rsidRPr="00B8618F" w:rsidRDefault="37446A99" w:rsidP="00BB2F39">
            <w:pPr>
              <w:numPr>
                <w:ilvl w:val="0"/>
                <w:numId w:val="25"/>
              </w:numPr>
              <w:spacing w:line="360" w:lineRule="auto"/>
              <w:contextualSpacing/>
              <w:jc w:val="both"/>
              <w:rPr>
                <w:rFonts w:eastAsia="Times New Roman"/>
                <w:sz w:val="26"/>
                <w:szCs w:val="26"/>
                <w:lang w:val="vi"/>
              </w:rPr>
            </w:pPr>
            <w:r w:rsidRPr="00B8618F">
              <w:rPr>
                <w:rFonts w:eastAsia="Times New Roman"/>
                <w:sz w:val="26"/>
                <w:szCs w:val="26"/>
                <w:lang w:val="vi"/>
              </w:rPr>
              <w:t>Chọn menu “Khóa học”</w:t>
            </w:r>
          </w:p>
          <w:p w14:paraId="72282898" w14:textId="77777777" w:rsidR="37446A99" w:rsidRPr="00B8618F" w:rsidRDefault="37446A99" w:rsidP="00BB2F39">
            <w:pPr>
              <w:numPr>
                <w:ilvl w:val="0"/>
                <w:numId w:val="25"/>
              </w:numPr>
              <w:spacing w:line="360" w:lineRule="auto"/>
              <w:contextualSpacing/>
              <w:jc w:val="both"/>
              <w:rPr>
                <w:rFonts w:eastAsia="Times New Roman"/>
                <w:sz w:val="26"/>
                <w:szCs w:val="26"/>
                <w:lang w:val="vi"/>
              </w:rPr>
            </w:pPr>
            <w:r w:rsidRPr="00B8618F">
              <w:rPr>
                <w:rFonts w:eastAsia="Times New Roman"/>
                <w:sz w:val="26"/>
                <w:szCs w:val="26"/>
                <w:lang w:val="vi"/>
              </w:rPr>
              <w:t>Hiển thị danh sách khóa học có thể tham gia</w:t>
            </w:r>
          </w:p>
          <w:p w14:paraId="0BB9DEF6" w14:textId="77777777" w:rsidR="37446A99" w:rsidRPr="00B8618F" w:rsidRDefault="37446A99" w:rsidP="00BB2F39">
            <w:pPr>
              <w:numPr>
                <w:ilvl w:val="0"/>
                <w:numId w:val="25"/>
              </w:numPr>
              <w:spacing w:line="360" w:lineRule="auto"/>
              <w:contextualSpacing/>
              <w:jc w:val="both"/>
              <w:rPr>
                <w:rFonts w:eastAsia="Times New Roman"/>
                <w:sz w:val="26"/>
                <w:szCs w:val="26"/>
                <w:lang w:val="vi"/>
              </w:rPr>
            </w:pPr>
            <w:r w:rsidRPr="00B8618F">
              <w:rPr>
                <w:rFonts w:eastAsia="Times New Roman"/>
                <w:sz w:val="26"/>
                <w:szCs w:val="26"/>
                <w:lang w:val="vi"/>
              </w:rPr>
              <w:t>Chọn khóa học muốn đăng ký và nhấn nút “Đăng ký”</w:t>
            </w:r>
          </w:p>
          <w:p w14:paraId="61526D10" w14:textId="77777777" w:rsidR="37446A99" w:rsidRPr="00B8618F" w:rsidRDefault="37446A99" w:rsidP="00BB2F39">
            <w:pPr>
              <w:numPr>
                <w:ilvl w:val="0"/>
                <w:numId w:val="25"/>
              </w:numPr>
              <w:spacing w:line="360" w:lineRule="auto"/>
              <w:contextualSpacing/>
              <w:jc w:val="both"/>
              <w:rPr>
                <w:rFonts w:eastAsia="Times New Roman"/>
                <w:sz w:val="26"/>
                <w:szCs w:val="26"/>
                <w:lang w:val="vi"/>
              </w:rPr>
            </w:pPr>
            <w:r w:rsidRPr="00B8618F">
              <w:rPr>
                <w:rFonts w:eastAsia="Times New Roman"/>
                <w:sz w:val="26"/>
                <w:szCs w:val="26"/>
                <w:lang w:val="vi"/>
              </w:rPr>
              <w:t>Kiểm tra điều kiện (mất phí hay không...)</w:t>
            </w:r>
          </w:p>
          <w:p w14:paraId="19D557B7" w14:textId="77777777" w:rsidR="37446A99" w:rsidRPr="00B8618F" w:rsidRDefault="37446A99" w:rsidP="00BB2F39">
            <w:pPr>
              <w:numPr>
                <w:ilvl w:val="0"/>
                <w:numId w:val="25"/>
              </w:numPr>
              <w:spacing w:line="360" w:lineRule="auto"/>
              <w:contextualSpacing/>
              <w:jc w:val="both"/>
              <w:rPr>
                <w:rFonts w:eastAsia="Times New Roman"/>
                <w:sz w:val="26"/>
                <w:szCs w:val="26"/>
                <w:lang w:val="vi"/>
              </w:rPr>
            </w:pPr>
            <w:r w:rsidRPr="00B8618F">
              <w:rPr>
                <w:rFonts w:eastAsia="Times New Roman"/>
                <w:sz w:val="26"/>
                <w:szCs w:val="26"/>
                <w:lang w:val="vi"/>
              </w:rPr>
              <w:t>Truy cập khóa học đã đăng ký để xem nội dung bài giảng</w:t>
            </w:r>
          </w:p>
          <w:p w14:paraId="47A9CA9B" w14:textId="77777777" w:rsidR="37446A99" w:rsidRPr="00B8618F" w:rsidRDefault="37446A99" w:rsidP="00BB2F39">
            <w:pPr>
              <w:numPr>
                <w:ilvl w:val="0"/>
                <w:numId w:val="25"/>
              </w:numPr>
              <w:spacing w:line="360" w:lineRule="auto"/>
              <w:contextualSpacing/>
              <w:jc w:val="both"/>
              <w:rPr>
                <w:rFonts w:eastAsia="Times New Roman"/>
                <w:sz w:val="26"/>
                <w:szCs w:val="26"/>
                <w:lang w:val="vi"/>
              </w:rPr>
            </w:pPr>
            <w:r w:rsidRPr="00B8618F">
              <w:rPr>
                <w:rFonts w:eastAsia="Times New Roman"/>
                <w:sz w:val="26"/>
                <w:szCs w:val="26"/>
                <w:lang w:val="vi"/>
              </w:rPr>
              <w:t>Hiển thị nội dung bài học, lưu tiến độ học tập của sinh viên</w:t>
            </w:r>
          </w:p>
        </w:tc>
      </w:tr>
      <w:tr w:rsidR="37446A99" w:rsidRPr="00B8618F" w14:paraId="565F713C" w14:textId="77777777" w:rsidTr="00114279">
        <w:trPr>
          <w:trHeight w:val="454"/>
        </w:trPr>
        <w:tc>
          <w:tcPr>
            <w:tcW w:w="3061"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vAlign w:val="center"/>
          </w:tcPr>
          <w:p w14:paraId="123BA730" w14:textId="77777777" w:rsidR="37446A99" w:rsidRPr="00B72886" w:rsidRDefault="37446A99" w:rsidP="00D01B3C">
            <w:pPr>
              <w:spacing w:line="360" w:lineRule="auto"/>
              <w:rPr>
                <w:rFonts w:eastAsia="Arial"/>
                <w:b/>
                <w:bCs/>
                <w:sz w:val="26"/>
                <w:szCs w:val="26"/>
                <w:lang w:val="vi"/>
              </w:rPr>
            </w:pPr>
            <w:r w:rsidRPr="00B72886">
              <w:rPr>
                <w:rFonts w:eastAsia="Times New Roman"/>
                <w:b/>
                <w:bCs/>
                <w:sz w:val="26"/>
                <w:szCs w:val="26"/>
                <w:lang w:val="vi"/>
              </w:rPr>
              <w:t>Luồng sự kiện thay thế (Lỗi nhập liệu / lỗi hệ thống)</w:t>
            </w:r>
          </w:p>
        </w:tc>
        <w:tc>
          <w:tcPr>
            <w:tcW w:w="6520" w:type="dxa"/>
            <w:tcBorders>
              <w:bottom w:val="single" w:sz="8" w:space="0" w:color="000000" w:themeColor="text1"/>
              <w:right w:val="single" w:sz="8" w:space="0" w:color="000000" w:themeColor="text1"/>
            </w:tcBorders>
            <w:tcMar>
              <w:top w:w="0" w:type="dxa"/>
              <w:left w:w="100" w:type="dxa"/>
              <w:bottom w:w="0" w:type="dxa"/>
              <w:right w:w="100" w:type="dxa"/>
            </w:tcMar>
            <w:vAlign w:val="center"/>
          </w:tcPr>
          <w:p w14:paraId="085C63AD" w14:textId="77777777" w:rsidR="37446A99" w:rsidRPr="00B8618F" w:rsidRDefault="37446A99" w:rsidP="00D01B3C">
            <w:pPr>
              <w:spacing w:line="360" w:lineRule="auto"/>
              <w:jc w:val="both"/>
              <w:rPr>
                <w:rFonts w:eastAsia="Arial"/>
                <w:sz w:val="26"/>
                <w:szCs w:val="26"/>
                <w:lang w:val="vi"/>
              </w:rPr>
            </w:pPr>
            <w:r w:rsidRPr="00B8618F">
              <w:rPr>
                <w:rFonts w:eastAsia="Times New Roman"/>
                <w:sz w:val="26"/>
                <w:szCs w:val="26"/>
                <w:lang w:val="vi"/>
              </w:rPr>
              <w:t>Hiển thị thông báo lỗi</w:t>
            </w:r>
          </w:p>
        </w:tc>
      </w:tr>
      <w:tr w:rsidR="37446A99" w:rsidRPr="00B8618F" w14:paraId="7A57EAC7" w14:textId="77777777" w:rsidTr="00114279">
        <w:trPr>
          <w:trHeight w:val="454"/>
        </w:trPr>
        <w:tc>
          <w:tcPr>
            <w:tcW w:w="3061"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vAlign w:val="center"/>
          </w:tcPr>
          <w:p w14:paraId="5C078AEF" w14:textId="77777777" w:rsidR="37446A99" w:rsidRPr="00B72886" w:rsidRDefault="37446A99" w:rsidP="00D01B3C">
            <w:pPr>
              <w:spacing w:line="360" w:lineRule="auto"/>
              <w:rPr>
                <w:rFonts w:eastAsia="Arial"/>
                <w:b/>
                <w:bCs/>
                <w:sz w:val="26"/>
                <w:szCs w:val="26"/>
                <w:lang w:val="vi"/>
              </w:rPr>
            </w:pPr>
            <w:r w:rsidRPr="00B72886">
              <w:rPr>
                <w:rFonts w:eastAsia="Times New Roman"/>
                <w:b/>
                <w:bCs/>
                <w:sz w:val="26"/>
                <w:szCs w:val="26"/>
                <w:lang w:val="vi"/>
              </w:rPr>
              <w:t>Hậu điều kiện</w:t>
            </w:r>
          </w:p>
        </w:tc>
        <w:tc>
          <w:tcPr>
            <w:tcW w:w="6520" w:type="dxa"/>
            <w:tcBorders>
              <w:bottom w:val="single" w:sz="8" w:space="0" w:color="000000" w:themeColor="text1"/>
              <w:right w:val="single" w:sz="8" w:space="0" w:color="000000" w:themeColor="text1"/>
            </w:tcBorders>
            <w:tcMar>
              <w:top w:w="0" w:type="dxa"/>
              <w:left w:w="100" w:type="dxa"/>
              <w:bottom w:w="0" w:type="dxa"/>
              <w:right w:w="100" w:type="dxa"/>
            </w:tcMar>
            <w:vAlign w:val="center"/>
          </w:tcPr>
          <w:p w14:paraId="595245BA" w14:textId="77777777" w:rsidR="37446A99" w:rsidRPr="00B8618F" w:rsidRDefault="37446A99" w:rsidP="00D01B3C">
            <w:pPr>
              <w:spacing w:line="360" w:lineRule="auto"/>
              <w:jc w:val="both"/>
              <w:rPr>
                <w:rFonts w:eastAsia="Arial"/>
                <w:sz w:val="26"/>
                <w:szCs w:val="26"/>
                <w:lang w:val="vi"/>
              </w:rPr>
            </w:pPr>
            <w:r w:rsidRPr="00B8618F">
              <w:rPr>
                <w:rFonts w:eastAsia="Times New Roman"/>
                <w:sz w:val="26"/>
                <w:szCs w:val="26"/>
                <w:lang w:val="vi"/>
              </w:rPr>
              <w:t>Khóa học được thêm vào danh sách học tập của sinh viên, và sinh viên có thể truy cập nội dung</w:t>
            </w:r>
          </w:p>
        </w:tc>
      </w:tr>
      <w:tr w:rsidR="37446A99" w:rsidRPr="00B8618F" w14:paraId="0A9D9F06" w14:textId="77777777" w:rsidTr="00114279">
        <w:trPr>
          <w:trHeight w:val="454"/>
        </w:trPr>
        <w:tc>
          <w:tcPr>
            <w:tcW w:w="3061"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vAlign w:val="center"/>
          </w:tcPr>
          <w:p w14:paraId="3B77707C" w14:textId="77777777" w:rsidR="37446A99" w:rsidRPr="00B72886" w:rsidRDefault="37446A99" w:rsidP="00D01B3C">
            <w:pPr>
              <w:spacing w:line="360" w:lineRule="auto"/>
              <w:rPr>
                <w:rFonts w:eastAsia="Arial"/>
                <w:b/>
                <w:bCs/>
                <w:sz w:val="26"/>
                <w:szCs w:val="26"/>
                <w:lang w:val="vi"/>
              </w:rPr>
            </w:pPr>
            <w:r w:rsidRPr="00B72886">
              <w:rPr>
                <w:rFonts w:eastAsia="Times New Roman"/>
                <w:b/>
                <w:bCs/>
                <w:sz w:val="26"/>
                <w:szCs w:val="26"/>
                <w:lang w:val="vi"/>
              </w:rPr>
              <w:t xml:space="preserve">Ưu tiên </w:t>
            </w:r>
          </w:p>
        </w:tc>
        <w:tc>
          <w:tcPr>
            <w:tcW w:w="6520" w:type="dxa"/>
            <w:tcBorders>
              <w:bottom w:val="single" w:sz="8" w:space="0" w:color="000000" w:themeColor="text1"/>
              <w:right w:val="single" w:sz="8" w:space="0" w:color="000000" w:themeColor="text1"/>
            </w:tcBorders>
            <w:tcMar>
              <w:top w:w="0" w:type="dxa"/>
              <w:left w:w="100" w:type="dxa"/>
              <w:bottom w:w="0" w:type="dxa"/>
              <w:right w:w="100" w:type="dxa"/>
            </w:tcMar>
            <w:vAlign w:val="center"/>
          </w:tcPr>
          <w:p w14:paraId="7C346CFE" w14:textId="77777777" w:rsidR="37446A99" w:rsidRPr="00B8618F" w:rsidRDefault="37446A99" w:rsidP="00D01B3C">
            <w:pPr>
              <w:spacing w:line="360" w:lineRule="auto"/>
              <w:jc w:val="both"/>
              <w:rPr>
                <w:rFonts w:eastAsia="Arial"/>
                <w:sz w:val="26"/>
                <w:szCs w:val="26"/>
                <w:lang w:val="vi"/>
              </w:rPr>
            </w:pPr>
            <w:r w:rsidRPr="00B8618F">
              <w:rPr>
                <w:rFonts w:eastAsia="Times New Roman"/>
                <w:sz w:val="26"/>
                <w:szCs w:val="26"/>
                <w:lang w:val="vi"/>
              </w:rPr>
              <w:t>Cao</w:t>
            </w:r>
          </w:p>
        </w:tc>
      </w:tr>
      <w:tr w:rsidR="37446A99" w:rsidRPr="00B8618F" w14:paraId="54D85051" w14:textId="77777777" w:rsidTr="00114279">
        <w:trPr>
          <w:trHeight w:val="454"/>
        </w:trPr>
        <w:tc>
          <w:tcPr>
            <w:tcW w:w="3061"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vAlign w:val="center"/>
          </w:tcPr>
          <w:p w14:paraId="050C56DA" w14:textId="77777777" w:rsidR="37446A99" w:rsidRPr="00B72886" w:rsidRDefault="37446A99" w:rsidP="00D01B3C">
            <w:pPr>
              <w:spacing w:line="360" w:lineRule="auto"/>
              <w:rPr>
                <w:rFonts w:eastAsia="Arial"/>
                <w:b/>
                <w:bCs/>
                <w:sz w:val="26"/>
                <w:szCs w:val="26"/>
                <w:lang w:val="vi"/>
              </w:rPr>
            </w:pPr>
            <w:r w:rsidRPr="00B72886">
              <w:rPr>
                <w:rFonts w:eastAsia="Times New Roman"/>
                <w:b/>
                <w:bCs/>
                <w:sz w:val="26"/>
                <w:szCs w:val="26"/>
                <w:lang w:val="vi"/>
              </w:rPr>
              <w:t>Tần suất sử dung</w:t>
            </w:r>
          </w:p>
        </w:tc>
        <w:tc>
          <w:tcPr>
            <w:tcW w:w="6520" w:type="dxa"/>
            <w:tcBorders>
              <w:bottom w:val="single" w:sz="8" w:space="0" w:color="000000" w:themeColor="text1"/>
              <w:right w:val="single" w:sz="8" w:space="0" w:color="000000" w:themeColor="text1"/>
            </w:tcBorders>
            <w:tcMar>
              <w:top w:w="0" w:type="dxa"/>
              <w:left w:w="100" w:type="dxa"/>
              <w:bottom w:w="0" w:type="dxa"/>
              <w:right w:w="100" w:type="dxa"/>
            </w:tcMar>
            <w:vAlign w:val="center"/>
          </w:tcPr>
          <w:p w14:paraId="2054215A" w14:textId="77777777" w:rsidR="37446A99" w:rsidRPr="00B8618F" w:rsidRDefault="37446A99" w:rsidP="00D01B3C">
            <w:pPr>
              <w:spacing w:line="360" w:lineRule="auto"/>
              <w:jc w:val="both"/>
              <w:rPr>
                <w:rFonts w:eastAsia="Arial"/>
                <w:sz w:val="26"/>
                <w:szCs w:val="26"/>
                <w:lang w:val="vi"/>
              </w:rPr>
            </w:pPr>
            <w:r w:rsidRPr="00B8618F">
              <w:rPr>
                <w:rFonts w:eastAsia="Times New Roman"/>
                <w:sz w:val="26"/>
                <w:szCs w:val="26"/>
                <w:lang w:val="vi"/>
              </w:rPr>
              <w:t>Làm bài tập, theo dõi tiến độ</w:t>
            </w:r>
          </w:p>
        </w:tc>
      </w:tr>
    </w:tbl>
    <w:p w14:paraId="214DCB93" w14:textId="53A5C4B8" w:rsidR="5B569F81" w:rsidRPr="00B8618F" w:rsidRDefault="00F6449B" w:rsidP="00D01B3C">
      <w:pPr>
        <w:pStyle w:val="Caption"/>
        <w:spacing w:before="0" w:after="0" w:line="360" w:lineRule="auto"/>
        <w:rPr>
          <w:rFonts w:eastAsia="Times New Roman"/>
          <w:i w:val="0"/>
          <w:iCs w:val="0"/>
          <w:lang w:eastAsia="ja-JP"/>
        </w:rPr>
      </w:pPr>
      <w:r>
        <w:t xml:space="preserve">Bảng </w:t>
      </w:r>
      <w:r>
        <w:fldChar w:fldCharType="begin"/>
      </w:r>
      <w:r>
        <w:instrText>SEQ Bảng \* ARABIC</w:instrText>
      </w:r>
      <w:r>
        <w:fldChar w:fldCharType="separate"/>
      </w:r>
      <w:r w:rsidR="00B72886">
        <w:rPr>
          <w:noProof/>
        </w:rPr>
        <w:t>5</w:t>
      </w:r>
      <w:r>
        <w:fldChar w:fldCharType="end"/>
      </w:r>
      <w:r w:rsidRPr="009337EF">
        <w:rPr>
          <w:noProof/>
        </w:rPr>
        <w:t>. Mô tả Use Case “Tham gia và quản lý khóa học”</w:t>
      </w:r>
    </w:p>
    <w:p w14:paraId="669734FA" w14:textId="77777777" w:rsidR="00175F31" w:rsidRDefault="58180C28" w:rsidP="00D01B3C">
      <w:pPr>
        <w:keepNext/>
        <w:spacing w:beforeLines="50" w:before="120" w:after="0" w:line="360" w:lineRule="auto"/>
      </w:pPr>
      <w:r w:rsidRPr="00B8618F">
        <w:rPr>
          <w:noProof/>
        </w:rPr>
        <w:lastRenderedPageBreak/>
        <w:drawing>
          <wp:inline distT="0" distB="0" distL="0" distR="0" wp14:anchorId="5782966D" wp14:editId="46A9EDCB">
            <wp:extent cx="5981700" cy="5981700"/>
            <wp:effectExtent l="0" t="0" r="0" b="0"/>
            <wp:docPr id="12561784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78479" name=""/>
                    <pic:cNvPicPr/>
                  </pic:nvPicPr>
                  <pic:blipFill>
                    <a:blip r:embed="rId14">
                      <a:extLst>
                        <a:ext uri="{28A0092B-C50C-407E-A947-70E740481C1C}">
                          <a14:useLocalDpi xmlns:a14="http://schemas.microsoft.com/office/drawing/2010/main" val="0"/>
                        </a:ext>
                      </a:extLst>
                    </a:blip>
                    <a:stretch>
                      <a:fillRect/>
                    </a:stretch>
                  </pic:blipFill>
                  <pic:spPr>
                    <a:xfrm>
                      <a:off x="0" y="0"/>
                      <a:ext cx="5981700" cy="5981700"/>
                    </a:xfrm>
                    <a:prstGeom prst="rect">
                      <a:avLst/>
                    </a:prstGeom>
                  </pic:spPr>
                </pic:pic>
              </a:graphicData>
            </a:graphic>
          </wp:inline>
        </w:drawing>
      </w:r>
    </w:p>
    <w:p w14:paraId="47941930" w14:textId="09CAF39B" w:rsidR="37446A99" w:rsidRPr="00175F31" w:rsidRDefault="1C5DE262" w:rsidP="00D01B3C">
      <w:pPr>
        <w:pStyle w:val="Caption"/>
        <w:spacing w:before="0" w:after="0" w:line="360" w:lineRule="auto"/>
        <w:rPr>
          <w:i w:val="0"/>
        </w:rPr>
      </w:pPr>
      <w:r>
        <w:t xml:space="preserve">Hình </w:t>
      </w:r>
      <w:r w:rsidR="00175F31">
        <w:fldChar w:fldCharType="begin"/>
      </w:r>
      <w:r w:rsidR="00175F31">
        <w:instrText>SEQ Hình \* ARABIC</w:instrText>
      </w:r>
      <w:r w:rsidR="00175F31">
        <w:fldChar w:fldCharType="separate"/>
      </w:r>
      <w:r w:rsidR="3F0E30D2" w:rsidRPr="0712E60F">
        <w:rPr>
          <w:noProof/>
        </w:rPr>
        <w:t>6</w:t>
      </w:r>
      <w:r w:rsidR="00175F31">
        <w:fldChar w:fldCharType="end"/>
      </w:r>
      <w:r>
        <w:t>. Sơ đồ hoạt động chức năng “Tham giá kh</w:t>
      </w:r>
      <w:del w:id="73" w:author="Người dùng Khách" w:date="2025-07-08T10:17:00Z">
        <w:r w:rsidR="00175F31" w:rsidDel="1C5DE262">
          <w:delText>ó</w:delText>
        </w:r>
      </w:del>
      <w:r>
        <w:t>a học”</w:t>
      </w:r>
    </w:p>
    <w:p w14:paraId="3FB85EEE" w14:textId="77777777" w:rsidR="00CD6492" w:rsidRDefault="00CD6492" w:rsidP="00D01B3C">
      <w:pPr>
        <w:spacing w:after="0" w:line="360" w:lineRule="auto"/>
        <w:rPr>
          <w:rFonts w:eastAsiaTheme="majorEastAsia"/>
          <w:i/>
          <w:iCs/>
          <w:lang w:eastAsia="ja-JP"/>
        </w:rPr>
      </w:pPr>
      <w:r>
        <w:br w:type="page"/>
      </w:r>
    </w:p>
    <w:p w14:paraId="4F4FBA58" w14:textId="53C3483F" w:rsidR="58180C28" w:rsidRPr="00B8618F" w:rsidRDefault="58180C28" w:rsidP="00D01B3C">
      <w:pPr>
        <w:pStyle w:val="Heading4"/>
        <w:spacing w:before="0" w:after="0"/>
      </w:pPr>
      <w:r w:rsidRPr="00B8618F">
        <w:lastRenderedPageBreak/>
        <w:t>3.2.1.</w:t>
      </w:r>
      <w:r w:rsidR="00B72886">
        <w:t>4</w:t>
      </w:r>
      <w:r w:rsidRPr="00B8618F">
        <w:t>. Làm kiểm tra tr</w:t>
      </w:r>
      <w:r w:rsidR="00B72886">
        <w:t>ự</w:t>
      </w:r>
      <w:r w:rsidRPr="00B8618F">
        <w:t>c tuyến</w:t>
      </w:r>
      <w:r w:rsidR="00E8709C">
        <w:t>.</w:t>
      </w:r>
    </w:p>
    <w:tbl>
      <w:tblPr>
        <w:tblStyle w:val="Style131"/>
        <w:tblW w:w="9581" w:type="dxa"/>
        <w:tblInd w:w="98"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ook w:val="04A0" w:firstRow="1" w:lastRow="0" w:firstColumn="1" w:lastColumn="0" w:noHBand="0" w:noVBand="1"/>
      </w:tblPr>
      <w:tblGrid>
        <w:gridCol w:w="3061"/>
        <w:gridCol w:w="6520"/>
      </w:tblGrid>
      <w:tr w:rsidR="37446A99" w:rsidRPr="00B8618F" w14:paraId="2D5C7C46" w14:textId="77777777" w:rsidTr="00F90000">
        <w:trPr>
          <w:trHeight w:val="390"/>
        </w:trPr>
        <w:tc>
          <w:tcPr>
            <w:tcW w:w="3061"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vAlign w:val="center"/>
          </w:tcPr>
          <w:p w14:paraId="21267146" w14:textId="77777777" w:rsidR="37446A99" w:rsidRPr="00B8618F" w:rsidRDefault="37446A99" w:rsidP="00D01B3C">
            <w:pPr>
              <w:spacing w:line="360" w:lineRule="auto"/>
              <w:ind w:right="180"/>
              <w:rPr>
                <w:rFonts w:eastAsia="Times New Roman"/>
                <w:b/>
                <w:bCs/>
                <w:sz w:val="26"/>
                <w:szCs w:val="26"/>
              </w:rPr>
            </w:pPr>
            <w:r w:rsidRPr="00B8618F">
              <w:rPr>
                <w:rFonts w:eastAsia="Times New Roman"/>
                <w:b/>
                <w:bCs/>
                <w:sz w:val="26"/>
                <w:szCs w:val="26"/>
              </w:rPr>
              <w:t>Trường hợp:</w:t>
            </w:r>
          </w:p>
        </w:tc>
        <w:tc>
          <w:tcPr>
            <w:tcW w:w="6520" w:type="dxa"/>
            <w:tcBorders>
              <w:bottom w:val="single" w:sz="8" w:space="0" w:color="000000" w:themeColor="text1"/>
              <w:right w:val="single" w:sz="8" w:space="0" w:color="000000" w:themeColor="text1"/>
            </w:tcBorders>
            <w:tcMar>
              <w:top w:w="0" w:type="dxa"/>
              <w:left w:w="100" w:type="dxa"/>
              <w:bottom w:w="0" w:type="dxa"/>
              <w:right w:w="100" w:type="dxa"/>
            </w:tcMar>
            <w:vAlign w:val="center"/>
          </w:tcPr>
          <w:p w14:paraId="0D690DFD" w14:textId="77777777" w:rsidR="37446A99" w:rsidRPr="00B8618F" w:rsidRDefault="37446A99" w:rsidP="00D01B3C">
            <w:pPr>
              <w:spacing w:line="360" w:lineRule="auto"/>
              <w:jc w:val="both"/>
              <w:rPr>
                <w:rFonts w:eastAsia="Times New Roman"/>
                <w:sz w:val="26"/>
                <w:szCs w:val="26"/>
                <w:lang w:val="vi-VN"/>
              </w:rPr>
            </w:pPr>
            <w:r w:rsidRPr="0125888E">
              <w:rPr>
                <w:rFonts w:eastAsia="Times New Roman"/>
                <w:sz w:val="26"/>
                <w:szCs w:val="26"/>
                <w:lang w:val="vi-VN"/>
              </w:rPr>
              <w:t>Làm bài kiểm tra trực tuyến</w:t>
            </w:r>
          </w:p>
        </w:tc>
      </w:tr>
      <w:tr w:rsidR="37446A99" w:rsidRPr="00B8618F" w14:paraId="721529B7" w14:textId="77777777" w:rsidTr="00F90000">
        <w:trPr>
          <w:trHeight w:val="450"/>
        </w:trPr>
        <w:tc>
          <w:tcPr>
            <w:tcW w:w="3061"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vAlign w:val="center"/>
          </w:tcPr>
          <w:p w14:paraId="1B890595" w14:textId="77777777" w:rsidR="37446A99" w:rsidRPr="00B8618F" w:rsidRDefault="37446A99" w:rsidP="00D01B3C">
            <w:pPr>
              <w:spacing w:line="360" w:lineRule="auto"/>
              <w:ind w:right="180"/>
              <w:rPr>
                <w:rFonts w:eastAsia="Times New Roman"/>
                <w:b/>
                <w:bCs/>
                <w:sz w:val="26"/>
                <w:szCs w:val="26"/>
              </w:rPr>
            </w:pPr>
            <w:r w:rsidRPr="00B8618F">
              <w:rPr>
                <w:rFonts w:eastAsia="Times New Roman"/>
                <w:b/>
                <w:bCs/>
                <w:sz w:val="26"/>
                <w:szCs w:val="26"/>
              </w:rPr>
              <w:t>Tác nhân:</w:t>
            </w:r>
          </w:p>
        </w:tc>
        <w:tc>
          <w:tcPr>
            <w:tcW w:w="6520" w:type="dxa"/>
            <w:tcBorders>
              <w:bottom w:val="single" w:sz="8" w:space="0" w:color="000000" w:themeColor="text1"/>
              <w:right w:val="single" w:sz="8" w:space="0" w:color="000000" w:themeColor="text1"/>
            </w:tcBorders>
            <w:tcMar>
              <w:top w:w="0" w:type="dxa"/>
              <w:left w:w="100" w:type="dxa"/>
              <w:bottom w:w="0" w:type="dxa"/>
              <w:right w:w="100" w:type="dxa"/>
            </w:tcMar>
            <w:vAlign w:val="center"/>
          </w:tcPr>
          <w:p w14:paraId="2DD48FC5" w14:textId="77777777" w:rsidR="37446A99" w:rsidRPr="00B8618F" w:rsidRDefault="37446A99" w:rsidP="00D01B3C">
            <w:pPr>
              <w:spacing w:line="360" w:lineRule="auto"/>
              <w:jc w:val="both"/>
              <w:rPr>
                <w:rFonts w:eastAsia="Times New Roman"/>
                <w:sz w:val="26"/>
                <w:szCs w:val="26"/>
                <w:lang w:val="vi-VN"/>
              </w:rPr>
            </w:pPr>
            <w:r w:rsidRPr="0125888E">
              <w:rPr>
                <w:rFonts w:eastAsia="Times New Roman"/>
                <w:sz w:val="26"/>
                <w:szCs w:val="26"/>
                <w:lang w:val="vi-VN"/>
              </w:rPr>
              <w:t>Học viên</w:t>
            </w:r>
          </w:p>
        </w:tc>
      </w:tr>
      <w:tr w:rsidR="37446A99" w:rsidRPr="00B8618F" w14:paraId="009FEE7C" w14:textId="77777777" w:rsidTr="00F90000">
        <w:trPr>
          <w:trHeight w:val="480"/>
        </w:trPr>
        <w:tc>
          <w:tcPr>
            <w:tcW w:w="3061"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vAlign w:val="center"/>
          </w:tcPr>
          <w:p w14:paraId="272C7EF2" w14:textId="77777777" w:rsidR="37446A99" w:rsidRPr="00B8618F" w:rsidRDefault="37446A99" w:rsidP="00D01B3C">
            <w:pPr>
              <w:spacing w:line="360" w:lineRule="auto"/>
              <w:ind w:right="180"/>
              <w:rPr>
                <w:rFonts w:eastAsia="Times New Roman"/>
                <w:b/>
                <w:bCs/>
                <w:sz w:val="26"/>
                <w:szCs w:val="26"/>
              </w:rPr>
            </w:pPr>
            <w:r w:rsidRPr="00B8618F">
              <w:rPr>
                <w:rFonts w:eastAsia="Times New Roman"/>
                <w:b/>
                <w:bCs/>
                <w:sz w:val="26"/>
                <w:szCs w:val="26"/>
              </w:rPr>
              <w:t>Mô tả:</w:t>
            </w:r>
          </w:p>
        </w:tc>
        <w:tc>
          <w:tcPr>
            <w:tcW w:w="6520" w:type="dxa"/>
            <w:tcBorders>
              <w:bottom w:val="single" w:sz="8" w:space="0" w:color="000000" w:themeColor="text1"/>
              <w:right w:val="single" w:sz="8" w:space="0" w:color="000000" w:themeColor="text1"/>
            </w:tcBorders>
            <w:tcMar>
              <w:top w:w="0" w:type="dxa"/>
              <w:left w:w="100" w:type="dxa"/>
              <w:bottom w:w="0" w:type="dxa"/>
              <w:right w:w="100" w:type="dxa"/>
            </w:tcMar>
            <w:vAlign w:val="center"/>
          </w:tcPr>
          <w:p w14:paraId="2D9A59B6" w14:textId="77777777" w:rsidR="37446A99" w:rsidRPr="00B8618F" w:rsidRDefault="37446A99" w:rsidP="00D01B3C">
            <w:pPr>
              <w:spacing w:line="360" w:lineRule="auto"/>
              <w:jc w:val="both"/>
              <w:rPr>
                <w:rFonts w:eastAsia="Times New Roman"/>
                <w:sz w:val="26"/>
                <w:szCs w:val="26"/>
                <w:lang w:val="vi-VN"/>
              </w:rPr>
            </w:pPr>
            <w:r w:rsidRPr="0125888E">
              <w:rPr>
                <w:rFonts w:eastAsia="Times New Roman"/>
                <w:sz w:val="26"/>
                <w:szCs w:val="26"/>
                <w:lang w:val="vi-VN"/>
              </w:rPr>
              <w:t>Cho phép học viên thực hiện bài kiểm tra trực tuyến trong hệ thống</w:t>
            </w:r>
          </w:p>
        </w:tc>
      </w:tr>
      <w:tr w:rsidR="37446A99" w:rsidRPr="00B8618F" w14:paraId="1FC60168" w14:textId="77777777" w:rsidTr="00F90000">
        <w:trPr>
          <w:trHeight w:val="450"/>
        </w:trPr>
        <w:tc>
          <w:tcPr>
            <w:tcW w:w="3061"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vAlign w:val="center"/>
          </w:tcPr>
          <w:p w14:paraId="76614A02" w14:textId="77777777" w:rsidR="37446A99" w:rsidRPr="00B8618F" w:rsidRDefault="37446A99" w:rsidP="00D01B3C">
            <w:pPr>
              <w:spacing w:line="360" w:lineRule="auto"/>
              <w:rPr>
                <w:rFonts w:eastAsia="Times New Roman"/>
                <w:b/>
                <w:bCs/>
                <w:sz w:val="26"/>
                <w:szCs w:val="26"/>
              </w:rPr>
            </w:pPr>
            <w:r w:rsidRPr="00B8618F">
              <w:rPr>
                <w:rFonts w:eastAsia="Times New Roman"/>
                <w:b/>
                <w:bCs/>
                <w:sz w:val="26"/>
                <w:szCs w:val="26"/>
              </w:rPr>
              <w:t>Kích hoạt:</w:t>
            </w:r>
          </w:p>
        </w:tc>
        <w:tc>
          <w:tcPr>
            <w:tcW w:w="6520" w:type="dxa"/>
            <w:tcBorders>
              <w:bottom w:val="single" w:sz="8" w:space="0" w:color="000000" w:themeColor="text1"/>
              <w:right w:val="single" w:sz="8" w:space="0" w:color="000000" w:themeColor="text1"/>
            </w:tcBorders>
            <w:tcMar>
              <w:top w:w="0" w:type="dxa"/>
              <w:left w:w="100" w:type="dxa"/>
              <w:bottom w:w="0" w:type="dxa"/>
              <w:right w:w="100" w:type="dxa"/>
            </w:tcMar>
            <w:vAlign w:val="center"/>
          </w:tcPr>
          <w:p w14:paraId="07DFB24F" w14:textId="77777777" w:rsidR="37446A99" w:rsidRPr="00B8618F" w:rsidRDefault="37446A99" w:rsidP="00D01B3C">
            <w:pPr>
              <w:spacing w:line="360" w:lineRule="auto"/>
              <w:jc w:val="both"/>
              <w:rPr>
                <w:rFonts w:eastAsia="Times New Roman"/>
                <w:sz w:val="26"/>
                <w:szCs w:val="26"/>
                <w:lang w:val="vi-VN"/>
              </w:rPr>
            </w:pPr>
            <w:r w:rsidRPr="0125888E">
              <w:rPr>
                <w:rFonts w:eastAsia="Times New Roman"/>
                <w:sz w:val="26"/>
                <w:szCs w:val="26"/>
                <w:lang w:val="vi-VN"/>
              </w:rPr>
              <w:t>Học viên truy cập bài kiểm tra trong khóa học</w:t>
            </w:r>
          </w:p>
        </w:tc>
      </w:tr>
      <w:tr w:rsidR="37446A99" w:rsidRPr="00B8618F" w14:paraId="1E2BE01D" w14:textId="77777777" w:rsidTr="00F90000">
        <w:trPr>
          <w:trHeight w:val="630"/>
        </w:trPr>
        <w:tc>
          <w:tcPr>
            <w:tcW w:w="3061"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vAlign w:val="center"/>
          </w:tcPr>
          <w:p w14:paraId="40D83291" w14:textId="77777777" w:rsidR="37446A99" w:rsidRPr="00B8618F" w:rsidRDefault="37446A99" w:rsidP="00D01B3C">
            <w:pPr>
              <w:spacing w:line="360" w:lineRule="auto"/>
              <w:rPr>
                <w:rFonts w:eastAsia="Times New Roman"/>
                <w:b/>
                <w:bCs/>
                <w:sz w:val="26"/>
                <w:szCs w:val="26"/>
              </w:rPr>
            </w:pPr>
            <w:r w:rsidRPr="00B8618F">
              <w:rPr>
                <w:rFonts w:eastAsia="Times New Roman"/>
                <w:b/>
                <w:bCs/>
                <w:sz w:val="26"/>
                <w:szCs w:val="26"/>
              </w:rPr>
              <w:t>Tiền điều kiện:</w:t>
            </w:r>
          </w:p>
        </w:tc>
        <w:tc>
          <w:tcPr>
            <w:tcW w:w="6520" w:type="dxa"/>
            <w:tcBorders>
              <w:bottom w:val="single" w:sz="8" w:space="0" w:color="000000" w:themeColor="text1"/>
              <w:right w:val="single" w:sz="8" w:space="0" w:color="000000" w:themeColor="text1"/>
            </w:tcBorders>
            <w:tcMar>
              <w:top w:w="0" w:type="dxa"/>
              <w:left w:w="100" w:type="dxa"/>
              <w:bottom w:w="0" w:type="dxa"/>
              <w:right w:w="100" w:type="dxa"/>
            </w:tcMar>
            <w:vAlign w:val="center"/>
          </w:tcPr>
          <w:p w14:paraId="43B9C46C" w14:textId="77777777" w:rsidR="37446A99" w:rsidRPr="00B8618F" w:rsidRDefault="37446A99" w:rsidP="00D01B3C">
            <w:pPr>
              <w:spacing w:line="360" w:lineRule="auto"/>
              <w:jc w:val="both"/>
              <w:rPr>
                <w:rFonts w:eastAsia="Times New Roman"/>
                <w:sz w:val="26"/>
                <w:szCs w:val="26"/>
                <w:lang w:val="vi-VN"/>
              </w:rPr>
            </w:pPr>
            <w:r w:rsidRPr="0125888E">
              <w:rPr>
                <w:rFonts w:eastAsia="Times New Roman"/>
                <w:sz w:val="26"/>
                <w:szCs w:val="26"/>
                <w:lang w:val="vi-VN"/>
              </w:rPr>
              <w:t>Học viên đã đăng nhập hệ thống</w:t>
            </w:r>
          </w:p>
          <w:p w14:paraId="797B3B76" w14:textId="77777777" w:rsidR="37446A99" w:rsidRPr="00B8618F" w:rsidRDefault="37446A99" w:rsidP="00D01B3C">
            <w:pPr>
              <w:spacing w:line="360" w:lineRule="auto"/>
              <w:jc w:val="both"/>
              <w:rPr>
                <w:rFonts w:eastAsia="Times New Roman"/>
                <w:sz w:val="26"/>
                <w:szCs w:val="26"/>
                <w:lang w:val="vi-VN"/>
              </w:rPr>
            </w:pPr>
            <w:r w:rsidRPr="0125888E">
              <w:rPr>
                <w:rFonts w:eastAsia="Times New Roman"/>
                <w:sz w:val="26"/>
                <w:szCs w:val="26"/>
                <w:lang w:val="vi-VN"/>
              </w:rPr>
              <w:t>Bài kiểm tra đã được mở theo thời gian cấu hình</w:t>
            </w:r>
          </w:p>
          <w:p w14:paraId="68842A22" w14:textId="77777777" w:rsidR="37446A99" w:rsidRPr="00B8618F" w:rsidRDefault="37446A99" w:rsidP="00D01B3C">
            <w:pPr>
              <w:spacing w:line="360" w:lineRule="auto"/>
              <w:jc w:val="both"/>
              <w:rPr>
                <w:rFonts w:eastAsia="Times New Roman"/>
                <w:sz w:val="26"/>
                <w:szCs w:val="26"/>
                <w:lang w:val="vi-VN"/>
              </w:rPr>
            </w:pPr>
            <w:r w:rsidRPr="0125888E">
              <w:rPr>
                <w:rFonts w:eastAsia="Times New Roman"/>
                <w:sz w:val="26"/>
                <w:szCs w:val="26"/>
                <w:lang w:val="vi-VN"/>
              </w:rPr>
              <w:t>Học viên chưa làm hoặc vẫn còn trong thời gian được phép làm lại (nếu cho phép)</w:t>
            </w:r>
          </w:p>
        </w:tc>
      </w:tr>
      <w:tr w:rsidR="37446A99" w:rsidRPr="00B8618F" w14:paraId="1D825087" w14:textId="77777777" w:rsidTr="00F90000">
        <w:trPr>
          <w:trHeight w:val="690"/>
        </w:trPr>
        <w:tc>
          <w:tcPr>
            <w:tcW w:w="3061"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vAlign w:val="center"/>
          </w:tcPr>
          <w:p w14:paraId="65290C1A" w14:textId="77777777" w:rsidR="37446A99" w:rsidRPr="00B8618F" w:rsidRDefault="37446A99" w:rsidP="00D01B3C">
            <w:pPr>
              <w:spacing w:line="360" w:lineRule="auto"/>
              <w:rPr>
                <w:rFonts w:eastAsia="Times New Roman"/>
                <w:b/>
                <w:bCs/>
                <w:sz w:val="26"/>
                <w:szCs w:val="26"/>
              </w:rPr>
            </w:pPr>
            <w:r w:rsidRPr="00B8618F">
              <w:rPr>
                <w:rFonts w:eastAsia="Times New Roman"/>
                <w:b/>
                <w:bCs/>
                <w:sz w:val="26"/>
                <w:szCs w:val="26"/>
              </w:rPr>
              <w:t>Hậu điều kiện:</w:t>
            </w:r>
          </w:p>
        </w:tc>
        <w:tc>
          <w:tcPr>
            <w:tcW w:w="6520" w:type="dxa"/>
            <w:tcBorders>
              <w:bottom w:val="single" w:sz="8" w:space="0" w:color="000000" w:themeColor="text1"/>
              <w:right w:val="single" w:sz="8" w:space="0" w:color="000000" w:themeColor="text1"/>
            </w:tcBorders>
            <w:tcMar>
              <w:top w:w="0" w:type="dxa"/>
              <w:left w:w="100" w:type="dxa"/>
              <w:bottom w:w="0" w:type="dxa"/>
              <w:right w:w="100" w:type="dxa"/>
            </w:tcMar>
            <w:vAlign w:val="center"/>
          </w:tcPr>
          <w:p w14:paraId="4A15A2CB" w14:textId="77777777" w:rsidR="37446A99" w:rsidRPr="00B8618F" w:rsidRDefault="37446A99" w:rsidP="00D01B3C">
            <w:pPr>
              <w:spacing w:line="360" w:lineRule="auto"/>
              <w:ind w:right="47"/>
              <w:jc w:val="both"/>
              <w:rPr>
                <w:rFonts w:eastAsia="Times New Roman"/>
                <w:sz w:val="26"/>
                <w:szCs w:val="26"/>
                <w:lang w:val="vi-VN"/>
              </w:rPr>
            </w:pPr>
            <w:r w:rsidRPr="0125888E">
              <w:rPr>
                <w:rFonts w:eastAsia="Times New Roman"/>
                <w:sz w:val="26"/>
                <w:szCs w:val="26"/>
                <w:lang w:val="vi-VN"/>
              </w:rPr>
              <w:t>Bài kiểm tra được nộp thành công</w:t>
            </w:r>
          </w:p>
          <w:p w14:paraId="53429132" w14:textId="77777777" w:rsidR="37446A99" w:rsidRPr="00B8618F" w:rsidRDefault="37446A99" w:rsidP="00D01B3C">
            <w:pPr>
              <w:spacing w:line="360" w:lineRule="auto"/>
              <w:ind w:right="47"/>
              <w:jc w:val="both"/>
              <w:rPr>
                <w:rFonts w:eastAsia="Times New Roman"/>
                <w:sz w:val="26"/>
                <w:szCs w:val="26"/>
                <w:lang w:val="vi-VN"/>
              </w:rPr>
            </w:pPr>
            <w:r w:rsidRPr="0125888E">
              <w:rPr>
                <w:rFonts w:eastAsia="Times New Roman"/>
                <w:sz w:val="26"/>
                <w:szCs w:val="26"/>
                <w:lang w:val="vi-VN"/>
              </w:rPr>
              <w:t>Kết quả được lưu để chấm điểm hoặc đánh giá</w:t>
            </w:r>
          </w:p>
        </w:tc>
      </w:tr>
      <w:tr w:rsidR="37446A99" w:rsidRPr="00B8618F" w14:paraId="43967B20" w14:textId="77777777" w:rsidTr="00F90000">
        <w:trPr>
          <w:trHeight w:val="2040"/>
        </w:trPr>
        <w:tc>
          <w:tcPr>
            <w:tcW w:w="3061"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vAlign w:val="center"/>
          </w:tcPr>
          <w:p w14:paraId="76DB295D" w14:textId="77777777" w:rsidR="37446A99" w:rsidRPr="00B8618F" w:rsidRDefault="37446A99" w:rsidP="00D01B3C">
            <w:pPr>
              <w:spacing w:line="360" w:lineRule="auto"/>
              <w:rPr>
                <w:rFonts w:eastAsia="Times New Roman"/>
                <w:b/>
                <w:bCs/>
                <w:sz w:val="26"/>
                <w:szCs w:val="26"/>
              </w:rPr>
            </w:pPr>
            <w:r w:rsidRPr="00B8618F">
              <w:rPr>
                <w:rFonts w:eastAsia="Times New Roman"/>
                <w:b/>
                <w:bCs/>
                <w:sz w:val="26"/>
                <w:szCs w:val="26"/>
              </w:rPr>
              <w:t>Luồng thông thường:</w:t>
            </w:r>
          </w:p>
        </w:tc>
        <w:tc>
          <w:tcPr>
            <w:tcW w:w="6520" w:type="dxa"/>
            <w:tcBorders>
              <w:bottom w:val="single" w:sz="8" w:space="0" w:color="000000" w:themeColor="text1"/>
              <w:right w:val="single" w:sz="8" w:space="0" w:color="000000" w:themeColor="text1"/>
            </w:tcBorders>
            <w:tcMar>
              <w:top w:w="0" w:type="dxa"/>
              <w:left w:w="100" w:type="dxa"/>
              <w:bottom w:w="0" w:type="dxa"/>
              <w:right w:w="100" w:type="dxa"/>
            </w:tcMar>
            <w:vAlign w:val="center"/>
          </w:tcPr>
          <w:p w14:paraId="277BDD42" w14:textId="10188F49" w:rsidR="37446A99" w:rsidRPr="00B8618F" w:rsidRDefault="37446A99" w:rsidP="00D01B3C">
            <w:pPr>
              <w:spacing w:line="360" w:lineRule="auto"/>
              <w:jc w:val="both"/>
              <w:rPr>
                <w:rFonts w:eastAsia="Times New Roman"/>
                <w:sz w:val="26"/>
                <w:szCs w:val="26"/>
                <w:lang w:val="vi-VN"/>
              </w:rPr>
            </w:pPr>
            <w:r w:rsidRPr="0125888E">
              <w:rPr>
                <w:rFonts w:eastAsia="Times New Roman"/>
                <w:sz w:val="26"/>
                <w:szCs w:val="26"/>
                <w:lang w:val="vi-VN"/>
              </w:rPr>
              <w:t>1. Học viên đăng nhập vào hệ thống</w:t>
            </w:r>
          </w:p>
          <w:p w14:paraId="6D41B7FF" w14:textId="3B9FDCF0" w:rsidR="37446A99" w:rsidRPr="00B8618F" w:rsidRDefault="37446A99" w:rsidP="00D01B3C">
            <w:pPr>
              <w:spacing w:line="360" w:lineRule="auto"/>
              <w:jc w:val="both"/>
              <w:rPr>
                <w:rFonts w:eastAsia="Times New Roman"/>
                <w:sz w:val="26"/>
                <w:szCs w:val="26"/>
                <w:lang w:val="vi-VN"/>
              </w:rPr>
            </w:pPr>
            <w:r w:rsidRPr="0125888E">
              <w:rPr>
                <w:rFonts w:eastAsia="Times New Roman"/>
                <w:sz w:val="26"/>
                <w:szCs w:val="26"/>
                <w:lang w:val="vi-VN"/>
              </w:rPr>
              <w:t xml:space="preserve">2. </w:t>
            </w:r>
            <w:r w:rsidR="7B88D647" w:rsidRPr="0125888E">
              <w:rPr>
                <w:rFonts w:eastAsia="Times New Roman"/>
                <w:sz w:val="26"/>
                <w:szCs w:val="26"/>
                <w:lang w:val="vi-VN"/>
              </w:rPr>
              <w:t>Hệ thống hiển thị giao diện chính.</w:t>
            </w:r>
          </w:p>
          <w:p w14:paraId="4A9B6765" w14:textId="5E15AF06" w:rsidR="37446A99" w:rsidRPr="00B8618F" w:rsidRDefault="7B88D647" w:rsidP="00D01B3C">
            <w:pPr>
              <w:spacing w:line="360" w:lineRule="auto"/>
              <w:jc w:val="both"/>
              <w:rPr>
                <w:rFonts w:eastAsia="Times New Roman"/>
                <w:sz w:val="26"/>
                <w:szCs w:val="26"/>
                <w:lang w:val="vi-VN"/>
              </w:rPr>
            </w:pPr>
            <w:r w:rsidRPr="0125888E">
              <w:rPr>
                <w:rFonts w:eastAsia="Times New Roman"/>
                <w:sz w:val="26"/>
                <w:szCs w:val="26"/>
                <w:lang w:val="vi-VN"/>
              </w:rPr>
              <w:t>3. Học viên truy cập mục “Courses"</w:t>
            </w:r>
          </w:p>
          <w:p w14:paraId="12B38EED" w14:textId="57DD0407" w:rsidR="37446A99" w:rsidRPr="00B8618F" w:rsidRDefault="7B88D647" w:rsidP="00D01B3C">
            <w:pPr>
              <w:spacing w:line="360" w:lineRule="auto"/>
              <w:jc w:val="both"/>
              <w:rPr>
                <w:rFonts w:eastAsia="Times New Roman"/>
                <w:sz w:val="26"/>
                <w:szCs w:val="26"/>
                <w:lang w:val="vi-VN"/>
              </w:rPr>
            </w:pPr>
            <w:r w:rsidRPr="0125888E">
              <w:rPr>
                <w:rFonts w:eastAsia="Times New Roman"/>
                <w:sz w:val="26"/>
                <w:szCs w:val="26"/>
                <w:lang w:val="vi-VN"/>
              </w:rPr>
              <w:t xml:space="preserve">4. Hệ thống hiển thị danh sách các khóa học </w:t>
            </w:r>
          </w:p>
          <w:p w14:paraId="3C3E621E" w14:textId="5DB5BE84" w:rsidR="37446A99" w:rsidRPr="00B8618F" w:rsidRDefault="7B88D647" w:rsidP="00D01B3C">
            <w:pPr>
              <w:spacing w:line="360" w:lineRule="auto"/>
              <w:jc w:val="both"/>
              <w:rPr>
                <w:rFonts w:eastAsia="Times New Roman"/>
                <w:sz w:val="26"/>
                <w:szCs w:val="26"/>
                <w:lang w:val="vi-VN"/>
              </w:rPr>
            </w:pPr>
            <w:r w:rsidRPr="0125888E">
              <w:rPr>
                <w:rFonts w:eastAsia="Times New Roman"/>
                <w:sz w:val="26"/>
                <w:szCs w:val="26"/>
                <w:lang w:val="vi-VN"/>
              </w:rPr>
              <w:t>5. Học viên chọn một khóa học cụ thể từ danh sách</w:t>
            </w:r>
          </w:p>
          <w:p w14:paraId="607EAB86" w14:textId="63D0BEBC" w:rsidR="37446A99" w:rsidRPr="00B8618F" w:rsidRDefault="7B88D647" w:rsidP="00D01B3C">
            <w:pPr>
              <w:spacing w:line="360" w:lineRule="auto"/>
              <w:jc w:val="both"/>
              <w:rPr>
                <w:rFonts w:eastAsia="Times New Roman"/>
                <w:sz w:val="26"/>
                <w:szCs w:val="26"/>
                <w:lang w:val="vi-VN"/>
              </w:rPr>
            </w:pPr>
            <w:r w:rsidRPr="0125888E">
              <w:rPr>
                <w:rFonts w:eastAsia="Times New Roman"/>
                <w:sz w:val="26"/>
                <w:szCs w:val="26"/>
                <w:lang w:val="vi-VN"/>
              </w:rPr>
              <w:t>6. Hệ thống hiển thị giao diện chi tiết của khóa học</w:t>
            </w:r>
          </w:p>
          <w:p w14:paraId="6F076D8F" w14:textId="64BFC141" w:rsidR="37446A99" w:rsidRPr="00B8618F" w:rsidRDefault="7B88D647" w:rsidP="00D01B3C">
            <w:pPr>
              <w:spacing w:line="360" w:lineRule="auto"/>
              <w:jc w:val="both"/>
              <w:rPr>
                <w:rFonts w:eastAsia="Times New Roman"/>
                <w:sz w:val="26"/>
                <w:szCs w:val="26"/>
                <w:lang w:val="vi-VN"/>
              </w:rPr>
            </w:pPr>
            <w:r w:rsidRPr="0125888E">
              <w:rPr>
                <w:rFonts w:eastAsia="Times New Roman"/>
                <w:sz w:val="26"/>
                <w:szCs w:val="26"/>
                <w:lang w:val="vi-VN"/>
              </w:rPr>
              <w:t>7. Học viên nhấp vào mục “Tests”</w:t>
            </w:r>
          </w:p>
          <w:p w14:paraId="7388F63E" w14:textId="0F4CA34F" w:rsidR="37446A99" w:rsidRPr="00B8618F" w:rsidRDefault="7B88D647" w:rsidP="00D01B3C">
            <w:pPr>
              <w:spacing w:line="360" w:lineRule="auto"/>
              <w:jc w:val="both"/>
              <w:rPr>
                <w:rFonts w:eastAsia="Times New Roman"/>
                <w:sz w:val="26"/>
                <w:szCs w:val="26"/>
                <w:lang w:val="vi-VN"/>
              </w:rPr>
            </w:pPr>
            <w:r w:rsidRPr="0125888E">
              <w:rPr>
                <w:rFonts w:eastAsia="Times New Roman"/>
                <w:sz w:val="26"/>
                <w:szCs w:val="26"/>
                <w:lang w:val="vi-VN"/>
              </w:rPr>
              <w:t>8. Hệ thống hiển thị danh sách bài kiểm tra</w:t>
            </w:r>
          </w:p>
          <w:p w14:paraId="23BB53F9" w14:textId="57A9B004" w:rsidR="37446A99" w:rsidRPr="00B8618F" w:rsidRDefault="7B88D647" w:rsidP="00D01B3C">
            <w:pPr>
              <w:spacing w:line="360" w:lineRule="auto"/>
              <w:jc w:val="both"/>
              <w:rPr>
                <w:rFonts w:eastAsia="Times New Roman"/>
                <w:sz w:val="26"/>
                <w:szCs w:val="26"/>
                <w:lang w:val="vi-VN"/>
              </w:rPr>
            </w:pPr>
            <w:r w:rsidRPr="0125888E">
              <w:rPr>
                <w:rFonts w:eastAsia="Times New Roman"/>
                <w:sz w:val="26"/>
                <w:szCs w:val="26"/>
                <w:lang w:val="vi-VN"/>
              </w:rPr>
              <w:t>9. Học viên chọn một bài kiểm tra từ danh sách và nhấn nút “Bắt đầu làm bài”</w:t>
            </w:r>
          </w:p>
          <w:p w14:paraId="72BEA989" w14:textId="3B99B651" w:rsidR="37446A99" w:rsidRPr="00B8618F" w:rsidRDefault="7B88D647" w:rsidP="00D01B3C">
            <w:pPr>
              <w:spacing w:line="360" w:lineRule="auto"/>
              <w:jc w:val="both"/>
              <w:rPr>
                <w:rFonts w:eastAsia="Times New Roman"/>
                <w:sz w:val="26"/>
                <w:szCs w:val="26"/>
                <w:lang w:val="vi-VN"/>
              </w:rPr>
            </w:pPr>
            <w:r w:rsidRPr="0125888E">
              <w:rPr>
                <w:rFonts w:eastAsia="Times New Roman"/>
                <w:sz w:val="26"/>
                <w:szCs w:val="26"/>
                <w:lang w:val="vi-VN"/>
              </w:rPr>
              <w:t>10. Hệ thống hiển thị danh sách câu hỏi</w:t>
            </w:r>
          </w:p>
          <w:p w14:paraId="3620E0A8" w14:textId="1731EA01" w:rsidR="37446A99" w:rsidRPr="00B8618F" w:rsidRDefault="7B88D647" w:rsidP="00D01B3C">
            <w:pPr>
              <w:spacing w:line="360" w:lineRule="auto"/>
              <w:jc w:val="both"/>
              <w:rPr>
                <w:rFonts w:eastAsia="Times New Roman"/>
                <w:sz w:val="26"/>
                <w:szCs w:val="26"/>
                <w:lang w:val="vi-VN"/>
              </w:rPr>
            </w:pPr>
            <w:r w:rsidRPr="0125888E">
              <w:rPr>
                <w:rFonts w:eastAsia="Times New Roman"/>
                <w:sz w:val="26"/>
                <w:szCs w:val="26"/>
                <w:lang w:val="vi-VN"/>
              </w:rPr>
              <w:t>11. Học viên trả lời câu hỏi</w:t>
            </w:r>
          </w:p>
          <w:p w14:paraId="1EF0D62A" w14:textId="0CCB75D2" w:rsidR="37446A99" w:rsidRPr="00B8618F" w:rsidRDefault="7B88D647" w:rsidP="00D01B3C">
            <w:pPr>
              <w:spacing w:line="360" w:lineRule="auto"/>
              <w:jc w:val="both"/>
              <w:rPr>
                <w:rFonts w:eastAsia="Times New Roman"/>
                <w:sz w:val="26"/>
                <w:szCs w:val="26"/>
                <w:lang w:val="vi-VN"/>
              </w:rPr>
            </w:pPr>
            <w:r w:rsidRPr="0125888E">
              <w:rPr>
                <w:rFonts w:eastAsia="Times New Roman"/>
                <w:sz w:val="26"/>
                <w:szCs w:val="26"/>
                <w:lang w:val="vi-VN"/>
              </w:rPr>
              <w:t>12. Học viên nhấn nút "Nộp bài"</w:t>
            </w:r>
          </w:p>
          <w:p w14:paraId="08145A5F" w14:textId="62602DE1" w:rsidR="37446A99" w:rsidRPr="00B8618F" w:rsidRDefault="7B88D647" w:rsidP="00D01B3C">
            <w:pPr>
              <w:spacing w:line="360" w:lineRule="auto"/>
              <w:jc w:val="both"/>
              <w:rPr>
                <w:rFonts w:eastAsia="Times New Roman"/>
                <w:sz w:val="26"/>
                <w:szCs w:val="26"/>
                <w:lang w:val="vi-VN"/>
              </w:rPr>
            </w:pPr>
            <w:r w:rsidRPr="0125888E">
              <w:rPr>
                <w:rFonts w:eastAsia="Times New Roman"/>
                <w:sz w:val="26"/>
                <w:szCs w:val="26"/>
                <w:lang w:val="vi-VN"/>
              </w:rPr>
              <w:t>13.</w:t>
            </w:r>
            <w:r w:rsidR="37446A99" w:rsidRPr="0125888E">
              <w:rPr>
                <w:rFonts w:eastAsia="Times New Roman"/>
                <w:sz w:val="26"/>
                <w:szCs w:val="26"/>
                <w:lang w:val="vi-VN"/>
              </w:rPr>
              <w:t xml:space="preserve"> Hệ thống xác nhận và hiển thị: "Nộp bài thành công</w:t>
            </w:r>
            <w:r w:rsidRPr="0125888E">
              <w:rPr>
                <w:rFonts w:eastAsia="Times New Roman"/>
                <w:sz w:val="26"/>
                <w:szCs w:val="26"/>
                <w:lang w:val="vi-VN"/>
              </w:rPr>
              <w:t>".</w:t>
            </w:r>
          </w:p>
        </w:tc>
      </w:tr>
      <w:tr w:rsidR="37446A99" w:rsidRPr="00B8618F" w14:paraId="77CDFB6C" w14:textId="77777777" w:rsidTr="00F90000">
        <w:trPr>
          <w:trHeight w:val="450"/>
        </w:trPr>
        <w:tc>
          <w:tcPr>
            <w:tcW w:w="3061"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vAlign w:val="center"/>
          </w:tcPr>
          <w:p w14:paraId="1A3691DD" w14:textId="77777777" w:rsidR="37446A99" w:rsidRPr="00B8618F" w:rsidRDefault="37446A99" w:rsidP="00D01B3C">
            <w:pPr>
              <w:spacing w:line="360" w:lineRule="auto"/>
              <w:rPr>
                <w:rFonts w:eastAsia="Times New Roman"/>
                <w:b/>
                <w:bCs/>
                <w:sz w:val="26"/>
                <w:szCs w:val="26"/>
              </w:rPr>
            </w:pPr>
            <w:r w:rsidRPr="00B8618F">
              <w:rPr>
                <w:rFonts w:eastAsia="Times New Roman"/>
                <w:b/>
                <w:bCs/>
                <w:sz w:val="26"/>
                <w:szCs w:val="26"/>
              </w:rPr>
              <w:t>Luồng thay thế:</w:t>
            </w:r>
          </w:p>
        </w:tc>
        <w:tc>
          <w:tcPr>
            <w:tcW w:w="6520" w:type="dxa"/>
            <w:tcBorders>
              <w:bottom w:val="single" w:sz="8" w:space="0" w:color="000000" w:themeColor="text1"/>
              <w:right w:val="single" w:sz="8" w:space="0" w:color="000000" w:themeColor="text1"/>
            </w:tcBorders>
            <w:tcMar>
              <w:top w:w="0" w:type="dxa"/>
              <w:left w:w="100" w:type="dxa"/>
              <w:bottom w:w="0" w:type="dxa"/>
              <w:right w:w="100" w:type="dxa"/>
            </w:tcMar>
            <w:vAlign w:val="center"/>
          </w:tcPr>
          <w:p w14:paraId="080D3191" w14:textId="77777777" w:rsidR="37446A99" w:rsidRPr="00B8618F" w:rsidRDefault="37446A99" w:rsidP="00D01B3C">
            <w:pPr>
              <w:spacing w:line="360" w:lineRule="auto"/>
              <w:jc w:val="both"/>
              <w:rPr>
                <w:rFonts w:eastAsia="Times New Roman"/>
                <w:sz w:val="26"/>
                <w:szCs w:val="26"/>
                <w:lang w:val="vi-VN"/>
              </w:rPr>
            </w:pPr>
            <w:r w:rsidRPr="0125888E">
              <w:rPr>
                <w:rFonts w:eastAsia="Times New Roman"/>
                <w:sz w:val="26"/>
                <w:szCs w:val="26"/>
                <w:lang w:val="vi-VN"/>
              </w:rPr>
              <w:t>6a. Học viên bỏ qua một số câu chưa trả lời:</w:t>
            </w:r>
          </w:p>
          <w:p w14:paraId="7DE3B403" w14:textId="77777777" w:rsidR="37446A99" w:rsidRPr="00B8618F" w:rsidRDefault="37446A99" w:rsidP="00D01B3C">
            <w:pPr>
              <w:spacing w:line="360" w:lineRule="auto"/>
              <w:jc w:val="both"/>
              <w:rPr>
                <w:rFonts w:eastAsia="Times New Roman"/>
                <w:sz w:val="26"/>
                <w:szCs w:val="26"/>
                <w:lang w:val="vi-VN"/>
              </w:rPr>
            </w:pPr>
            <w:r w:rsidRPr="0125888E">
              <w:rPr>
                <w:rFonts w:eastAsia="Times New Roman"/>
                <w:sz w:val="26"/>
                <w:szCs w:val="26"/>
                <w:lang w:val="vi-VN"/>
              </w:rPr>
              <w:t>• Hệ thống cảnh báo: "Một số câu hỏi chưa được trả lời. Bạn vẫn muốn nộp bài?"</w:t>
            </w:r>
          </w:p>
          <w:p w14:paraId="4A4BA76A" w14:textId="77777777" w:rsidR="37446A99" w:rsidRPr="00B8618F" w:rsidRDefault="37446A99" w:rsidP="00D01B3C">
            <w:pPr>
              <w:spacing w:line="360" w:lineRule="auto"/>
              <w:jc w:val="both"/>
              <w:rPr>
                <w:rFonts w:eastAsia="Times New Roman"/>
                <w:sz w:val="26"/>
                <w:szCs w:val="26"/>
                <w:lang w:val="vi-VN"/>
              </w:rPr>
            </w:pPr>
            <w:r w:rsidRPr="0125888E">
              <w:rPr>
                <w:rFonts w:eastAsia="Times New Roman"/>
                <w:sz w:val="26"/>
                <w:szCs w:val="26"/>
                <w:lang w:val="vi-VN"/>
              </w:rPr>
              <w:lastRenderedPageBreak/>
              <w:t>• Học viên chọn "Xác nhận nộp" hoặc quay lại hoàn tất.</w:t>
            </w:r>
          </w:p>
        </w:tc>
      </w:tr>
      <w:tr w:rsidR="37446A99" w:rsidRPr="00B8618F" w14:paraId="49582101" w14:textId="77777777" w:rsidTr="00F90000">
        <w:trPr>
          <w:trHeight w:val="2527"/>
        </w:trPr>
        <w:tc>
          <w:tcPr>
            <w:tcW w:w="3061"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vAlign w:val="center"/>
          </w:tcPr>
          <w:p w14:paraId="36039A78" w14:textId="77777777" w:rsidR="37446A99" w:rsidRPr="00B8618F" w:rsidRDefault="37446A99" w:rsidP="00D01B3C">
            <w:pPr>
              <w:spacing w:line="360" w:lineRule="auto"/>
              <w:rPr>
                <w:rFonts w:eastAsia="Times New Roman"/>
                <w:b/>
                <w:bCs/>
                <w:sz w:val="26"/>
                <w:szCs w:val="26"/>
              </w:rPr>
            </w:pPr>
            <w:r w:rsidRPr="00B8618F">
              <w:rPr>
                <w:rFonts w:eastAsia="Times New Roman"/>
                <w:b/>
                <w:bCs/>
                <w:sz w:val="26"/>
                <w:szCs w:val="26"/>
              </w:rPr>
              <w:lastRenderedPageBreak/>
              <w:t>Ngoại lệ:</w:t>
            </w:r>
          </w:p>
        </w:tc>
        <w:tc>
          <w:tcPr>
            <w:tcW w:w="6520" w:type="dxa"/>
            <w:tcBorders>
              <w:bottom w:val="single" w:sz="8" w:space="0" w:color="000000" w:themeColor="text1"/>
              <w:right w:val="single" w:sz="8" w:space="0" w:color="000000" w:themeColor="text1"/>
            </w:tcBorders>
            <w:tcMar>
              <w:top w:w="0" w:type="dxa"/>
              <w:left w:w="100" w:type="dxa"/>
              <w:bottom w:w="0" w:type="dxa"/>
              <w:right w:w="100" w:type="dxa"/>
            </w:tcMar>
            <w:vAlign w:val="center"/>
          </w:tcPr>
          <w:p w14:paraId="5C092596" w14:textId="3C7CA504" w:rsidR="37446A99" w:rsidRPr="00B8618F" w:rsidRDefault="37446A99" w:rsidP="00D01B3C">
            <w:pPr>
              <w:spacing w:line="360" w:lineRule="auto"/>
              <w:jc w:val="both"/>
              <w:rPr>
                <w:sz w:val="26"/>
                <w:szCs w:val="26"/>
                <w:lang w:val="vi-VN"/>
              </w:rPr>
            </w:pPr>
            <w:r w:rsidRPr="0125888E">
              <w:rPr>
                <w:sz w:val="26"/>
                <w:szCs w:val="26"/>
                <w:lang w:val="vi-VN"/>
              </w:rPr>
              <w:t>Thời gian làm bài hết trước khi học viên kịp nộp:</w:t>
            </w:r>
          </w:p>
          <w:p w14:paraId="3B3BBB92" w14:textId="77777777" w:rsidR="37446A99" w:rsidRPr="00B8618F" w:rsidRDefault="37446A99" w:rsidP="00BB2F39">
            <w:pPr>
              <w:numPr>
                <w:ilvl w:val="0"/>
                <w:numId w:val="29"/>
              </w:numPr>
              <w:spacing w:line="360" w:lineRule="auto"/>
              <w:contextualSpacing/>
              <w:jc w:val="both"/>
              <w:rPr>
                <w:sz w:val="26"/>
                <w:szCs w:val="26"/>
                <w:lang w:val="vi-VN"/>
              </w:rPr>
            </w:pPr>
            <w:r w:rsidRPr="0125888E">
              <w:rPr>
                <w:sz w:val="26"/>
                <w:szCs w:val="26"/>
                <w:lang w:val="vi-VN"/>
              </w:rPr>
              <w:t>Hệ thống tự động thu bài và hiển thị: "Bài kiểm tra đã kết thúc. Bài làm của bạn đã được tự động nộp."</w:t>
            </w:r>
          </w:p>
          <w:p w14:paraId="1F2A3CD5" w14:textId="77777777" w:rsidR="37446A99" w:rsidRPr="00B8618F" w:rsidRDefault="37446A99" w:rsidP="00D01B3C">
            <w:pPr>
              <w:spacing w:line="360" w:lineRule="auto"/>
              <w:ind w:left="720"/>
              <w:contextualSpacing/>
              <w:jc w:val="both"/>
              <w:rPr>
                <w:rFonts w:eastAsia="Times New Roman"/>
                <w:sz w:val="26"/>
                <w:szCs w:val="26"/>
                <w:lang w:val="vi-VN"/>
              </w:rPr>
            </w:pPr>
          </w:p>
        </w:tc>
      </w:tr>
      <w:tr w:rsidR="37446A99" w:rsidRPr="00B8618F" w14:paraId="70E47DB2" w14:textId="77777777" w:rsidTr="00F90000">
        <w:trPr>
          <w:trHeight w:val="450"/>
        </w:trPr>
        <w:tc>
          <w:tcPr>
            <w:tcW w:w="3061"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vAlign w:val="center"/>
          </w:tcPr>
          <w:p w14:paraId="33B6DB2C" w14:textId="77777777" w:rsidR="37446A99" w:rsidRPr="00B8618F" w:rsidRDefault="37446A99" w:rsidP="00D01B3C">
            <w:pPr>
              <w:spacing w:line="360" w:lineRule="auto"/>
              <w:rPr>
                <w:rFonts w:eastAsia="Times New Roman"/>
                <w:b/>
                <w:bCs/>
                <w:sz w:val="26"/>
                <w:szCs w:val="26"/>
              </w:rPr>
            </w:pPr>
            <w:r w:rsidRPr="00B8618F">
              <w:rPr>
                <w:rFonts w:eastAsia="Times New Roman"/>
                <w:b/>
                <w:bCs/>
                <w:sz w:val="26"/>
                <w:szCs w:val="26"/>
              </w:rPr>
              <w:t>Ưu tiên:</w:t>
            </w:r>
          </w:p>
        </w:tc>
        <w:tc>
          <w:tcPr>
            <w:tcW w:w="6520" w:type="dxa"/>
            <w:tcBorders>
              <w:bottom w:val="single" w:sz="8" w:space="0" w:color="000000" w:themeColor="text1"/>
              <w:right w:val="single" w:sz="8" w:space="0" w:color="000000" w:themeColor="text1"/>
            </w:tcBorders>
            <w:tcMar>
              <w:top w:w="0" w:type="dxa"/>
              <w:left w:w="100" w:type="dxa"/>
              <w:bottom w:w="0" w:type="dxa"/>
              <w:right w:w="100" w:type="dxa"/>
            </w:tcMar>
            <w:vAlign w:val="center"/>
          </w:tcPr>
          <w:p w14:paraId="6B00D817" w14:textId="77777777" w:rsidR="37446A99" w:rsidRPr="00B8618F" w:rsidRDefault="37446A99" w:rsidP="00D01B3C">
            <w:pPr>
              <w:spacing w:line="360" w:lineRule="auto"/>
              <w:jc w:val="both"/>
              <w:rPr>
                <w:rFonts w:eastAsia="Times New Roman"/>
                <w:sz w:val="26"/>
                <w:szCs w:val="26"/>
                <w:lang w:val="vi-VN"/>
              </w:rPr>
            </w:pPr>
            <w:r w:rsidRPr="0125888E">
              <w:rPr>
                <w:rFonts w:eastAsia="Times New Roman"/>
                <w:sz w:val="26"/>
                <w:szCs w:val="26"/>
                <w:lang w:val="vi-VN"/>
              </w:rPr>
              <w:t>Trung bình</w:t>
            </w:r>
          </w:p>
        </w:tc>
      </w:tr>
      <w:tr w:rsidR="37446A99" w:rsidRPr="00B8618F" w14:paraId="75D3B051" w14:textId="77777777" w:rsidTr="00F90000">
        <w:trPr>
          <w:trHeight w:val="450"/>
        </w:trPr>
        <w:tc>
          <w:tcPr>
            <w:tcW w:w="3061"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vAlign w:val="center"/>
          </w:tcPr>
          <w:p w14:paraId="276814B7" w14:textId="77777777" w:rsidR="37446A99" w:rsidRPr="00B8618F" w:rsidRDefault="37446A99" w:rsidP="00D01B3C">
            <w:pPr>
              <w:spacing w:line="360" w:lineRule="auto"/>
              <w:rPr>
                <w:rFonts w:eastAsia="Times New Roman"/>
                <w:b/>
                <w:bCs/>
                <w:sz w:val="26"/>
                <w:szCs w:val="26"/>
              </w:rPr>
            </w:pPr>
            <w:r w:rsidRPr="00B8618F">
              <w:rPr>
                <w:rFonts w:eastAsia="Times New Roman"/>
                <w:b/>
                <w:bCs/>
                <w:sz w:val="26"/>
                <w:szCs w:val="26"/>
              </w:rPr>
              <w:t>Tần suất sử dụng:</w:t>
            </w:r>
          </w:p>
        </w:tc>
        <w:tc>
          <w:tcPr>
            <w:tcW w:w="6520" w:type="dxa"/>
            <w:tcBorders>
              <w:bottom w:val="single" w:sz="8" w:space="0" w:color="000000" w:themeColor="text1"/>
              <w:right w:val="single" w:sz="8" w:space="0" w:color="000000" w:themeColor="text1"/>
            </w:tcBorders>
            <w:tcMar>
              <w:top w:w="0" w:type="dxa"/>
              <w:left w:w="100" w:type="dxa"/>
              <w:bottom w:w="0" w:type="dxa"/>
              <w:right w:w="100" w:type="dxa"/>
            </w:tcMar>
            <w:vAlign w:val="center"/>
          </w:tcPr>
          <w:p w14:paraId="63A1459E" w14:textId="77777777" w:rsidR="37446A99" w:rsidRPr="00B8618F" w:rsidRDefault="37446A99" w:rsidP="00D01B3C">
            <w:pPr>
              <w:keepNext/>
              <w:spacing w:line="360" w:lineRule="auto"/>
              <w:jc w:val="both"/>
              <w:rPr>
                <w:rFonts w:eastAsia="Times New Roman"/>
                <w:sz w:val="26"/>
                <w:szCs w:val="26"/>
                <w:lang w:val="vi-VN"/>
              </w:rPr>
            </w:pPr>
            <w:r w:rsidRPr="0125888E">
              <w:rPr>
                <w:rFonts w:eastAsia="Times New Roman"/>
                <w:sz w:val="26"/>
                <w:szCs w:val="26"/>
                <w:lang w:val="vi-VN"/>
              </w:rPr>
              <w:t>Theo mỗi bài kiểm tra trong khóa học (tùy lịch kiểm tra của giảng viên)</w:t>
            </w:r>
          </w:p>
        </w:tc>
      </w:tr>
    </w:tbl>
    <w:p w14:paraId="7BB3695D" w14:textId="693BC94D" w:rsidR="6DD08E8A" w:rsidRPr="00B8618F" w:rsidRDefault="00357B2A" w:rsidP="00D01B3C">
      <w:pPr>
        <w:pStyle w:val="Caption"/>
        <w:spacing w:before="0" w:after="0" w:line="360" w:lineRule="auto"/>
        <w:rPr>
          <w:rFonts w:eastAsia="SimHei"/>
          <w:i w:val="0"/>
          <w:iCs w:val="0"/>
          <w:lang w:eastAsia="ja-JP"/>
        </w:rPr>
      </w:pPr>
      <w:r>
        <w:t xml:space="preserve">Bảng </w:t>
      </w:r>
      <w:r>
        <w:fldChar w:fldCharType="begin"/>
      </w:r>
      <w:r>
        <w:instrText>SEQ Bảng \* ARABIC</w:instrText>
      </w:r>
      <w:r>
        <w:fldChar w:fldCharType="separate"/>
      </w:r>
      <w:r w:rsidR="00B72886">
        <w:rPr>
          <w:noProof/>
        </w:rPr>
        <w:t>6</w:t>
      </w:r>
      <w:r>
        <w:fldChar w:fldCharType="end"/>
      </w:r>
      <w:r w:rsidRPr="002409B7">
        <w:rPr>
          <w:noProof/>
        </w:rPr>
        <w:t>. Mô tả User Case “Làm bài kiểm tra trực tuyến”</w:t>
      </w:r>
    </w:p>
    <w:p w14:paraId="1D265643" w14:textId="6FA98BD1" w:rsidR="00175F31" w:rsidRDefault="6A07CFC7" w:rsidP="00D01B3C">
      <w:pPr>
        <w:keepNext/>
        <w:spacing w:beforeLines="50" w:before="120" w:after="0" w:line="360" w:lineRule="auto"/>
        <w:jc w:val="center"/>
      </w:pPr>
      <w:r>
        <w:rPr>
          <w:noProof/>
        </w:rPr>
        <w:lastRenderedPageBreak/>
        <w:drawing>
          <wp:inline distT="0" distB="0" distL="0" distR="0" wp14:anchorId="2121AEF0" wp14:editId="5B7848BA">
            <wp:extent cx="5972175" cy="8951136"/>
            <wp:effectExtent l="0" t="0" r="0" b="0"/>
            <wp:docPr id="6593630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63086" name=""/>
                    <pic:cNvPicPr/>
                  </pic:nvPicPr>
                  <pic:blipFill>
                    <a:blip r:embed="rId15">
                      <a:extLst>
                        <a:ext uri="{28A0092B-C50C-407E-A947-70E740481C1C}">
                          <a14:useLocalDpi xmlns:a14="http://schemas.microsoft.com/office/drawing/2010/main"/>
                        </a:ext>
                      </a:extLst>
                    </a:blip>
                    <a:stretch>
                      <a:fillRect/>
                    </a:stretch>
                  </pic:blipFill>
                  <pic:spPr>
                    <a:xfrm>
                      <a:off x="0" y="0"/>
                      <a:ext cx="5972175" cy="8951136"/>
                    </a:xfrm>
                    <a:prstGeom prst="rect">
                      <a:avLst/>
                    </a:prstGeom>
                  </pic:spPr>
                </pic:pic>
              </a:graphicData>
            </a:graphic>
          </wp:inline>
        </w:drawing>
      </w:r>
    </w:p>
    <w:p w14:paraId="788EC596" w14:textId="4182C218" w:rsidR="00CD6492" w:rsidRPr="00175F31" w:rsidRDefault="00175F31" w:rsidP="00D01B3C">
      <w:pPr>
        <w:pStyle w:val="Caption"/>
        <w:spacing w:before="0" w:after="0" w:line="360" w:lineRule="auto"/>
      </w:pPr>
      <w:r>
        <w:lastRenderedPageBreak/>
        <w:t xml:space="preserve">Hình </w:t>
      </w:r>
      <w:r>
        <w:fldChar w:fldCharType="begin"/>
      </w:r>
      <w:r>
        <w:instrText>SEQ Hình \* ARABIC</w:instrText>
      </w:r>
      <w:r>
        <w:fldChar w:fldCharType="separate"/>
      </w:r>
      <w:r w:rsidR="00724A6F">
        <w:rPr>
          <w:noProof/>
        </w:rPr>
        <w:t>7</w:t>
      </w:r>
      <w:r>
        <w:fldChar w:fldCharType="end"/>
      </w:r>
      <w:r w:rsidRPr="00C548DA">
        <w:rPr>
          <w:noProof/>
        </w:rPr>
        <w:t>. Sơ đồ hoạt động chức năng “Làm bài kiểm tra”</w:t>
      </w:r>
      <w:r w:rsidR="00CD6492">
        <w:br w:type="page"/>
      </w:r>
    </w:p>
    <w:p w14:paraId="408460DA" w14:textId="677EA4D7" w:rsidR="6812D179" w:rsidRPr="00B8618F" w:rsidRDefault="6812D179" w:rsidP="00D01B3C">
      <w:pPr>
        <w:pStyle w:val="Heading4"/>
        <w:spacing w:before="0" w:after="0"/>
        <w:rPr>
          <w:rFonts w:eastAsia="SimHei"/>
        </w:rPr>
      </w:pPr>
      <w:r w:rsidRPr="00B8618F">
        <w:lastRenderedPageBreak/>
        <w:t>3.2.1.</w:t>
      </w:r>
      <w:r w:rsidR="00D208CE">
        <w:t>5</w:t>
      </w:r>
      <w:r w:rsidRPr="00B8618F">
        <w:t>. Xem lịch học</w:t>
      </w:r>
      <w:r w:rsidR="00E8709C">
        <w:t>.</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A0" w:firstRow="1" w:lastRow="0" w:firstColumn="1" w:lastColumn="0" w:noHBand="1" w:noVBand="1"/>
      </w:tblPr>
      <w:tblGrid>
        <w:gridCol w:w="3061"/>
        <w:gridCol w:w="6520"/>
      </w:tblGrid>
      <w:tr w:rsidR="37446A99" w:rsidRPr="00B8618F" w14:paraId="117A0876" w14:textId="77777777" w:rsidTr="00D9006A">
        <w:trPr>
          <w:trHeight w:val="300"/>
        </w:trPr>
        <w:tc>
          <w:tcPr>
            <w:tcW w:w="3061" w:type="dxa"/>
            <w:shd w:val="clear" w:color="auto" w:fill="C7D9F1"/>
          </w:tcPr>
          <w:p w14:paraId="2F1B8587" w14:textId="4427C656" w:rsidR="37446A99" w:rsidRPr="00B8618F" w:rsidRDefault="37446A99" w:rsidP="00D01B3C">
            <w:pPr>
              <w:spacing w:after="0" w:line="360" w:lineRule="auto"/>
              <w:rPr>
                <w:rFonts w:eastAsia="Times New Roman"/>
                <w:lang w:val="vi-VN"/>
              </w:rPr>
            </w:pPr>
            <w:r w:rsidRPr="0946FD50">
              <w:rPr>
                <w:rFonts w:eastAsia="Times New Roman"/>
                <w:b/>
                <w:lang w:val="vi-VN"/>
              </w:rPr>
              <w:t>Trường hợp:</w:t>
            </w:r>
            <w:r w:rsidRPr="0946FD50">
              <w:rPr>
                <w:rFonts w:eastAsia="Times New Roman"/>
                <w:lang w:val="vi-VN"/>
              </w:rPr>
              <w:t xml:space="preserve"> </w:t>
            </w:r>
          </w:p>
        </w:tc>
        <w:tc>
          <w:tcPr>
            <w:tcW w:w="6520" w:type="dxa"/>
          </w:tcPr>
          <w:p w14:paraId="43829BC2" w14:textId="51060B40" w:rsidR="37446A99" w:rsidRPr="00B8618F" w:rsidRDefault="37446A99" w:rsidP="00D01B3C">
            <w:pPr>
              <w:spacing w:after="0" w:line="360" w:lineRule="auto"/>
              <w:jc w:val="both"/>
              <w:rPr>
                <w:rFonts w:eastAsia="Times New Roman"/>
                <w:lang w:val="vi-VN"/>
              </w:rPr>
            </w:pPr>
            <w:r w:rsidRPr="0946FD50">
              <w:rPr>
                <w:rFonts w:eastAsia="Times New Roman"/>
                <w:lang w:val="vi-VN"/>
              </w:rPr>
              <w:t>Lịch học</w:t>
            </w:r>
          </w:p>
        </w:tc>
      </w:tr>
      <w:tr w:rsidR="37446A99" w:rsidRPr="00B8618F" w14:paraId="3DBD3F3F" w14:textId="77777777" w:rsidTr="00D9006A">
        <w:trPr>
          <w:trHeight w:val="300"/>
        </w:trPr>
        <w:tc>
          <w:tcPr>
            <w:tcW w:w="3061" w:type="dxa"/>
            <w:shd w:val="clear" w:color="auto" w:fill="C7D9F1"/>
          </w:tcPr>
          <w:p w14:paraId="43E95288" w14:textId="65FE59BD" w:rsidR="37446A99" w:rsidRPr="00B8618F" w:rsidRDefault="37446A99" w:rsidP="00D01B3C">
            <w:pPr>
              <w:spacing w:after="0" w:line="360" w:lineRule="auto"/>
              <w:rPr>
                <w:rFonts w:eastAsia="Times New Roman"/>
                <w:lang w:val="vi-VN"/>
              </w:rPr>
            </w:pPr>
            <w:r w:rsidRPr="0946FD50">
              <w:rPr>
                <w:rFonts w:eastAsia="Times New Roman"/>
                <w:b/>
                <w:lang w:val="vi-VN"/>
              </w:rPr>
              <w:t>Tác nhân:</w:t>
            </w:r>
            <w:r w:rsidRPr="0946FD50">
              <w:rPr>
                <w:rFonts w:eastAsia="Times New Roman"/>
                <w:lang w:val="vi-VN"/>
              </w:rPr>
              <w:t xml:space="preserve"> </w:t>
            </w:r>
          </w:p>
        </w:tc>
        <w:tc>
          <w:tcPr>
            <w:tcW w:w="6520" w:type="dxa"/>
          </w:tcPr>
          <w:p w14:paraId="269D21AC" w14:textId="123D6F9E" w:rsidR="37446A99" w:rsidRPr="00B8618F" w:rsidRDefault="37446A99" w:rsidP="00D01B3C">
            <w:pPr>
              <w:spacing w:after="0" w:line="360" w:lineRule="auto"/>
              <w:jc w:val="both"/>
              <w:rPr>
                <w:rFonts w:eastAsia="Times New Roman"/>
                <w:lang w:val="vi-VN"/>
              </w:rPr>
            </w:pPr>
            <w:r w:rsidRPr="0946FD50">
              <w:rPr>
                <w:rFonts w:eastAsia="Times New Roman"/>
                <w:lang w:val="vi-VN"/>
              </w:rPr>
              <w:t>Sinh viên</w:t>
            </w:r>
          </w:p>
        </w:tc>
      </w:tr>
      <w:tr w:rsidR="37446A99" w:rsidRPr="00B8618F" w14:paraId="45F7D3D2" w14:textId="77777777" w:rsidTr="00D9006A">
        <w:trPr>
          <w:trHeight w:val="300"/>
        </w:trPr>
        <w:tc>
          <w:tcPr>
            <w:tcW w:w="3061" w:type="dxa"/>
            <w:shd w:val="clear" w:color="auto" w:fill="C7D9F1"/>
          </w:tcPr>
          <w:p w14:paraId="3042A72A" w14:textId="185CA0DB" w:rsidR="37446A99" w:rsidRPr="00B8618F" w:rsidRDefault="37446A99" w:rsidP="00D01B3C">
            <w:pPr>
              <w:spacing w:after="0" w:line="360" w:lineRule="auto"/>
              <w:rPr>
                <w:rFonts w:eastAsia="Times New Roman"/>
                <w:lang w:val="vi-VN"/>
              </w:rPr>
            </w:pPr>
            <w:r w:rsidRPr="0946FD50">
              <w:rPr>
                <w:rFonts w:eastAsia="Times New Roman"/>
                <w:b/>
                <w:lang w:val="vi-VN"/>
              </w:rPr>
              <w:t>Mô tả:</w:t>
            </w:r>
            <w:r w:rsidRPr="0946FD50">
              <w:rPr>
                <w:rFonts w:eastAsia="Times New Roman"/>
                <w:lang w:val="vi-VN"/>
              </w:rPr>
              <w:t xml:space="preserve"> </w:t>
            </w:r>
          </w:p>
        </w:tc>
        <w:tc>
          <w:tcPr>
            <w:tcW w:w="6520" w:type="dxa"/>
          </w:tcPr>
          <w:p w14:paraId="62A2E16D" w14:textId="6135CAA1" w:rsidR="37446A99" w:rsidRPr="00B8618F" w:rsidRDefault="37446A99" w:rsidP="00D01B3C">
            <w:pPr>
              <w:spacing w:after="0" w:line="360" w:lineRule="auto"/>
              <w:jc w:val="both"/>
              <w:rPr>
                <w:rFonts w:eastAsia="Times New Roman"/>
                <w:lang w:val="vi-VN"/>
              </w:rPr>
            </w:pPr>
            <w:r w:rsidRPr="0946FD50">
              <w:rPr>
                <w:rFonts w:eastAsia="Times New Roman"/>
                <w:lang w:val="vi-VN"/>
              </w:rPr>
              <w:t xml:space="preserve">Cho phép tác nhân xem lịch học hoặc lịch dạy của mình trong hệ thống </w:t>
            </w:r>
          </w:p>
        </w:tc>
      </w:tr>
      <w:tr w:rsidR="37446A99" w:rsidRPr="00B8618F" w14:paraId="2B55CDA6" w14:textId="77777777" w:rsidTr="00D9006A">
        <w:trPr>
          <w:trHeight w:val="300"/>
        </w:trPr>
        <w:tc>
          <w:tcPr>
            <w:tcW w:w="3061" w:type="dxa"/>
            <w:shd w:val="clear" w:color="auto" w:fill="C7D9F1"/>
          </w:tcPr>
          <w:p w14:paraId="5EE3AB53" w14:textId="2ADB389A" w:rsidR="37446A99" w:rsidRPr="00B8618F" w:rsidRDefault="37446A99" w:rsidP="00D01B3C">
            <w:pPr>
              <w:spacing w:after="0" w:line="360" w:lineRule="auto"/>
              <w:rPr>
                <w:rFonts w:eastAsia="Times New Roman"/>
                <w:lang w:val="vi-VN"/>
              </w:rPr>
            </w:pPr>
            <w:r w:rsidRPr="0946FD50">
              <w:rPr>
                <w:rFonts w:eastAsia="Times New Roman"/>
                <w:b/>
                <w:lang w:val="vi-VN"/>
              </w:rPr>
              <w:t>Kích hoạt:</w:t>
            </w:r>
            <w:r w:rsidRPr="0946FD50">
              <w:rPr>
                <w:rFonts w:eastAsia="Times New Roman"/>
                <w:lang w:val="vi-VN"/>
              </w:rPr>
              <w:t xml:space="preserve"> </w:t>
            </w:r>
          </w:p>
        </w:tc>
        <w:tc>
          <w:tcPr>
            <w:tcW w:w="6520" w:type="dxa"/>
          </w:tcPr>
          <w:p w14:paraId="2F785C24" w14:textId="391DDA52" w:rsidR="37446A99" w:rsidRPr="00B8618F" w:rsidRDefault="37446A99" w:rsidP="00D01B3C">
            <w:pPr>
              <w:spacing w:after="0" w:line="360" w:lineRule="auto"/>
              <w:jc w:val="both"/>
              <w:rPr>
                <w:rFonts w:eastAsia="Times New Roman"/>
                <w:lang w:val="vi-VN"/>
              </w:rPr>
            </w:pPr>
            <w:r w:rsidRPr="0946FD50">
              <w:rPr>
                <w:rFonts w:eastAsia="Times New Roman"/>
                <w:lang w:val="vi-VN"/>
              </w:rPr>
              <w:t>Tác nhân nhấn nút "</w:t>
            </w:r>
            <w:r w:rsidR="68684E80" w:rsidRPr="0946FD50">
              <w:rPr>
                <w:rFonts w:eastAsia="Times New Roman"/>
                <w:lang w:val="vi-VN"/>
              </w:rPr>
              <w:t>Calender</w:t>
            </w:r>
            <w:r w:rsidRPr="0946FD50">
              <w:rPr>
                <w:rFonts w:eastAsia="Times New Roman"/>
                <w:lang w:val="vi-VN"/>
              </w:rPr>
              <w:t xml:space="preserve">" trên giao diện hệ thống </w:t>
            </w:r>
          </w:p>
        </w:tc>
      </w:tr>
      <w:tr w:rsidR="37446A99" w:rsidRPr="00B8618F" w14:paraId="153CF4F8" w14:textId="77777777" w:rsidTr="00D9006A">
        <w:trPr>
          <w:trHeight w:val="300"/>
        </w:trPr>
        <w:tc>
          <w:tcPr>
            <w:tcW w:w="3061" w:type="dxa"/>
            <w:shd w:val="clear" w:color="auto" w:fill="C7D9F1"/>
          </w:tcPr>
          <w:p w14:paraId="4ED5AFB2" w14:textId="458BDAD4" w:rsidR="37446A99" w:rsidRPr="00B8618F" w:rsidRDefault="37446A99" w:rsidP="00D01B3C">
            <w:pPr>
              <w:spacing w:after="0" w:line="360" w:lineRule="auto"/>
              <w:rPr>
                <w:rFonts w:eastAsia="Times New Roman"/>
                <w:lang w:val="vi-VN"/>
              </w:rPr>
            </w:pPr>
            <w:r w:rsidRPr="0946FD50">
              <w:rPr>
                <w:rFonts w:eastAsia="Times New Roman"/>
                <w:b/>
                <w:lang w:val="vi-VN"/>
              </w:rPr>
              <w:t>Tiền điều kiện:</w:t>
            </w:r>
            <w:r w:rsidRPr="0946FD50">
              <w:rPr>
                <w:rFonts w:eastAsia="Times New Roman"/>
                <w:lang w:val="vi-VN"/>
              </w:rPr>
              <w:t xml:space="preserve"> </w:t>
            </w:r>
          </w:p>
        </w:tc>
        <w:tc>
          <w:tcPr>
            <w:tcW w:w="6520" w:type="dxa"/>
          </w:tcPr>
          <w:p w14:paraId="7A09A947" w14:textId="4EA3FBD8" w:rsidR="37446A99" w:rsidRPr="00B8618F" w:rsidRDefault="37446A99" w:rsidP="00D01B3C">
            <w:pPr>
              <w:spacing w:after="0" w:line="360" w:lineRule="auto"/>
              <w:jc w:val="both"/>
              <w:rPr>
                <w:rFonts w:eastAsia="Times New Roman"/>
                <w:lang w:val="vi-VN"/>
              </w:rPr>
            </w:pPr>
            <w:r w:rsidRPr="0946FD50">
              <w:rPr>
                <w:rFonts w:eastAsia="Times New Roman"/>
                <w:lang w:val="vi-VN"/>
              </w:rPr>
              <w:t xml:space="preserve">Tác nhân đã đăng nhập vào hệ thống và đang tham gia ít nhất một khóa học </w:t>
            </w:r>
          </w:p>
        </w:tc>
      </w:tr>
      <w:tr w:rsidR="37446A99" w:rsidRPr="00B8618F" w14:paraId="098A4070" w14:textId="77777777" w:rsidTr="00D9006A">
        <w:trPr>
          <w:trHeight w:val="300"/>
        </w:trPr>
        <w:tc>
          <w:tcPr>
            <w:tcW w:w="3061" w:type="dxa"/>
            <w:shd w:val="clear" w:color="auto" w:fill="C7D9F1"/>
          </w:tcPr>
          <w:p w14:paraId="3078B833" w14:textId="6AC1D49E" w:rsidR="37446A99" w:rsidRPr="00B8618F" w:rsidRDefault="37446A99" w:rsidP="00D01B3C">
            <w:pPr>
              <w:spacing w:after="0" w:line="360" w:lineRule="auto"/>
              <w:rPr>
                <w:rFonts w:eastAsia="Times New Roman"/>
                <w:lang w:val="vi-VN"/>
              </w:rPr>
            </w:pPr>
            <w:r w:rsidRPr="0946FD50">
              <w:rPr>
                <w:rFonts w:eastAsia="Times New Roman"/>
                <w:b/>
                <w:lang w:val="vi-VN"/>
              </w:rPr>
              <w:t>Hậu điều kiện:</w:t>
            </w:r>
            <w:r w:rsidRPr="0946FD50">
              <w:rPr>
                <w:rFonts w:eastAsia="Times New Roman"/>
                <w:lang w:val="vi-VN"/>
              </w:rPr>
              <w:t xml:space="preserve"> </w:t>
            </w:r>
          </w:p>
        </w:tc>
        <w:tc>
          <w:tcPr>
            <w:tcW w:w="6520" w:type="dxa"/>
          </w:tcPr>
          <w:p w14:paraId="328287DB" w14:textId="45DFD000" w:rsidR="37446A99" w:rsidRPr="00B8618F" w:rsidRDefault="37446A99" w:rsidP="00D01B3C">
            <w:pPr>
              <w:spacing w:after="0" w:line="360" w:lineRule="auto"/>
              <w:jc w:val="both"/>
              <w:rPr>
                <w:rFonts w:eastAsia="Times New Roman"/>
                <w:lang w:val="vi-VN"/>
              </w:rPr>
            </w:pPr>
            <w:r w:rsidRPr="0946FD50">
              <w:rPr>
                <w:rFonts w:eastAsia="Times New Roman"/>
                <w:lang w:val="vi-VN"/>
              </w:rPr>
              <w:t xml:space="preserve">Lịch học được hiển thị theo chế độ ngày hoặc tuần </w:t>
            </w:r>
          </w:p>
          <w:p w14:paraId="4E2D2544" w14:textId="20D9752E" w:rsidR="37446A99" w:rsidRPr="00B8618F" w:rsidRDefault="37446A99" w:rsidP="00D01B3C">
            <w:pPr>
              <w:spacing w:after="0" w:line="360" w:lineRule="auto"/>
              <w:jc w:val="both"/>
              <w:rPr>
                <w:rFonts w:eastAsia="Times New Roman"/>
                <w:lang w:val="vi-VN"/>
              </w:rPr>
            </w:pPr>
            <w:r w:rsidRPr="0946FD50">
              <w:rPr>
                <w:rFonts w:eastAsia="Times New Roman"/>
                <w:lang w:val="vi-VN"/>
              </w:rPr>
              <w:t xml:space="preserve">Tác nhân không được phép chỉnh sửa thông tin lịch </w:t>
            </w:r>
          </w:p>
        </w:tc>
      </w:tr>
      <w:tr w:rsidR="37446A99" w:rsidRPr="00B8618F" w14:paraId="29E5196B" w14:textId="77777777" w:rsidTr="00D9006A">
        <w:trPr>
          <w:trHeight w:val="300"/>
        </w:trPr>
        <w:tc>
          <w:tcPr>
            <w:tcW w:w="3061" w:type="dxa"/>
            <w:shd w:val="clear" w:color="auto" w:fill="C7D9F1"/>
          </w:tcPr>
          <w:p w14:paraId="7FECBEF9" w14:textId="1EFCD8C2" w:rsidR="37446A99" w:rsidRPr="00B8618F" w:rsidRDefault="37446A99" w:rsidP="00D01B3C">
            <w:pPr>
              <w:spacing w:after="0" w:line="360" w:lineRule="auto"/>
              <w:rPr>
                <w:rFonts w:eastAsia="Times New Roman"/>
                <w:lang w:val="vi-VN"/>
              </w:rPr>
            </w:pPr>
            <w:r w:rsidRPr="0946FD50">
              <w:rPr>
                <w:rFonts w:eastAsia="Times New Roman"/>
                <w:b/>
                <w:lang w:val="vi-VN"/>
              </w:rPr>
              <w:t>Luồng thông thường:</w:t>
            </w:r>
            <w:r w:rsidRPr="0946FD50">
              <w:rPr>
                <w:rFonts w:eastAsia="Times New Roman"/>
                <w:lang w:val="vi-VN"/>
              </w:rPr>
              <w:t xml:space="preserve"> </w:t>
            </w:r>
          </w:p>
        </w:tc>
        <w:tc>
          <w:tcPr>
            <w:tcW w:w="6520" w:type="dxa"/>
          </w:tcPr>
          <w:p w14:paraId="4514465D" w14:textId="4004BFDA" w:rsidR="37446A99" w:rsidRPr="00B8618F" w:rsidRDefault="37446A99" w:rsidP="00D01B3C">
            <w:pPr>
              <w:spacing w:after="0" w:line="360" w:lineRule="auto"/>
              <w:jc w:val="both"/>
              <w:rPr>
                <w:rFonts w:eastAsia="Times New Roman"/>
                <w:lang w:val="vi-VN"/>
              </w:rPr>
            </w:pPr>
            <w:r w:rsidRPr="0946FD50">
              <w:rPr>
                <w:rFonts w:eastAsia="Times New Roman"/>
                <w:lang w:val="vi-VN"/>
              </w:rPr>
              <w:t xml:space="preserve">1.  Tác nhân đăng nhập vào hệ thống </w:t>
            </w:r>
          </w:p>
          <w:p w14:paraId="4471D2A4" w14:textId="6BF9B67A" w:rsidR="37446A99" w:rsidRPr="00B8618F" w:rsidRDefault="37446A99" w:rsidP="00D01B3C">
            <w:pPr>
              <w:spacing w:after="0" w:line="360" w:lineRule="auto"/>
              <w:jc w:val="both"/>
              <w:rPr>
                <w:rFonts w:eastAsia="Times New Roman"/>
                <w:lang w:val="vi-VN"/>
              </w:rPr>
            </w:pPr>
            <w:r w:rsidRPr="0946FD50">
              <w:rPr>
                <w:rFonts w:eastAsia="Times New Roman"/>
                <w:lang w:val="vi-VN"/>
              </w:rPr>
              <w:t>2.  Nhấn vào mục "</w:t>
            </w:r>
            <w:r w:rsidR="0359A782" w:rsidRPr="0946FD50">
              <w:rPr>
                <w:rFonts w:eastAsia="Times New Roman"/>
                <w:lang w:val="vi-VN"/>
              </w:rPr>
              <w:t>Calender</w:t>
            </w:r>
            <w:r w:rsidRPr="0946FD50">
              <w:rPr>
                <w:rFonts w:eastAsia="Times New Roman"/>
                <w:lang w:val="vi-VN"/>
              </w:rPr>
              <w:t xml:space="preserve">" trên menu </w:t>
            </w:r>
          </w:p>
          <w:p w14:paraId="1A8C817C" w14:textId="58DB9909" w:rsidR="37446A99" w:rsidRPr="00B8618F" w:rsidRDefault="37446A99" w:rsidP="00D01B3C">
            <w:pPr>
              <w:spacing w:after="0" w:line="360" w:lineRule="auto"/>
              <w:jc w:val="both"/>
              <w:rPr>
                <w:rFonts w:eastAsia="Times New Roman"/>
                <w:lang w:val="vi-VN"/>
              </w:rPr>
            </w:pPr>
            <w:r w:rsidRPr="0946FD50">
              <w:rPr>
                <w:rFonts w:eastAsia="Times New Roman"/>
                <w:lang w:val="vi-VN"/>
              </w:rPr>
              <w:t>3.  Hệ thống hiển thị giao diện lịch học</w:t>
            </w:r>
          </w:p>
          <w:p w14:paraId="254F82F4" w14:textId="64D6C9CF" w:rsidR="37446A99" w:rsidRPr="00B8618F" w:rsidRDefault="37446A99" w:rsidP="00D01B3C">
            <w:pPr>
              <w:spacing w:after="0" w:line="360" w:lineRule="auto"/>
              <w:jc w:val="both"/>
              <w:rPr>
                <w:rFonts w:eastAsia="Times New Roman"/>
                <w:lang w:val="vi-VN"/>
              </w:rPr>
            </w:pPr>
            <w:r w:rsidRPr="0946FD50">
              <w:rPr>
                <w:rFonts w:eastAsia="Times New Roman"/>
                <w:lang w:val="vi-VN"/>
              </w:rPr>
              <w:t xml:space="preserve">4.  Tác nhân chuyển đổi chế độ xem (ngày/tuần) nếu cần </w:t>
            </w:r>
          </w:p>
        </w:tc>
      </w:tr>
      <w:tr w:rsidR="37446A99" w:rsidRPr="00B8618F" w14:paraId="6F2C619E" w14:textId="77777777" w:rsidTr="00D9006A">
        <w:trPr>
          <w:trHeight w:val="300"/>
        </w:trPr>
        <w:tc>
          <w:tcPr>
            <w:tcW w:w="3061" w:type="dxa"/>
            <w:shd w:val="clear" w:color="auto" w:fill="C7D9F1"/>
          </w:tcPr>
          <w:p w14:paraId="74A95697" w14:textId="591C9C89" w:rsidR="37446A99" w:rsidRPr="00B8618F" w:rsidRDefault="37446A99" w:rsidP="00D01B3C">
            <w:pPr>
              <w:spacing w:after="0" w:line="360" w:lineRule="auto"/>
              <w:rPr>
                <w:rFonts w:eastAsia="Times New Roman"/>
                <w:lang w:val="vi-VN"/>
              </w:rPr>
            </w:pPr>
            <w:r w:rsidRPr="0946FD50">
              <w:rPr>
                <w:rFonts w:eastAsia="Times New Roman"/>
                <w:b/>
                <w:lang w:val="vi-VN"/>
              </w:rPr>
              <w:t>Luồng thay thế:</w:t>
            </w:r>
            <w:r w:rsidRPr="0946FD50">
              <w:rPr>
                <w:rFonts w:eastAsia="Times New Roman"/>
                <w:lang w:val="vi-VN"/>
              </w:rPr>
              <w:t xml:space="preserve"> </w:t>
            </w:r>
          </w:p>
        </w:tc>
        <w:tc>
          <w:tcPr>
            <w:tcW w:w="6520" w:type="dxa"/>
          </w:tcPr>
          <w:p w14:paraId="6777EE5E" w14:textId="77777777" w:rsidR="008F7001" w:rsidRDefault="37446A99" w:rsidP="00D01B3C">
            <w:pPr>
              <w:spacing w:after="0" w:line="360" w:lineRule="auto"/>
              <w:jc w:val="both"/>
              <w:rPr>
                <w:rFonts w:eastAsia="Times New Roman"/>
                <w:lang w:val="vi-VN"/>
              </w:rPr>
            </w:pPr>
            <w:r w:rsidRPr="0946FD50">
              <w:rPr>
                <w:rFonts w:eastAsia="Times New Roman"/>
                <w:lang w:val="vi-VN"/>
              </w:rPr>
              <w:t xml:space="preserve">3a. Hệ thống gặp lỗi: </w:t>
            </w:r>
          </w:p>
          <w:p w14:paraId="08D7412F" w14:textId="7A59F0CD" w:rsidR="37446A99" w:rsidRPr="00B8618F" w:rsidRDefault="37446A99" w:rsidP="00BB2F39">
            <w:pPr>
              <w:pStyle w:val="ListParagraph"/>
              <w:numPr>
                <w:ilvl w:val="0"/>
                <w:numId w:val="29"/>
              </w:numPr>
              <w:spacing w:after="0" w:line="360" w:lineRule="auto"/>
              <w:jc w:val="both"/>
              <w:rPr>
                <w:rFonts w:eastAsia="Times New Roman"/>
                <w:lang w:val="vi-VN"/>
              </w:rPr>
            </w:pPr>
            <w:r w:rsidRPr="0946FD50">
              <w:rPr>
                <w:rFonts w:eastAsia="Times New Roman"/>
                <w:lang w:val="vi-VN"/>
              </w:rPr>
              <w:t xml:space="preserve">Hệ thống hiển thị thông báo lỗi: "Không thể tải lịch học . Vui lòng thử lại sau." </w:t>
            </w:r>
          </w:p>
        </w:tc>
      </w:tr>
      <w:tr w:rsidR="37446A99" w:rsidRPr="00B8618F" w14:paraId="74D75E64" w14:textId="77777777" w:rsidTr="00D9006A">
        <w:trPr>
          <w:trHeight w:val="300"/>
        </w:trPr>
        <w:tc>
          <w:tcPr>
            <w:tcW w:w="3061" w:type="dxa"/>
            <w:shd w:val="clear" w:color="auto" w:fill="C7D9F1"/>
          </w:tcPr>
          <w:p w14:paraId="14019655" w14:textId="67129211" w:rsidR="37446A99" w:rsidRPr="00B8618F" w:rsidRDefault="37446A99" w:rsidP="00D01B3C">
            <w:pPr>
              <w:spacing w:after="0" w:line="360" w:lineRule="auto"/>
              <w:rPr>
                <w:rFonts w:eastAsia="Times New Roman"/>
                <w:lang w:val="vi-VN"/>
              </w:rPr>
            </w:pPr>
            <w:r w:rsidRPr="0946FD50">
              <w:rPr>
                <w:rFonts w:eastAsia="Times New Roman"/>
                <w:b/>
                <w:lang w:val="vi-VN"/>
              </w:rPr>
              <w:t>Ngoại lệ:</w:t>
            </w:r>
            <w:r w:rsidRPr="0946FD50">
              <w:rPr>
                <w:rFonts w:eastAsia="Times New Roman"/>
                <w:lang w:val="vi-VN"/>
              </w:rPr>
              <w:t xml:space="preserve"> </w:t>
            </w:r>
          </w:p>
        </w:tc>
        <w:tc>
          <w:tcPr>
            <w:tcW w:w="6520" w:type="dxa"/>
          </w:tcPr>
          <w:p w14:paraId="5090DFD4" w14:textId="77777777" w:rsidR="008F7001" w:rsidRDefault="37446A99" w:rsidP="00D01B3C">
            <w:pPr>
              <w:spacing w:after="0" w:line="360" w:lineRule="auto"/>
              <w:jc w:val="both"/>
              <w:rPr>
                <w:rFonts w:eastAsia="Times New Roman"/>
                <w:lang w:val="vi-VN"/>
              </w:rPr>
            </w:pPr>
            <w:r w:rsidRPr="0946FD50">
              <w:rPr>
                <w:rFonts w:eastAsia="Times New Roman"/>
                <w:lang w:val="vi-VN"/>
              </w:rPr>
              <w:t xml:space="preserve">Chưa đăng nhập hoặc chưa tham gia khóa học: </w:t>
            </w:r>
          </w:p>
          <w:p w14:paraId="3A122076" w14:textId="32ED3181" w:rsidR="37446A99" w:rsidRPr="00B8618F" w:rsidRDefault="37446A99" w:rsidP="00BB2F39">
            <w:pPr>
              <w:pStyle w:val="ListParagraph"/>
              <w:numPr>
                <w:ilvl w:val="0"/>
                <w:numId w:val="29"/>
              </w:numPr>
              <w:spacing w:after="0" w:line="360" w:lineRule="auto"/>
              <w:jc w:val="both"/>
              <w:rPr>
                <w:rFonts w:eastAsia="Times New Roman"/>
                <w:lang w:val="vi-VN"/>
              </w:rPr>
            </w:pPr>
            <w:r w:rsidRPr="0946FD50">
              <w:rPr>
                <w:rFonts w:eastAsia="Times New Roman"/>
                <w:lang w:val="vi-VN"/>
              </w:rPr>
              <w:t xml:space="preserve">Hệ thống hiển thị thông báo lỗi: “Vui lòng đăng nhập” </w:t>
            </w:r>
          </w:p>
          <w:p w14:paraId="214BD2E9" w14:textId="16EE09B2" w:rsidR="37446A99" w:rsidRPr="00B8618F" w:rsidRDefault="37446A99" w:rsidP="00BB2F39">
            <w:pPr>
              <w:pStyle w:val="ListParagraph"/>
              <w:numPr>
                <w:ilvl w:val="0"/>
                <w:numId w:val="29"/>
              </w:numPr>
              <w:spacing w:after="0" w:line="360" w:lineRule="auto"/>
              <w:jc w:val="both"/>
              <w:rPr>
                <w:rFonts w:eastAsia="Times New Roman"/>
                <w:lang w:val="vi-VN"/>
              </w:rPr>
            </w:pPr>
            <w:r w:rsidRPr="0946FD50">
              <w:rPr>
                <w:rFonts w:eastAsia="Times New Roman"/>
                <w:lang w:val="vi-VN"/>
              </w:rPr>
              <w:t xml:space="preserve">Hệ thống hiển thị thông báo lỗi: “Vui lòng tham gia khóa học” </w:t>
            </w:r>
          </w:p>
        </w:tc>
      </w:tr>
      <w:tr w:rsidR="37446A99" w:rsidRPr="00B8618F" w14:paraId="16C3521B" w14:textId="77777777" w:rsidTr="00D9006A">
        <w:trPr>
          <w:trHeight w:val="300"/>
        </w:trPr>
        <w:tc>
          <w:tcPr>
            <w:tcW w:w="3061" w:type="dxa"/>
            <w:shd w:val="clear" w:color="auto" w:fill="C7D9F1"/>
          </w:tcPr>
          <w:p w14:paraId="7086C00D" w14:textId="1AD76185" w:rsidR="37446A99" w:rsidRPr="00B8618F" w:rsidRDefault="37446A99" w:rsidP="00D01B3C">
            <w:pPr>
              <w:spacing w:after="0" w:line="360" w:lineRule="auto"/>
              <w:rPr>
                <w:rFonts w:eastAsia="Times New Roman"/>
                <w:lang w:val="vi-VN"/>
              </w:rPr>
            </w:pPr>
            <w:r w:rsidRPr="0946FD50">
              <w:rPr>
                <w:rFonts w:eastAsia="Times New Roman"/>
                <w:b/>
                <w:lang w:val="vi-VN"/>
              </w:rPr>
              <w:t>Ưu tiên:</w:t>
            </w:r>
            <w:r w:rsidRPr="0946FD50">
              <w:rPr>
                <w:rFonts w:eastAsia="Times New Roman"/>
                <w:lang w:val="vi-VN"/>
              </w:rPr>
              <w:t xml:space="preserve"> </w:t>
            </w:r>
          </w:p>
        </w:tc>
        <w:tc>
          <w:tcPr>
            <w:tcW w:w="6520" w:type="dxa"/>
          </w:tcPr>
          <w:p w14:paraId="5BA550AA" w14:textId="4C9DB0DC" w:rsidR="37446A99" w:rsidRPr="00B8618F" w:rsidRDefault="37446A99" w:rsidP="00D01B3C">
            <w:pPr>
              <w:spacing w:after="0" w:line="360" w:lineRule="auto"/>
              <w:jc w:val="both"/>
              <w:rPr>
                <w:rFonts w:eastAsia="Times New Roman"/>
                <w:lang w:val="vi-VN"/>
              </w:rPr>
            </w:pPr>
            <w:r w:rsidRPr="0946FD50">
              <w:rPr>
                <w:rFonts w:eastAsia="Times New Roman"/>
                <w:lang w:val="vi-VN"/>
              </w:rPr>
              <w:t xml:space="preserve">Trung bình </w:t>
            </w:r>
          </w:p>
        </w:tc>
      </w:tr>
      <w:tr w:rsidR="37446A99" w:rsidRPr="00B8618F" w14:paraId="30984EA5" w14:textId="77777777" w:rsidTr="00D9006A">
        <w:trPr>
          <w:trHeight w:val="300"/>
        </w:trPr>
        <w:tc>
          <w:tcPr>
            <w:tcW w:w="3061" w:type="dxa"/>
            <w:shd w:val="clear" w:color="auto" w:fill="C7D9F1"/>
          </w:tcPr>
          <w:p w14:paraId="07674024" w14:textId="309B65BD" w:rsidR="37446A99" w:rsidRPr="00B8618F" w:rsidRDefault="37446A99" w:rsidP="00D01B3C">
            <w:pPr>
              <w:spacing w:after="0" w:line="360" w:lineRule="auto"/>
              <w:rPr>
                <w:rFonts w:eastAsia="Times New Roman"/>
                <w:lang w:val="vi-VN"/>
              </w:rPr>
            </w:pPr>
            <w:r w:rsidRPr="0946FD50">
              <w:rPr>
                <w:rFonts w:eastAsia="Times New Roman"/>
                <w:b/>
                <w:lang w:val="vi-VN"/>
              </w:rPr>
              <w:t>Tần suất sử dụng:</w:t>
            </w:r>
            <w:r w:rsidRPr="0946FD50">
              <w:rPr>
                <w:rFonts w:eastAsia="Times New Roman"/>
                <w:lang w:val="vi-VN"/>
              </w:rPr>
              <w:t xml:space="preserve"> </w:t>
            </w:r>
          </w:p>
        </w:tc>
        <w:tc>
          <w:tcPr>
            <w:tcW w:w="6520" w:type="dxa"/>
          </w:tcPr>
          <w:p w14:paraId="0CFE6E87" w14:textId="0F10B638" w:rsidR="37446A99" w:rsidRPr="00B8618F" w:rsidRDefault="37446A99" w:rsidP="00D01B3C">
            <w:pPr>
              <w:keepNext/>
              <w:spacing w:after="0" w:line="360" w:lineRule="auto"/>
              <w:jc w:val="both"/>
              <w:rPr>
                <w:rFonts w:eastAsia="Times New Roman"/>
                <w:lang w:val="vi-VN"/>
              </w:rPr>
            </w:pPr>
            <w:r w:rsidRPr="0946FD50">
              <w:rPr>
                <w:rFonts w:eastAsia="Times New Roman"/>
                <w:lang w:val="vi-VN"/>
              </w:rPr>
              <w:t xml:space="preserve">Cao </w:t>
            </w:r>
          </w:p>
        </w:tc>
      </w:tr>
    </w:tbl>
    <w:p w14:paraId="2479195D" w14:textId="021EE055" w:rsidR="00357B2A" w:rsidRDefault="00357B2A" w:rsidP="00D01B3C">
      <w:pPr>
        <w:pStyle w:val="Caption"/>
        <w:spacing w:before="0" w:after="0" w:line="360" w:lineRule="auto"/>
      </w:pPr>
      <w:r>
        <w:t xml:space="preserve">Bảng </w:t>
      </w:r>
      <w:r>
        <w:fldChar w:fldCharType="begin"/>
      </w:r>
      <w:r>
        <w:instrText>SEQ Bảng \* ARABIC</w:instrText>
      </w:r>
      <w:r>
        <w:fldChar w:fldCharType="separate"/>
      </w:r>
      <w:r w:rsidR="00B72886">
        <w:rPr>
          <w:noProof/>
        </w:rPr>
        <w:t>8</w:t>
      </w:r>
      <w:r>
        <w:fldChar w:fldCharType="end"/>
      </w:r>
      <w:r>
        <w:rPr>
          <w:noProof/>
        </w:rPr>
        <w:t xml:space="preserve">. </w:t>
      </w:r>
      <w:r w:rsidRPr="0045287B">
        <w:rPr>
          <w:noProof/>
        </w:rPr>
        <w:t>Mô tả use case “Xem lịch học”</w:t>
      </w:r>
    </w:p>
    <w:p w14:paraId="76267039" w14:textId="77777777" w:rsidR="00175F31" w:rsidRDefault="65E9F259" w:rsidP="00D01B3C">
      <w:pPr>
        <w:keepNext/>
        <w:spacing w:beforeLines="50" w:before="120" w:after="0" w:line="360" w:lineRule="auto"/>
      </w:pPr>
      <w:r w:rsidRPr="00B8618F">
        <w:rPr>
          <w:noProof/>
        </w:rPr>
        <w:lastRenderedPageBreak/>
        <w:drawing>
          <wp:inline distT="0" distB="0" distL="0" distR="0" wp14:anchorId="7D01B8AE" wp14:editId="0521C708">
            <wp:extent cx="5981700" cy="4333875"/>
            <wp:effectExtent l="0" t="0" r="0" b="0"/>
            <wp:docPr id="1277309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0963" name=""/>
                    <pic:cNvPicPr/>
                  </pic:nvPicPr>
                  <pic:blipFill>
                    <a:blip r:embed="rId16">
                      <a:extLst>
                        <a:ext uri="{28A0092B-C50C-407E-A947-70E740481C1C}">
                          <a14:useLocalDpi xmlns:a14="http://schemas.microsoft.com/office/drawing/2010/main" val="0"/>
                        </a:ext>
                      </a:extLst>
                    </a:blip>
                    <a:stretch>
                      <a:fillRect/>
                    </a:stretch>
                  </pic:blipFill>
                  <pic:spPr>
                    <a:xfrm>
                      <a:off x="0" y="0"/>
                      <a:ext cx="5981700" cy="4333875"/>
                    </a:xfrm>
                    <a:prstGeom prst="rect">
                      <a:avLst/>
                    </a:prstGeom>
                  </pic:spPr>
                </pic:pic>
              </a:graphicData>
            </a:graphic>
          </wp:inline>
        </w:drawing>
      </w:r>
    </w:p>
    <w:p w14:paraId="2AA1A757" w14:textId="5EEBA495" w:rsidR="2B030DC3" w:rsidRPr="00175F31" w:rsidRDefault="00175F31" w:rsidP="00D01B3C">
      <w:pPr>
        <w:pStyle w:val="Caption"/>
        <w:spacing w:before="0" w:after="0" w:line="360" w:lineRule="auto"/>
        <w:rPr>
          <w:i w:val="0"/>
          <w:iCs w:val="0"/>
        </w:rPr>
      </w:pPr>
      <w:r>
        <w:t xml:space="preserve">Hình </w:t>
      </w:r>
      <w:r>
        <w:fldChar w:fldCharType="begin"/>
      </w:r>
      <w:r>
        <w:instrText>SEQ Hình \* ARABIC</w:instrText>
      </w:r>
      <w:r>
        <w:fldChar w:fldCharType="separate"/>
      </w:r>
      <w:r w:rsidR="00724A6F">
        <w:rPr>
          <w:noProof/>
        </w:rPr>
        <w:t>8</w:t>
      </w:r>
      <w:r>
        <w:fldChar w:fldCharType="end"/>
      </w:r>
      <w:r w:rsidRPr="0066328C">
        <w:rPr>
          <w:noProof/>
        </w:rPr>
        <w:t>. Sơ đồ hoạt đông “Xem lịch học”</w:t>
      </w:r>
    </w:p>
    <w:p w14:paraId="5F0A4511" w14:textId="4DD05C78" w:rsidR="37446A99" w:rsidRPr="00B8618F" w:rsidRDefault="37446A99" w:rsidP="00D01B3C">
      <w:pPr>
        <w:spacing w:after="0" w:line="360" w:lineRule="auto"/>
        <w:jc w:val="center"/>
        <w:rPr>
          <w:rFonts w:eastAsia="Times New Roman"/>
          <w:i/>
          <w:iCs/>
        </w:rPr>
      </w:pPr>
    </w:p>
    <w:p w14:paraId="45BBFCE5" w14:textId="77777777" w:rsidR="00CD6492" w:rsidRDefault="00CD6492" w:rsidP="00D01B3C">
      <w:pPr>
        <w:spacing w:after="0" w:line="360" w:lineRule="auto"/>
        <w:rPr>
          <w:rFonts w:eastAsiaTheme="majorEastAsia"/>
          <w:i/>
          <w:iCs/>
          <w:lang w:eastAsia="ja-JP"/>
        </w:rPr>
      </w:pPr>
      <w:r>
        <w:br w:type="page"/>
      </w:r>
    </w:p>
    <w:p w14:paraId="04A3EED3" w14:textId="4CE03550" w:rsidR="0339E776" w:rsidRPr="00B8618F" w:rsidRDefault="0339E776" w:rsidP="00D01B3C">
      <w:pPr>
        <w:pStyle w:val="Heading4"/>
        <w:spacing w:before="0" w:after="0"/>
        <w:rPr>
          <w:rFonts w:eastAsia="SimHei"/>
        </w:rPr>
      </w:pPr>
      <w:r w:rsidRPr="00B8618F">
        <w:lastRenderedPageBreak/>
        <w:t>3.2.1.</w:t>
      </w:r>
      <w:r w:rsidR="00D208CE">
        <w:t>6</w:t>
      </w:r>
      <w:r w:rsidRPr="00B8618F">
        <w:t>. Đánh giá khóa học</w:t>
      </w:r>
      <w:r w:rsidR="00E8709C">
        <w:t>.</w:t>
      </w:r>
    </w:p>
    <w:tbl>
      <w:tblPr>
        <w:tblStyle w:val="TableGrid3"/>
        <w:tblW w:w="9581" w:type="dxa"/>
        <w:tblInd w:w="105" w:type="dxa"/>
        <w:tblLook w:val="04A0" w:firstRow="1" w:lastRow="0" w:firstColumn="1" w:lastColumn="0" w:noHBand="0" w:noVBand="1"/>
      </w:tblPr>
      <w:tblGrid>
        <w:gridCol w:w="3061"/>
        <w:gridCol w:w="6520"/>
      </w:tblGrid>
      <w:tr w:rsidR="37446A99" w:rsidRPr="00B8618F" w14:paraId="7A68E438" w14:textId="77777777" w:rsidTr="00B72886">
        <w:trPr>
          <w:trHeight w:val="390"/>
        </w:trPr>
        <w:tc>
          <w:tcPr>
            <w:tcW w:w="30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0" w:type="dxa"/>
              <w:right w:w="100" w:type="dxa"/>
            </w:tcMar>
          </w:tcPr>
          <w:p w14:paraId="1EE80593" w14:textId="77777777" w:rsidR="37446A99" w:rsidRPr="00B8618F" w:rsidRDefault="37446A99" w:rsidP="00D01B3C">
            <w:pPr>
              <w:spacing w:line="360" w:lineRule="auto"/>
              <w:ind w:right="180"/>
              <w:rPr>
                <w:rFonts w:eastAsia="Arial"/>
                <w:sz w:val="26"/>
                <w:szCs w:val="26"/>
                <w:lang w:val="vi"/>
              </w:rPr>
            </w:pPr>
            <w:r w:rsidRPr="00B8618F">
              <w:rPr>
                <w:rFonts w:eastAsia="Times New Roman"/>
                <w:b/>
                <w:bCs/>
                <w:sz w:val="26"/>
                <w:szCs w:val="26"/>
                <w:lang w:val="vi"/>
              </w:rPr>
              <w:t>Trường hợp:</w:t>
            </w:r>
          </w:p>
        </w:tc>
        <w:tc>
          <w:tcPr>
            <w:tcW w:w="6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E0D33AF" w14:textId="77777777" w:rsidR="37446A99" w:rsidRPr="00B8618F" w:rsidRDefault="37446A99" w:rsidP="00D01B3C">
            <w:pPr>
              <w:spacing w:line="360" w:lineRule="auto"/>
              <w:jc w:val="both"/>
              <w:rPr>
                <w:rFonts w:eastAsia="Arial"/>
                <w:sz w:val="26"/>
                <w:szCs w:val="26"/>
                <w:lang w:val="vi"/>
              </w:rPr>
            </w:pPr>
            <w:r w:rsidRPr="00B8618F">
              <w:rPr>
                <w:rFonts w:eastAsia="Times New Roman"/>
                <w:sz w:val="26"/>
                <w:szCs w:val="26"/>
                <w:lang w:val="vi"/>
              </w:rPr>
              <w:t>Đánh giá khóa học</w:t>
            </w:r>
          </w:p>
        </w:tc>
      </w:tr>
      <w:tr w:rsidR="37446A99" w:rsidRPr="00B8618F" w14:paraId="27FFD89A" w14:textId="77777777" w:rsidTr="00B72886">
        <w:trPr>
          <w:trHeight w:val="450"/>
        </w:trPr>
        <w:tc>
          <w:tcPr>
            <w:tcW w:w="30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0" w:type="dxa"/>
              <w:right w:w="100" w:type="dxa"/>
            </w:tcMar>
          </w:tcPr>
          <w:p w14:paraId="70CE1102" w14:textId="77777777" w:rsidR="37446A99" w:rsidRPr="00B8618F" w:rsidRDefault="37446A99" w:rsidP="00D01B3C">
            <w:pPr>
              <w:spacing w:line="360" w:lineRule="auto"/>
              <w:ind w:right="180"/>
              <w:rPr>
                <w:rFonts w:eastAsia="Arial"/>
                <w:sz w:val="26"/>
                <w:szCs w:val="26"/>
                <w:lang w:val="vi"/>
              </w:rPr>
            </w:pPr>
            <w:r w:rsidRPr="00B8618F">
              <w:rPr>
                <w:rFonts w:eastAsia="Times New Roman"/>
                <w:b/>
                <w:bCs/>
                <w:sz w:val="26"/>
                <w:szCs w:val="26"/>
                <w:lang w:val="vi"/>
              </w:rPr>
              <w:t>Tác nhân:</w:t>
            </w:r>
          </w:p>
        </w:tc>
        <w:tc>
          <w:tcPr>
            <w:tcW w:w="6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461BFA9" w14:textId="77777777" w:rsidR="37446A99" w:rsidRPr="00B8618F" w:rsidRDefault="37446A99" w:rsidP="00D01B3C">
            <w:pPr>
              <w:spacing w:line="360" w:lineRule="auto"/>
              <w:jc w:val="both"/>
              <w:rPr>
                <w:rFonts w:eastAsia="Arial"/>
                <w:sz w:val="26"/>
                <w:szCs w:val="26"/>
                <w:lang w:val="vi"/>
              </w:rPr>
            </w:pPr>
            <w:r w:rsidRPr="00B8618F">
              <w:rPr>
                <w:rFonts w:eastAsia="Times New Roman"/>
                <w:sz w:val="26"/>
                <w:szCs w:val="26"/>
                <w:lang w:val="vi"/>
              </w:rPr>
              <w:t>Sinh viên</w:t>
            </w:r>
          </w:p>
        </w:tc>
      </w:tr>
      <w:tr w:rsidR="37446A99" w:rsidRPr="00B8618F" w14:paraId="238B294A" w14:textId="77777777" w:rsidTr="00B72886">
        <w:trPr>
          <w:trHeight w:val="480"/>
        </w:trPr>
        <w:tc>
          <w:tcPr>
            <w:tcW w:w="30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0" w:type="dxa"/>
              <w:right w:w="100" w:type="dxa"/>
            </w:tcMar>
          </w:tcPr>
          <w:p w14:paraId="1BE43F68" w14:textId="77777777" w:rsidR="37446A99" w:rsidRPr="00B8618F" w:rsidRDefault="37446A99" w:rsidP="00D01B3C">
            <w:pPr>
              <w:spacing w:line="360" w:lineRule="auto"/>
              <w:ind w:right="180"/>
              <w:rPr>
                <w:rFonts w:eastAsia="Arial"/>
                <w:sz w:val="26"/>
                <w:szCs w:val="26"/>
                <w:lang w:val="vi"/>
              </w:rPr>
            </w:pPr>
            <w:r w:rsidRPr="00B8618F">
              <w:rPr>
                <w:rFonts w:eastAsia="Times New Roman"/>
                <w:b/>
                <w:bCs/>
                <w:sz w:val="26"/>
                <w:szCs w:val="26"/>
                <w:lang w:val="vi"/>
              </w:rPr>
              <w:t>Mô tả:</w:t>
            </w:r>
          </w:p>
        </w:tc>
        <w:tc>
          <w:tcPr>
            <w:tcW w:w="6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0F47EC7" w14:textId="77777777" w:rsidR="37446A99" w:rsidRPr="00B8618F" w:rsidRDefault="37446A99" w:rsidP="00D01B3C">
            <w:pPr>
              <w:spacing w:line="360" w:lineRule="auto"/>
              <w:jc w:val="both"/>
              <w:rPr>
                <w:rFonts w:eastAsia="Arial"/>
                <w:sz w:val="26"/>
                <w:szCs w:val="26"/>
                <w:lang w:val="vi"/>
              </w:rPr>
            </w:pPr>
            <w:r w:rsidRPr="00B8618F">
              <w:rPr>
                <w:rFonts w:eastAsia="Times New Roman"/>
                <w:sz w:val="26"/>
                <w:szCs w:val="26"/>
                <w:lang w:val="vi"/>
              </w:rPr>
              <w:t>Cho phép sinh viên đánh giá các khóa học đã hoàn thành</w:t>
            </w:r>
          </w:p>
        </w:tc>
      </w:tr>
      <w:tr w:rsidR="37446A99" w:rsidRPr="00B8618F" w14:paraId="77B1B422" w14:textId="77777777" w:rsidTr="00B72886">
        <w:trPr>
          <w:trHeight w:val="450"/>
        </w:trPr>
        <w:tc>
          <w:tcPr>
            <w:tcW w:w="30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0" w:type="dxa"/>
              <w:right w:w="100" w:type="dxa"/>
            </w:tcMar>
          </w:tcPr>
          <w:p w14:paraId="1A69AB90" w14:textId="77777777" w:rsidR="37446A99" w:rsidRPr="00B8618F" w:rsidRDefault="37446A99" w:rsidP="00D01B3C">
            <w:pPr>
              <w:spacing w:line="360" w:lineRule="auto"/>
              <w:rPr>
                <w:rFonts w:eastAsia="Arial"/>
                <w:sz w:val="26"/>
                <w:szCs w:val="26"/>
                <w:lang w:val="vi"/>
              </w:rPr>
            </w:pPr>
            <w:r w:rsidRPr="00B8618F">
              <w:rPr>
                <w:rFonts w:eastAsia="Times New Roman"/>
                <w:b/>
                <w:bCs/>
                <w:sz w:val="26"/>
                <w:szCs w:val="26"/>
                <w:lang w:val="vi"/>
              </w:rPr>
              <w:t>Kích hoạt:</w:t>
            </w:r>
          </w:p>
        </w:tc>
        <w:tc>
          <w:tcPr>
            <w:tcW w:w="6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D7E6364" w14:textId="77777777" w:rsidR="37446A99" w:rsidRPr="00B8618F" w:rsidRDefault="37446A99" w:rsidP="00D01B3C">
            <w:pPr>
              <w:spacing w:line="360" w:lineRule="auto"/>
              <w:jc w:val="both"/>
              <w:rPr>
                <w:rFonts w:eastAsia="Arial"/>
                <w:sz w:val="26"/>
                <w:szCs w:val="26"/>
                <w:lang w:val="vi"/>
              </w:rPr>
            </w:pPr>
            <w:r w:rsidRPr="00B8618F">
              <w:rPr>
                <w:rFonts w:eastAsia="Times New Roman"/>
                <w:sz w:val="26"/>
                <w:szCs w:val="26"/>
                <w:lang w:val="vi"/>
              </w:rPr>
              <w:t>Sinh viên nhấn nút "Đánh giá" trong phần "Khóa học đã hoàn thành"</w:t>
            </w:r>
          </w:p>
        </w:tc>
      </w:tr>
      <w:tr w:rsidR="37446A99" w:rsidRPr="00B8618F" w14:paraId="13D10F43" w14:textId="77777777" w:rsidTr="00B72886">
        <w:trPr>
          <w:trHeight w:val="630"/>
        </w:trPr>
        <w:tc>
          <w:tcPr>
            <w:tcW w:w="30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0" w:type="dxa"/>
              <w:right w:w="100" w:type="dxa"/>
            </w:tcMar>
          </w:tcPr>
          <w:p w14:paraId="25F3F1E2" w14:textId="77777777" w:rsidR="37446A99" w:rsidRPr="00B8618F" w:rsidRDefault="37446A99" w:rsidP="00D01B3C">
            <w:pPr>
              <w:spacing w:line="360" w:lineRule="auto"/>
              <w:rPr>
                <w:rFonts w:eastAsia="Arial"/>
                <w:sz w:val="26"/>
                <w:szCs w:val="26"/>
                <w:lang w:val="vi"/>
              </w:rPr>
            </w:pPr>
            <w:r w:rsidRPr="00B8618F">
              <w:rPr>
                <w:rFonts w:eastAsia="Times New Roman"/>
                <w:b/>
                <w:bCs/>
                <w:sz w:val="26"/>
                <w:szCs w:val="26"/>
                <w:lang w:val="vi"/>
              </w:rPr>
              <w:t>Tiền điều kiện:</w:t>
            </w:r>
          </w:p>
        </w:tc>
        <w:tc>
          <w:tcPr>
            <w:tcW w:w="6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B8B68AE" w14:textId="77777777" w:rsidR="37446A99" w:rsidRPr="00B8618F" w:rsidRDefault="37446A99" w:rsidP="00D01B3C">
            <w:pPr>
              <w:spacing w:line="360" w:lineRule="auto"/>
              <w:jc w:val="both"/>
              <w:rPr>
                <w:rFonts w:eastAsia="Arial"/>
                <w:sz w:val="26"/>
                <w:szCs w:val="26"/>
                <w:lang w:val="vi"/>
              </w:rPr>
            </w:pPr>
            <w:r w:rsidRPr="00B8618F">
              <w:rPr>
                <w:rFonts w:eastAsia="Times New Roman"/>
                <w:sz w:val="26"/>
                <w:szCs w:val="26"/>
                <w:lang w:val="vi"/>
              </w:rPr>
              <w:t>Sinh viên đã đăng nhập vào hệ thống</w:t>
            </w:r>
          </w:p>
          <w:p w14:paraId="651B4A2F" w14:textId="77777777" w:rsidR="37446A99" w:rsidRPr="00B8618F" w:rsidRDefault="37446A99" w:rsidP="00D01B3C">
            <w:pPr>
              <w:spacing w:line="360" w:lineRule="auto"/>
              <w:jc w:val="both"/>
              <w:rPr>
                <w:rFonts w:eastAsia="Arial"/>
                <w:sz w:val="26"/>
                <w:szCs w:val="26"/>
                <w:lang w:val="vi"/>
              </w:rPr>
            </w:pPr>
            <w:r w:rsidRPr="00B8618F">
              <w:rPr>
                <w:rFonts w:eastAsia="Times New Roman"/>
                <w:sz w:val="26"/>
                <w:szCs w:val="26"/>
                <w:lang w:val="vi"/>
              </w:rPr>
              <w:t>Sinh viên đã hoàn thành ít nhất một khóa học</w:t>
            </w:r>
          </w:p>
        </w:tc>
      </w:tr>
      <w:tr w:rsidR="37446A99" w:rsidRPr="00B8618F" w14:paraId="7E91D452" w14:textId="77777777" w:rsidTr="00B72886">
        <w:trPr>
          <w:trHeight w:val="690"/>
        </w:trPr>
        <w:tc>
          <w:tcPr>
            <w:tcW w:w="30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0" w:type="dxa"/>
              <w:right w:w="100" w:type="dxa"/>
            </w:tcMar>
          </w:tcPr>
          <w:p w14:paraId="795B8067" w14:textId="77777777" w:rsidR="37446A99" w:rsidRPr="00B8618F" w:rsidRDefault="37446A99" w:rsidP="00D01B3C">
            <w:pPr>
              <w:spacing w:line="360" w:lineRule="auto"/>
              <w:rPr>
                <w:rFonts w:eastAsia="Arial"/>
                <w:sz w:val="26"/>
                <w:szCs w:val="26"/>
                <w:lang w:val="vi"/>
              </w:rPr>
            </w:pPr>
            <w:r w:rsidRPr="00B8618F">
              <w:rPr>
                <w:rFonts w:eastAsia="Times New Roman"/>
                <w:b/>
                <w:bCs/>
                <w:sz w:val="26"/>
                <w:szCs w:val="26"/>
                <w:lang w:val="vi"/>
              </w:rPr>
              <w:t>Hậu điều kiện:</w:t>
            </w:r>
          </w:p>
        </w:tc>
        <w:tc>
          <w:tcPr>
            <w:tcW w:w="6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CD012CE" w14:textId="77777777" w:rsidR="37446A99" w:rsidRPr="00B8618F" w:rsidRDefault="37446A99" w:rsidP="00D01B3C">
            <w:pPr>
              <w:spacing w:line="360" w:lineRule="auto"/>
              <w:ind w:right="47"/>
              <w:jc w:val="both"/>
              <w:rPr>
                <w:rFonts w:eastAsia="Arial"/>
                <w:sz w:val="26"/>
                <w:szCs w:val="26"/>
                <w:lang w:val="vi"/>
              </w:rPr>
            </w:pPr>
            <w:r w:rsidRPr="00B8618F">
              <w:rPr>
                <w:rFonts w:eastAsia="Times New Roman"/>
                <w:sz w:val="26"/>
                <w:szCs w:val="26"/>
                <w:lang w:val="vi"/>
              </w:rPr>
              <w:t>Đánh giá được lưu thành công</w:t>
            </w:r>
          </w:p>
          <w:p w14:paraId="281F4EF6" w14:textId="77777777" w:rsidR="37446A99" w:rsidRPr="00B8618F" w:rsidRDefault="37446A99" w:rsidP="00D01B3C">
            <w:pPr>
              <w:spacing w:line="360" w:lineRule="auto"/>
              <w:ind w:right="47"/>
              <w:jc w:val="both"/>
              <w:rPr>
                <w:rFonts w:eastAsia="Arial"/>
                <w:sz w:val="26"/>
                <w:szCs w:val="26"/>
                <w:lang w:val="vi"/>
              </w:rPr>
            </w:pPr>
            <w:r w:rsidRPr="00B8618F">
              <w:rPr>
                <w:rFonts w:eastAsia="Times New Roman"/>
                <w:sz w:val="26"/>
                <w:szCs w:val="26"/>
                <w:lang w:val="vi"/>
              </w:rPr>
              <w:t xml:space="preserve">Đánh giá hiển thị trong hệ thống </w:t>
            </w:r>
          </w:p>
        </w:tc>
      </w:tr>
      <w:tr w:rsidR="37446A99" w:rsidRPr="00B8618F" w14:paraId="6B8E3449" w14:textId="77777777" w:rsidTr="00B72886">
        <w:trPr>
          <w:trHeight w:val="2040"/>
        </w:trPr>
        <w:tc>
          <w:tcPr>
            <w:tcW w:w="30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0" w:type="dxa"/>
              <w:right w:w="100" w:type="dxa"/>
            </w:tcMar>
          </w:tcPr>
          <w:p w14:paraId="4A7B404A" w14:textId="77777777" w:rsidR="37446A99" w:rsidRPr="00B8618F" w:rsidRDefault="37446A99" w:rsidP="00D01B3C">
            <w:pPr>
              <w:spacing w:line="360" w:lineRule="auto"/>
              <w:rPr>
                <w:rFonts w:eastAsia="Arial"/>
                <w:sz w:val="26"/>
                <w:szCs w:val="26"/>
                <w:lang w:val="vi"/>
              </w:rPr>
            </w:pPr>
            <w:r w:rsidRPr="00B8618F">
              <w:rPr>
                <w:rFonts w:eastAsia="Times New Roman"/>
                <w:b/>
                <w:bCs/>
                <w:sz w:val="26"/>
                <w:szCs w:val="26"/>
                <w:lang w:val="vi"/>
              </w:rPr>
              <w:t>Luồng thông thường:</w:t>
            </w:r>
          </w:p>
        </w:tc>
        <w:tc>
          <w:tcPr>
            <w:tcW w:w="6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B3AE21E" w14:textId="77777777" w:rsidR="37446A99" w:rsidRPr="00B8618F" w:rsidRDefault="37446A99" w:rsidP="00D01B3C">
            <w:pPr>
              <w:spacing w:line="360" w:lineRule="auto"/>
              <w:jc w:val="both"/>
              <w:rPr>
                <w:rFonts w:eastAsia="Arial"/>
                <w:sz w:val="26"/>
                <w:szCs w:val="26"/>
                <w:lang w:val="vi"/>
              </w:rPr>
            </w:pPr>
            <w:r w:rsidRPr="00B8618F">
              <w:rPr>
                <w:rFonts w:eastAsia="Times New Roman"/>
                <w:sz w:val="26"/>
                <w:szCs w:val="26"/>
                <w:lang w:val="vi"/>
              </w:rPr>
              <w:t>1.  Sinh viên đăng nhập vào hệ thống</w:t>
            </w:r>
          </w:p>
          <w:p w14:paraId="4432CD3D" w14:textId="77777777" w:rsidR="37446A99" w:rsidRPr="00B8618F" w:rsidRDefault="37446A99" w:rsidP="00D01B3C">
            <w:pPr>
              <w:spacing w:line="360" w:lineRule="auto"/>
              <w:jc w:val="both"/>
              <w:rPr>
                <w:rFonts w:eastAsia="Arial"/>
                <w:sz w:val="26"/>
                <w:szCs w:val="26"/>
                <w:lang w:val="vi"/>
              </w:rPr>
            </w:pPr>
            <w:r w:rsidRPr="00B8618F">
              <w:rPr>
                <w:rFonts w:eastAsia="Times New Roman"/>
                <w:sz w:val="26"/>
                <w:szCs w:val="26"/>
                <w:lang w:val="vi"/>
              </w:rPr>
              <w:t>2.  Chọn mục "Khóa học của tôi"</w:t>
            </w:r>
          </w:p>
          <w:p w14:paraId="1E5F2FDD" w14:textId="77777777" w:rsidR="37446A99" w:rsidRPr="00B8618F" w:rsidRDefault="37446A99" w:rsidP="00D01B3C">
            <w:pPr>
              <w:spacing w:line="360" w:lineRule="auto"/>
              <w:jc w:val="both"/>
              <w:rPr>
                <w:rFonts w:eastAsia="Arial"/>
                <w:sz w:val="26"/>
                <w:szCs w:val="26"/>
                <w:lang w:val="vi"/>
              </w:rPr>
            </w:pPr>
            <w:r w:rsidRPr="00B8618F">
              <w:rPr>
                <w:rFonts w:eastAsia="Times New Roman"/>
                <w:sz w:val="26"/>
                <w:szCs w:val="26"/>
                <w:lang w:val="vi"/>
              </w:rPr>
              <w:t>3.  Chọn phần "Khóa học đã hoàn thành"</w:t>
            </w:r>
          </w:p>
          <w:p w14:paraId="269389C1" w14:textId="77777777" w:rsidR="37446A99" w:rsidRPr="00B8618F" w:rsidRDefault="37446A99" w:rsidP="00D01B3C">
            <w:pPr>
              <w:spacing w:line="360" w:lineRule="auto"/>
              <w:jc w:val="both"/>
              <w:rPr>
                <w:rFonts w:eastAsia="Arial"/>
                <w:sz w:val="26"/>
                <w:szCs w:val="26"/>
                <w:lang w:val="vi"/>
              </w:rPr>
            </w:pPr>
            <w:r w:rsidRPr="00B8618F">
              <w:rPr>
                <w:rFonts w:eastAsia="Times New Roman"/>
                <w:sz w:val="26"/>
                <w:szCs w:val="26"/>
                <w:lang w:val="vi"/>
              </w:rPr>
              <w:t>4.  Hệ thống hiển thị danh sách các khóa học đã hoàn thành</w:t>
            </w:r>
          </w:p>
          <w:p w14:paraId="1C87F220" w14:textId="77777777" w:rsidR="37446A99" w:rsidRPr="00B8618F" w:rsidRDefault="37446A99" w:rsidP="00D01B3C">
            <w:pPr>
              <w:spacing w:line="360" w:lineRule="auto"/>
              <w:jc w:val="both"/>
              <w:rPr>
                <w:rFonts w:eastAsia="Arial"/>
                <w:sz w:val="26"/>
                <w:szCs w:val="26"/>
                <w:lang w:val="vi"/>
              </w:rPr>
            </w:pPr>
            <w:r w:rsidRPr="00B8618F">
              <w:rPr>
                <w:rFonts w:eastAsia="Times New Roman"/>
                <w:sz w:val="26"/>
                <w:szCs w:val="26"/>
                <w:lang w:val="vi"/>
              </w:rPr>
              <w:t>5.  Sinh viên chọn một khóa học để đánh giá</w:t>
            </w:r>
          </w:p>
          <w:p w14:paraId="795A7D9A" w14:textId="77777777" w:rsidR="37446A99" w:rsidRPr="00B8618F" w:rsidRDefault="37446A99" w:rsidP="00D01B3C">
            <w:pPr>
              <w:spacing w:line="360" w:lineRule="auto"/>
              <w:jc w:val="both"/>
              <w:rPr>
                <w:rFonts w:eastAsia="Arial"/>
                <w:sz w:val="26"/>
                <w:szCs w:val="26"/>
                <w:lang w:val="vi"/>
              </w:rPr>
            </w:pPr>
            <w:r w:rsidRPr="00B8618F">
              <w:rPr>
                <w:rFonts w:eastAsia="Times New Roman"/>
                <w:sz w:val="26"/>
                <w:szCs w:val="26"/>
                <w:lang w:val="vi"/>
              </w:rPr>
              <w:t>6.  Nhấn nút "Đánh giá"</w:t>
            </w:r>
          </w:p>
          <w:p w14:paraId="6B0AB4E6" w14:textId="77777777" w:rsidR="37446A99" w:rsidRPr="00B8618F" w:rsidRDefault="37446A99" w:rsidP="00D01B3C">
            <w:pPr>
              <w:spacing w:line="360" w:lineRule="auto"/>
              <w:jc w:val="both"/>
              <w:rPr>
                <w:rFonts w:eastAsia="Arial"/>
                <w:sz w:val="26"/>
                <w:szCs w:val="26"/>
                <w:lang w:val="vi"/>
              </w:rPr>
            </w:pPr>
            <w:r w:rsidRPr="00B8618F">
              <w:rPr>
                <w:rFonts w:eastAsia="Times New Roman"/>
                <w:sz w:val="26"/>
                <w:szCs w:val="26"/>
                <w:lang w:val="vi"/>
              </w:rPr>
              <w:t>7.  Hệ thống hiển thị form đánh giá</w:t>
            </w:r>
          </w:p>
          <w:p w14:paraId="20A7B956" w14:textId="77777777" w:rsidR="37446A99" w:rsidRPr="00B8618F" w:rsidRDefault="37446A99" w:rsidP="00D01B3C">
            <w:pPr>
              <w:spacing w:line="360" w:lineRule="auto"/>
              <w:jc w:val="both"/>
              <w:rPr>
                <w:rFonts w:eastAsia="Arial"/>
                <w:sz w:val="26"/>
                <w:szCs w:val="26"/>
                <w:lang w:val="vi"/>
              </w:rPr>
            </w:pPr>
            <w:r w:rsidRPr="00B8618F">
              <w:rPr>
                <w:rFonts w:eastAsia="Times New Roman"/>
                <w:sz w:val="26"/>
                <w:szCs w:val="26"/>
                <w:lang w:val="vi"/>
              </w:rPr>
              <w:t>8.  Sinh viên nhập nội dung đánh giá và số sao</w:t>
            </w:r>
          </w:p>
          <w:p w14:paraId="443A57E0" w14:textId="77777777" w:rsidR="37446A99" w:rsidRPr="00B8618F" w:rsidRDefault="37446A99" w:rsidP="00D01B3C">
            <w:pPr>
              <w:spacing w:line="360" w:lineRule="auto"/>
              <w:jc w:val="both"/>
              <w:rPr>
                <w:rFonts w:eastAsia="Arial"/>
                <w:sz w:val="26"/>
                <w:szCs w:val="26"/>
                <w:lang w:val="vi"/>
              </w:rPr>
            </w:pPr>
            <w:r w:rsidRPr="00B8618F">
              <w:rPr>
                <w:rFonts w:eastAsia="Times New Roman"/>
                <w:sz w:val="26"/>
                <w:szCs w:val="26"/>
                <w:lang w:val="vi"/>
              </w:rPr>
              <w:t>9.  Nhấn "OK"</w:t>
            </w:r>
          </w:p>
          <w:p w14:paraId="3BD4557B" w14:textId="77777777" w:rsidR="37446A99" w:rsidRPr="00B8618F" w:rsidRDefault="37446A99" w:rsidP="00D01B3C">
            <w:pPr>
              <w:spacing w:line="360" w:lineRule="auto"/>
              <w:jc w:val="both"/>
              <w:rPr>
                <w:rFonts w:eastAsia="Arial"/>
                <w:sz w:val="26"/>
                <w:szCs w:val="26"/>
                <w:lang w:val="vi"/>
              </w:rPr>
            </w:pPr>
            <w:r w:rsidRPr="00B8618F">
              <w:rPr>
                <w:rFonts w:eastAsia="Times New Roman"/>
                <w:sz w:val="26"/>
                <w:szCs w:val="26"/>
                <w:lang w:val="vi"/>
              </w:rPr>
              <w:t>10.  Hệ thống hiển thị thông báo "Đánh giá thành công"</w:t>
            </w:r>
          </w:p>
        </w:tc>
      </w:tr>
      <w:tr w:rsidR="37446A99" w:rsidRPr="00B8618F" w14:paraId="6AFF1161" w14:textId="77777777" w:rsidTr="00B72886">
        <w:trPr>
          <w:trHeight w:val="450"/>
        </w:trPr>
        <w:tc>
          <w:tcPr>
            <w:tcW w:w="30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0" w:type="dxa"/>
              <w:right w:w="100" w:type="dxa"/>
            </w:tcMar>
          </w:tcPr>
          <w:p w14:paraId="06505A4A" w14:textId="77777777" w:rsidR="37446A99" w:rsidRPr="00B8618F" w:rsidRDefault="37446A99" w:rsidP="00D01B3C">
            <w:pPr>
              <w:spacing w:line="360" w:lineRule="auto"/>
              <w:rPr>
                <w:rFonts w:eastAsia="Arial"/>
                <w:sz w:val="26"/>
                <w:szCs w:val="26"/>
                <w:lang w:val="vi"/>
              </w:rPr>
            </w:pPr>
            <w:r w:rsidRPr="00B8618F">
              <w:rPr>
                <w:rFonts w:eastAsia="Times New Roman"/>
                <w:b/>
                <w:bCs/>
                <w:sz w:val="26"/>
                <w:szCs w:val="26"/>
                <w:lang w:val="vi"/>
              </w:rPr>
              <w:t>Luồng thay thế:</w:t>
            </w:r>
          </w:p>
        </w:tc>
        <w:tc>
          <w:tcPr>
            <w:tcW w:w="6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9B192BE" w14:textId="77777777" w:rsidR="008F7001" w:rsidRDefault="37446A99" w:rsidP="00D01B3C">
            <w:pPr>
              <w:spacing w:line="360" w:lineRule="auto"/>
              <w:jc w:val="both"/>
              <w:rPr>
                <w:sz w:val="26"/>
                <w:szCs w:val="26"/>
                <w:lang w:val="vi"/>
              </w:rPr>
            </w:pPr>
            <w:r w:rsidRPr="17B18FD2">
              <w:rPr>
                <w:rFonts w:eastAsia="Times New Roman"/>
                <w:sz w:val="26"/>
                <w:szCs w:val="26"/>
                <w:lang w:val="vi"/>
              </w:rPr>
              <w:t>9a. Hệ thống lỗi khi lưu đánh giá:</w:t>
            </w:r>
          </w:p>
          <w:p w14:paraId="179121B0" w14:textId="25E412CA" w:rsidR="37446A99" w:rsidRPr="008F7001" w:rsidRDefault="37446A99" w:rsidP="00BB2F39">
            <w:pPr>
              <w:pStyle w:val="ListParagraph"/>
              <w:numPr>
                <w:ilvl w:val="0"/>
                <w:numId w:val="36"/>
              </w:numPr>
              <w:spacing w:line="360" w:lineRule="auto"/>
              <w:jc w:val="both"/>
              <w:rPr>
                <w:rFonts w:eastAsia="Arial"/>
                <w:sz w:val="26"/>
                <w:szCs w:val="26"/>
                <w:lang w:val="vi"/>
              </w:rPr>
            </w:pPr>
            <w:r w:rsidRPr="008F7001">
              <w:rPr>
                <w:rFonts w:eastAsia="Times New Roman"/>
                <w:sz w:val="26"/>
                <w:szCs w:val="26"/>
                <w:lang w:val="vi"/>
              </w:rPr>
              <w:t>Hệ thống hiển thị thông báo: "Đánh giá thất bại. Vui lòng thử lại sau."</w:t>
            </w:r>
          </w:p>
        </w:tc>
      </w:tr>
      <w:tr w:rsidR="37446A99" w:rsidRPr="00B8618F" w14:paraId="4EFF721D" w14:textId="77777777" w:rsidTr="00B72886">
        <w:trPr>
          <w:trHeight w:val="450"/>
        </w:trPr>
        <w:tc>
          <w:tcPr>
            <w:tcW w:w="30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0" w:type="dxa"/>
              <w:right w:w="100" w:type="dxa"/>
            </w:tcMar>
          </w:tcPr>
          <w:p w14:paraId="5F04C6FD" w14:textId="77777777" w:rsidR="37446A99" w:rsidRPr="00B8618F" w:rsidRDefault="37446A99" w:rsidP="00D01B3C">
            <w:pPr>
              <w:spacing w:line="360" w:lineRule="auto"/>
              <w:rPr>
                <w:rFonts w:eastAsia="Arial"/>
                <w:sz w:val="26"/>
                <w:szCs w:val="26"/>
                <w:lang w:val="vi"/>
              </w:rPr>
            </w:pPr>
            <w:r w:rsidRPr="00B8618F">
              <w:rPr>
                <w:rFonts w:eastAsia="Times New Roman"/>
                <w:b/>
                <w:bCs/>
                <w:sz w:val="26"/>
                <w:szCs w:val="26"/>
                <w:lang w:val="vi"/>
              </w:rPr>
              <w:t>Ưu tiên:</w:t>
            </w:r>
          </w:p>
        </w:tc>
        <w:tc>
          <w:tcPr>
            <w:tcW w:w="6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0617E5E" w14:textId="77777777" w:rsidR="37446A99" w:rsidRPr="00B8618F" w:rsidRDefault="37446A99" w:rsidP="00D01B3C">
            <w:pPr>
              <w:spacing w:line="360" w:lineRule="auto"/>
              <w:jc w:val="both"/>
              <w:rPr>
                <w:rFonts w:eastAsia="Arial"/>
                <w:sz w:val="26"/>
                <w:szCs w:val="26"/>
                <w:lang w:val="vi"/>
              </w:rPr>
            </w:pPr>
            <w:r w:rsidRPr="00B8618F">
              <w:rPr>
                <w:rFonts w:eastAsia="Times New Roman"/>
                <w:sz w:val="26"/>
                <w:szCs w:val="26"/>
                <w:lang w:val="vi"/>
              </w:rPr>
              <w:t>Trung bình</w:t>
            </w:r>
          </w:p>
        </w:tc>
      </w:tr>
      <w:tr w:rsidR="37446A99" w:rsidRPr="00B8618F" w14:paraId="14171A86" w14:textId="77777777" w:rsidTr="00B72886">
        <w:trPr>
          <w:trHeight w:val="450"/>
        </w:trPr>
        <w:tc>
          <w:tcPr>
            <w:tcW w:w="30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0" w:type="dxa"/>
              <w:right w:w="100" w:type="dxa"/>
            </w:tcMar>
          </w:tcPr>
          <w:p w14:paraId="59B9481A" w14:textId="77777777" w:rsidR="37446A99" w:rsidRPr="00B8618F" w:rsidRDefault="37446A99" w:rsidP="00D01B3C">
            <w:pPr>
              <w:spacing w:line="360" w:lineRule="auto"/>
              <w:rPr>
                <w:rFonts w:eastAsia="Arial"/>
                <w:sz w:val="26"/>
                <w:szCs w:val="26"/>
                <w:lang w:val="vi"/>
              </w:rPr>
            </w:pPr>
            <w:r w:rsidRPr="00B8618F">
              <w:rPr>
                <w:rFonts w:eastAsia="Times New Roman"/>
                <w:b/>
                <w:bCs/>
                <w:sz w:val="26"/>
                <w:szCs w:val="26"/>
                <w:lang w:val="vi"/>
              </w:rPr>
              <w:t>Tần suất sử dụng:</w:t>
            </w:r>
          </w:p>
        </w:tc>
        <w:tc>
          <w:tcPr>
            <w:tcW w:w="6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8E03F5F" w14:textId="77777777" w:rsidR="37446A99" w:rsidRPr="00B8618F" w:rsidRDefault="37446A99" w:rsidP="00D01B3C">
            <w:pPr>
              <w:spacing w:line="360" w:lineRule="auto"/>
              <w:jc w:val="both"/>
              <w:rPr>
                <w:rFonts w:eastAsia="Arial"/>
                <w:sz w:val="26"/>
                <w:szCs w:val="26"/>
                <w:lang w:val="vi"/>
              </w:rPr>
            </w:pPr>
            <w:r w:rsidRPr="00B8618F">
              <w:rPr>
                <w:rFonts w:eastAsia="Times New Roman"/>
                <w:sz w:val="26"/>
                <w:szCs w:val="26"/>
                <w:lang w:val="vi"/>
              </w:rPr>
              <w:t>Thấp đến trung bình (sau khi hoàn thành khóa học)</w:t>
            </w:r>
          </w:p>
        </w:tc>
      </w:tr>
    </w:tbl>
    <w:p w14:paraId="2A8CAEFC" w14:textId="081FCA74" w:rsidR="55C37703" w:rsidRPr="00B8618F" w:rsidRDefault="00B72886" w:rsidP="00D01B3C">
      <w:pPr>
        <w:pStyle w:val="Caption"/>
        <w:spacing w:before="0" w:after="0" w:line="360" w:lineRule="auto"/>
        <w:rPr>
          <w:rFonts w:eastAsia="Arial"/>
          <w:lang w:val="vi" w:eastAsia="ja-JP"/>
        </w:rPr>
      </w:pPr>
      <w:r>
        <w:t xml:space="preserve">Bảng </w:t>
      </w:r>
      <w:r>
        <w:fldChar w:fldCharType="begin"/>
      </w:r>
      <w:r>
        <w:instrText>SEQ Bảng \* ARABIC</w:instrText>
      </w:r>
      <w:r>
        <w:fldChar w:fldCharType="separate"/>
      </w:r>
      <w:r>
        <w:rPr>
          <w:noProof/>
        </w:rPr>
        <w:t>9</w:t>
      </w:r>
      <w:r>
        <w:fldChar w:fldCharType="end"/>
      </w:r>
      <w:r>
        <w:rPr>
          <w:noProof/>
        </w:rPr>
        <w:t xml:space="preserve">. </w:t>
      </w:r>
      <w:r w:rsidRPr="00F12728">
        <w:rPr>
          <w:noProof/>
        </w:rPr>
        <w:t>Mô tả use case “Đánh giá khóa học”.</w:t>
      </w:r>
    </w:p>
    <w:p w14:paraId="6E003C7C" w14:textId="77777777" w:rsidR="00175F31" w:rsidRDefault="74B5086D" w:rsidP="00D01B3C">
      <w:pPr>
        <w:keepNext/>
        <w:spacing w:after="0" w:line="360" w:lineRule="auto"/>
        <w:jc w:val="center"/>
      </w:pPr>
      <w:r w:rsidRPr="00B8618F">
        <w:rPr>
          <w:noProof/>
        </w:rPr>
        <w:lastRenderedPageBreak/>
        <w:drawing>
          <wp:inline distT="0" distB="0" distL="0" distR="0" wp14:anchorId="18545985" wp14:editId="25150F03">
            <wp:extent cx="5904560" cy="7677150"/>
            <wp:effectExtent l="0" t="0" r="0" b="0"/>
            <wp:docPr id="13313221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22115" name=""/>
                    <pic:cNvPicPr/>
                  </pic:nvPicPr>
                  <pic:blipFill>
                    <a:blip r:embed="rId17">
                      <a:extLst>
                        <a:ext uri="{28A0092B-C50C-407E-A947-70E740481C1C}">
                          <a14:useLocalDpi xmlns:a14="http://schemas.microsoft.com/office/drawing/2010/main" val="0"/>
                        </a:ext>
                      </a:extLst>
                    </a:blip>
                    <a:stretch>
                      <a:fillRect/>
                    </a:stretch>
                  </pic:blipFill>
                  <pic:spPr>
                    <a:xfrm>
                      <a:off x="0" y="0"/>
                      <a:ext cx="5912034" cy="7686868"/>
                    </a:xfrm>
                    <a:prstGeom prst="rect">
                      <a:avLst/>
                    </a:prstGeom>
                  </pic:spPr>
                </pic:pic>
              </a:graphicData>
            </a:graphic>
          </wp:inline>
        </w:drawing>
      </w:r>
    </w:p>
    <w:p w14:paraId="7604C50B" w14:textId="5D44E84D" w:rsidR="74B5086D" w:rsidRPr="00B8618F" w:rsidRDefault="00175F31" w:rsidP="00D01B3C">
      <w:pPr>
        <w:pStyle w:val="Caption"/>
        <w:spacing w:before="0" w:after="0" w:line="360" w:lineRule="auto"/>
      </w:pPr>
      <w:r>
        <w:t xml:space="preserve">Hình </w:t>
      </w:r>
      <w:r>
        <w:fldChar w:fldCharType="begin"/>
      </w:r>
      <w:r>
        <w:instrText>SEQ Hình \* ARABIC</w:instrText>
      </w:r>
      <w:r>
        <w:fldChar w:fldCharType="separate"/>
      </w:r>
      <w:r w:rsidR="00724A6F">
        <w:rPr>
          <w:noProof/>
        </w:rPr>
        <w:t>9</w:t>
      </w:r>
      <w:r>
        <w:fldChar w:fldCharType="end"/>
      </w:r>
      <w:r w:rsidRPr="00F96A2C">
        <w:rPr>
          <w:noProof/>
        </w:rPr>
        <w:t>. Sơ đồ hoạt động “Đánh giá khóa học”</w:t>
      </w:r>
    </w:p>
    <w:p w14:paraId="63AF1027" w14:textId="33EDBB5C" w:rsidR="00CD6492" w:rsidRDefault="00CD6492" w:rsidP="00D01B3C">
      <w:pPr>
        <w:spacing w:after="0" w:line="360" w:lineRule="auto"/>
        <w:rPr>
          <w:rFonts w:eastAsiaTheme="majorEastAsia"/>
          <w:i/>
          <w:iCs/>
          <w:lang w:eastAsia="ja-JP"/>
        </w:rPr>
      </w:pPr>
    </w:p>
    <w:p w14:paraId="780BAE06" w14:textId="117CF20C" w:rsidR="37446A99" w:rsidRPr="00CD6492" w:rsidRDefault="20EE84AB" w:rsidP="00D01B3C">
      <w:pPr>
        <w:pStyle w:val="Heading4"/>
        <w:spacing w:before="0" w:after="0"/>
        <w:rPr>
          <w:rFonts w:eastAsia="SimHei"/>
        </w:rPr>
      </w:pPr>
      <w:r w:rsidRPr="00B8618F">
        <w:lastRenderedPageBreak/>
        <w:t>3.2.1.</w:t>
      </w:r>
      <w:r w:rsidR="00D208CE">
        <w:t>7</w:t>
      </w:r>
      <w:r w:rsidRPr="00B8618F">
        <w:t>. Thanh toán</w:t>
      </w:r>
      <w:r w:rsidR="5B5B5727" w:rsidRPr="00B8618F">
        <w:t xml:space="preserve"> khóa học</w:t>
      </w:r>
      <w:r w:rsidR="00E8709C">
        <w:t>.</w:t>
      </w:r>
    </w:p>
    <w:tbl>
      <w:tblPr>
        <w:tblStyle w:val="TableGrid4"/>
        <w:tblW w:w="0" w:type="auto"/>
        <w:tblLook w:val="06A0" w:firstRow="1" w:lastRow="0" w:firstColumn="1" w:lastColumn="0" w:noHBand="1" w:noVBand="1"/>
      </w:tblPr>
      <w:tblGrid>
        <w:gridCol w:w="3012"/>
        <w:gridCol w:w="6383"/>
      </w:tblGrid>
      <w:tr w:rsidR="37446A99" w:rsidRPr="00B8618F" w14:paraId="72A8231C" w14:textId="77777777" w:rsidTr="008F7001">
        <w:trPr>
          <w:trHeight w:val="300"/>
        </w:trPr>
        <w:tc>
          <w:tcPr>
            <w:tcW w:w="3061" w:type="dxa"/>
            <w:shd w:val="clear" w:color="auto" w:fill="C6D9F1"/>
            <w:vAlign w:val="center"/>
          </w:tcPr>
          <w:p w14:paraId="7C4A23E1" w14:textId="77777777" w:rsidR="37446A99" w:rsidRPr="00B8618F" w:rsidRDefault="37446A99" w:rsidP="00D01B3C">
            <w:pPr>
              <w:spacing w:line="360" w:lineRule="auto"/>
              <w:rPr>
                <w:rFonts w:eastAsia="Arial"/>
                <w:sz w:val="26"/>
                <w:szCs w:val="26"/>
                <w:lang w:val="vi"/>
              </w:rPr>
            </w:pPr>
            <w:r w:rsidRPr="00B8618F">
              <w:rPr>
                <w:rFonts w:eastAsia="Times New Roman"/>
                <w:b/>
                <w:bCs/>
                <w:sz w:val="26"/>
                <w:szCs w:val="26"/>
                <w:lang w:val="vi"/>
              </w:rPr>
              <w:t>Trường hợp:</w:t>
            </w:r>
          </w:p>
        </w:tc>
        <w:tc>
          <w:tcPr>
            <w:tcW w:w="6520" w:type="dxa"/>
          </w:tcPr>
          <w:p w14:paraId="74BD879A" w14:textId="77777777" w:rsidR="37446A99" w:rsidRPr="00B8618F" w:rsidRDefault="37446A99" w:rsidP="00D01B3C">
            <w:pPr>
              <w:spacing w:line="360" w:lineRule="auto"/>
              <w:rPr>
                <w:rFonts w:eastAsia="Arial"/>
                <w:sz w:val="26"/>
                <w:szCs w:val="26"/>
                <w:lang w:val="vi"/>
              </w:rPr>
            </w:pPr>
            <w:r w:rsidRPr="00B8618F">
              <w:rPr>
                <w:rFonts w:eastAsia="Times New Roman"/>
                <w:sz w:val="26"/>
                <w:szCs w:val="26"/>
                <w:lang w:val="vi"/>
              </w:rPr>
              <w:t>Thanh toán khóa học qua VNPay hoặc Momo</w:t>
            </w:r>
          </w:p>
        </w:tc>
      </w:tr>
      <w:tr w:rsidR="37446A99" w:rsidRPr="00B8618F" w14:paraId="6E3FEDA8" w14:textId="77777777" w:rsidTr="008F7001">
        <w:trPr>
          <w:trHeight w:val="300"/>
        </w:trPr>
        <w:tc>
          <w:tcPr>
            <w:tcW w:w="3061" w:type="dxa"/>
            <w:shd w:val="clear" w:color="auto" w:fill="C6D9F1"/>
            <w:vAlign w:val="center"/>
          </w:tcPr>
          <w:p w14:paraId="7DA1513B" w14:textId="77777777" w:rsidR="37446A99" w:rsidRPr="00B8618F" w:rsidRDefault="37446A99" w:rsidP="00D01B3C">
            <w:pPr>
              <w:spacing w:line="360" w:lineRule="auto"/>
              <w:rPr>
                <w:rFonts w:eastAsia="Arial"/>
                <w:sz w:val="26"/>
                <w:szCs w:val="26"/>
                <w:lang w:val="vi"/>
              </w:rPr>
            </w:pPr>
            <w:r w:rsidRPr="00B8618F">
              <w:rPr>
                <w:rFonts w:eastAsia="Times New Roman"/>
                <w:b/>
                <w:bCs/>
                <w:sz w:val="26"/>
                <w:szCs w:val="26"/>
                <w:lang w:val="vi"/>
              </w:rPr>
              <w:t>Tác nhân:</w:t>
            </w:r>
          </w:p>
        </w:tc>
        <w:tc>
          <w:tcPr>
            <w:tcW w:w="6520" w:type="dxa"/>
          </w:tcPr>
          <w:p w14:paraId="13552B95" w14:textId="77777777" w:rsidR="37446A99" w:rsidRPr="00B8618F" w:rsidRDefault="37446A99" w:rsidP="00D01B3C">
            <w:pPr>
              <w:spacing w:line="360" w:lineRule="auto"/>
              <w:rPr>
                <w:rFonts w:eastAsia="Arial"/>
                <w:sz w:val="26"/>
                <w:szCs w:val="26"/>
                <w:lang w:val="vi"/>
              </w:rPr>
            </w:pPr>
            <w:r w:rsidRPr="00B8618F">
              <w:rPr>
                <w:rFonts w:eastAsia="Times New Roman"/>
                <w:sz w:val="26"/>
                <w:szCs w:val="26"/>
                <w:lang w:val="vi"/>
              </w:rPr>
              <w:t>Học viên</w:t>
            </w:r>
          </w:p>
        </w:tc>
      </w:tr>
      <w:tr w:rsidR="37446A99" w:rsidRPr="00B8618F" w14:paraId="7192CEC9" w14:textId="77777777" w:rsidTr="008F7001">
        <w:trPr>
          <w:trHeight w:val="300"/>
        </w:trPr>
        <w:tc>
          <w:tcPr>
            <w:tcW w:w="3061" w:type="dxa"/>
            <w:shd w:val="clear" w:color="auto" w:fill="C6D9F1"/>
            <w:vAlign w:val="center"/>
          </w:tcPr>
          <w:p w14:paraId="03623699" w14:textId="77777777" w:rsidR="37446A99" w:rsidRPr="00B8618F" w:rsidRDefault="37446A99" w:rsidP="00D01B3C">
            <w:pPr>
              <w:spacing w:line="360" w:lineRule="auto"/>
              <w:rPr>
                <w:rFonts w:eastAsia="Arial"/>
                <w:sz w:val="26"/>
                <w:szCs w:val="26"/>
                <w:lang w:val="vi"/>
              </w:rPr>
            </w:pPr>
            <w:r w:rsidRPr="00B8618F">
              <w:rPr>
                <w:rFonts w:eastAsia="Times New Roman"/>
                <w:b/>
                <w:bCs/>
                <w:sz w:val="26"/>
                <w:szCs w:val="26"/>
                <w:lang w:val="vi"/>
              </w:rPr>
              <w:t>Mô tả:</w:t>
            </w:r>
          </w:p>
        </w:tc>
        <w:tc>
          <w:tcPr>
            <w:tcW w:w="6520" w:type="dxa"/>
          </w:tcPr>
          <w:p w14:paraId="12A88BA8" w14:textId="77777777" w:rsidR="37446A99" w:rsidRPr="00B8618F" w:rsidRDefault="37446A99" w:rsidP="00D01B3C">
            <w:pPr>
              <w:spacing w:line="360" w:lineRule="auto"/>
              <w:rPr>
                <w:rFonts w:eastAsia="Arial"/>
                <w:sz w:val="26"/>
                <w:szCs w:val="26"/>
                <w:lang w:val="vi"/>
              </w:rPr>
            </w:pPr>
            <w:r w:rsidRPr="00B8618F">
              <w:rPr>
                <w:rFonts w:eastAsia="Times New Roman"/>
                <w:sz w:val="26"/>
                <w:szCs w:val="26"/>
                <w:lang w:val="vi"/>
              </w:rPr>
              <w:t>Học viên có thể thanh toán học phí khóa học bằng các cổng thanh toán online như VNPay, Momo</w:t>
            </w:r>
          </w:p>
        </w:tc>
      </w:tr>
      <w:tr w:rsidR="37446A99" w:rsidRPr="00B8618F" w14:paraId="430B5FA6" w14:textId="77777777" w:rsidTr="008F7001">
        <w:trPr>
          <w:trHeight w:val="300"/>
        </w:trPr>
        <w:tc>
          <w:tcPr>
            <w:tcW w:w="3061" w:type="dxa"/>
            <w:shd w:val="clear" w:color="auto" w:fill="C6D9F1"/>
            <w:vAlign w:val="center"/>
          </w:tcPr>
          <w:p w14:paraId="0712D98B" w14:textId="77777777" w:rsidR="37446A99" w:rsidRPr="00B8618F" w:rsidRDefault="37446A99" w:rsidP="00D01B3C">
            <w:pPr>
              <w:spacing w:line="360" w:lineRule="auto"/>
              <w:rPr>
                <w:rFonts w:eastAsia="Arial"/>
                <w:sz w:val="26"/>
                <w:szCs w:val="26"/>
                <w:lang w:val="vi"/>
              </w:rPr>
            </w:pPr>
            <w:r w:rsidRPr="00B8618F">
              <w:rPr>
                <w:rFonts w:eastAsia="Times New Roman"/>
                <w:b/>
                <w:bCs/>
                <w:sz w:val="26"/>
                <w:szCs w:val="26"/>
                <w:lang w:val="vi"/>
              </w:rPr>
              <w:t>Kích hoạt:</w:t>
            </w:r>
          </w:p>
        </w:tc>
        <w:tc>
          <w:tcPr>
            <w:tcW w:w="6520" w:type="dxa"/>
          </w:tcPr>
          <w:p w14:paraId="5A0DF7A9" w14:textId="77777777" w:rsidR="37446A99" w:rsidRPr="00B8618F" w:rsidRDefault="37446A99" w:rsidP="00D01B3C">
            <w:pPr>
              <w:spacing w:line="360" w:lineRule="auto"/>
              <w:rPr>
                <w:rFonts w:eastAsia="Arial"/>
                <w:sz w:val="26"/>
                <w:szCs w:val="26"/>
                <w:lang w:val="vi"/>
              </w:rPr>
            </w:pPr>
            <w:r w:rsidRPr="00B8618F">
              <w:rPr>
                <w:rFonts w:eastAsia="Times New Roman"/>
                <w:sz w:val="26"/>
                <w:szCs w:val="26"/>
                <w:lang w:val="vi"/>
              </w:rPr>
              <w:t>Học viên nhấn nút “Thanh toán” trong trang chi tiết khóa học</w:t>
            </w:r>
          </w:p>
        </w:tc>
      </w:tr>
      <w:tr w:rsidR="37446A99" w:rsidRPr="00B8618F" w14:paraId="1D095CBB" w14:textId="77777777" w:rsidTr="008F7001">
        <w:trPr>
          <w:trHeight w:val="300"/>
        </w:trPr>
        <w:tc>
          <w:tcPr>
            <w:tcW w:w="3061" w:type="dxa"/>
            <w:shd w:val="clear" w:color="auto" w:fill="C6D9F1"/>
            <w:vAlign w:val="center"/>
          </w:tcPr>
          <w:p w14:paraId="23BF9290" w14:textId="77777777" w:rsidR="37446A99" w:rsidRPr="00B8618F" w:rsidRDefault="37446A99" w:rsidP="00D01B3C">
            <w:pPr>
              <w:spacing w:line="360" w:lineRule="auto"/>
              <w:rPr>
                <w:rFonts w:eastAsia="Arial"/>
                <w:sz w:val="26"/>
                <w:szCs w:val="26"/>
                <w:lang w:val="vi"/>
              </w:rPr>
            </w:pPr>
            <w:r w:rsidRPr="00B8618F">
              <w:rPr>
                <w:rFonts w:eastAsia="Times New Roman"/>
                <w:b/>
                <w:bCs/>
                <w:sz w:val="26"/>
                <w:szCs w:val="26"/>
                <w:lang w:val="vi"/>
              </w:rPr>
              <w:t>Tiền điều kiện:</w:t>
            </w:r>
          </w:p>
        </w:tc>
        <w:tc>
          <w:tcPr>
            <w:tcW w:w="6520" w:type="dxa"/>
          </w:tcPr>
          <w:p w14:paraId="7DDFA018" w14:textId="77777777" w:rsidR="37446A99" w:rsidRPr="00B8618F" w:rsidRDefault="37446A99" w:rsidP="00D01B3C">
            <w:pPr>
              <w:spacing w:line="360" w:lineRule="auto"/>
              <w:rPr>
                <w:rFonts w:eastAsia="Arial"/>
                <w:sz w:val="26"/>
                <w:szCs w:val="26"/>
                <w:lang w:val="vi"/>
              </w:rPr>
            </w:pPr>
            <w:r w:rsidRPr="00B8618F">
              <w:rPr>
                <w:rFonts w:eastAsia="Times New Roman"/>
                <w:sz w:val="26"/>
                <w:szCs w:val="26"/>
                <w:lang w:val="vi"/>
              </w:rPr>
              <w:t>- Học viên đã đăng nhập</w:t>
            </w:r>
          </w:p>
          <w:p w14:paraId="428B3FB6" w14:textId="77777777" w:rsidR="37446A99" w:rsidRPr="00B8618F" w:rsidRDefault="37446A99" w:rsidP="00D01B3C">
            <w:pPr>
              <w:spacing w:line="360" w:lineRule="auto"/>
              <w:rPr>
                <w:rFonts w:eastAsia="Arial"/>
                <w:sz w:val="26"/>
                <w:szCs w:val="26"/>
                <w:lang w:val="vi"/>
              </w:rPr>
            </w:pPr>
            <w:r w:rsidRPr="00B8618F">
              <w:rPr>
                <w:rFonts w:eastAsia="Times New Roman"/>
                <w:sz w:val="26"/>
                <w:szCs w:val="26"/>
                <w:lang w:val="vi"/>
              </w:rPr>
              <w:t>- Khóa học chưa được đăng ký</w:t>
            </w:r>
          </w:p>
        </w:tc>
      </w:tr>
      <w:tr w:rsidR="37446A99" w:rsidRPr="00B8618F" w14:paraId="3C50F355" w14:textId="77777777" w:rsidTr="008F7001">
        <w:trPr>
          <w:trHeight w:val="300"/>
        </w:trPr>
        <w:tc>
          <w:tcPr>
            <w:tcW w:w="3061" w:type="dxa"/>
            <w:shd w:val="clear" w:color="auto" w:fill="C6D9F1"/>
            <w:vAlign w:val="center"/>
          </w:tcPr>
          <w:p w14:paraId="672AF70C" w14:textId="77777777" w:rsidR="37446A99" w:rsidRPr="00B8618F" w:rsidRDefault="37446A99" w:rsidP="00D01B3C">
            <w:pPr>
              <w:spacing w:line="360" w:lineRule="auto"/>
              <w:rPr>
                <w:rFonts w:eastAsia="Arial"/>
                <w:sz w:val="26"/>
                <w:szCs w:val="26"/>
                <w:lang w:val="vi"/>
              </w:rPr>
            </w:pPr>
            <w:r w:rsidRPr="00B8618F">
              <w:rPr>
                <w:rFonts w:eastAsia="Times New Roman"/>
                <w:b/>
                <w:bCs/>
                <w:sz w:val="26"/>
                <w:szCs w:val="26"/>
                <w:lang w:val="vi"/>
              </w:rPr>
              <w:t>Hậu điều kiện:</w:t>
            </w:r>
          </w:p>
        </w:tc>
        <w:tc>
          <w:tcPr>
            <w:tcW w:w="6520" w:type="dxa"/>
          </w:tcPr>
          <w:p w14:paraId="63F5292B" w14:textId="77777777" w:rsidR="37446A99" w:rsidRPr="00B8618F" w:rsidRDefault="37446A99" w:rsidP="00D01B3C">
            <w:pPr>
              <w:spacing w:line="360" w:lineRule="auto"/>
              <w:jc w:val="both"/>
              <w:rPr>
                <w:rFonts w:eastAsia="Arial"/>
                <w:sz w:val="26"/>
                <w:szCs w:val="26"/>
                <w:lang w:val="vi"/>
              </w:rPr>
            </w:pPr>
            <w:r w:rsidRPr="00B8618F">
              <w:rPr>
                <w:rFonts w:eastAsia="Times New Roman"/>
                <w:sz w:val="26"/>
                <w:szCs w:val="26"/>
                <w:lang w:val="vi"/>
              </w:rPr>
              <w:t xml:space="preserve">- Nếu thanh toán thành công: học viên được ghi danh vào khóa học </w:t>
            </w:r>
          </w:p>
          <w:p w14:paraId="49A8D925" w14:textId="77777777" w:rsidR="37446A99" w:rsidRPr="00B8618F" w:rsidRDefault="37446A99" w:rsidP="00D01B3C">
            <w:pPr>
              <w:spacing w:line="360" w:lineRule="auto"/>
              <w:jc w:val="both"/>
              <w:rPr>
                <w:rFonts w:eastAsia="Arial"/>
                <w:sz w:val="26"/>
                <w:szCs w:val="26"/>
                <w:lang w:val="vi"/>
              </w:rPr>
            </w:pPr>
            <w:r w:rsidRPr="00B8618F">
              <w:rPr>
                <w:rFonts w:eastAsia="Times New Roman"/>
                <w:sz w:val="26"/>
                <w:szCs w:val="26"/>
                <w:lang w:val="vi"/>
              </w:rPr>
              <w:t>- Giao dịch được ghi lại trong lịch sử</w:t>
            </w:r>
          </w:p>
        </w:tc>
      </w:tr>
      <w:tr w:rsidR="37446A99" w:rsidRPr="00B8618F" w14:paraId="38997617" w14:textId="77777777" w:rsidTr="008F7001">
        <w:trPr>
          <w:trHeight w:val="300"/>
        </w:trPr>
        <w:tc>
          <w:tcPr>
            <w:tcW w:w="3061" w:type="dxa"/>
            <w:shd w:val="clear" w:color="auto" w:fill="C6D9F1"/>
            <w:vAlign w:val="center"/>
          </w:tcPr>
          <w:p w14:paraId="44BC580A" w14:textId="77777777" w:rsidR="37446A99" w:rsidRPr="00B8618F" w:rsidRDefault="37446A99" w:rsidP="00D01B3C">
            <w:pPr>
              <w:spacing w:line="360" w:lineRule="auto"/>
              <w:rPr>
                <w:rFonts w:eastAsia="Arial"/>
                <w:sz w:val="26"/>
                <w:szCs w:val="26"/>
                <w:lang w:val="vi"/>
              </w:rPr>
            </w:pPr>
            <w:r w:rsidRPr="00B8618F">
              <w:rPr>
                <w:rFonts w:eastAsia="Times New Roman"/>
                <w:b/>
                <w:bCs/>
                <w:sz w:val="26"/>
                <w:szCs w:val="26"/>
                <w:lang w:val="vi"/>
              </w:rPr>
              <w:t>Luồng thông thường:</w:t>
            </w:r>
          </w:p>
        </w:tc>
        <w:tc>
          <w:tcPr>
            <w:tcW w:w="6520" w:type="dxa"/>
          </w:tcPr>
          <w:p w14:paraId="3727BE2D" w14:textId="5A4E97B9" w:rsidR="37446A99" w:rsidRPr="00B8618F" w:rsidRDefault="21DE97D0" w:rsidP="00D01B3C">
            <w:pPr>
              <w:spacing w:line="360" w:lineRule="auto"/>
              <w:contextualSpacing/>
              <w:rPr>
                <w:rFonts w:eastAsia="Times New Roman"/>
                <w:sz w:val="26"/>
                <w:szCs w:val="26"/>
                <w:lang w:val="vi"/>
              </w:rPr>
            </w:pPr>
            <w:r w:rsidRPr="04DF9572">
              <w:rPr>
                <w:rFonts w:eastAsia="Times New Roman"/>
                <w:sz w:val="26"/>
                <w:szCs w:val="26"/>
                <w:lang w:val="vi"/>
              </w:rPr>
              <w:t xml:space="preserve">1. </w:t>
            </w:r>
            <w:r w:rsidR="37446A99" w:rsidRPr="00B8618F">
              <w:rPr>
                <w:rFonts w:eastAsia="Times New Roman"/>
                <w:sz w:val="26"/>
                <w:szCs w:val="26"/>
                <w:lang w:val="vi"/>
              </w:rPr>
              <w:t>Học viên đăng nhập và chọn khóa học muốn đăng ký</w:t>
            </w:r>
          </w:p>
          <w:p w14:paraId="2E39674C" w14:textId="77777777" w:rsidR="37446A99" w:rsidRPr="00B8618F" w:rsidRDefault="37446A99" w:rsidP="00D01B3C">
            <w:pPr>
              <w:spacing w:line="360" w:lineRule="auto"/>
              <w:rPr>
                <w:rFonts w:eastAsia="Arial"/>
                <w:sz w:val="26"/>
                <w:szCs w:val="26"/>
                <w:lang w:val="vi"/>
              </w:rPr>
            </w:pPr>
            <w:r w:rsidRPr="00B8618F">
              <w:rPr>
                <w:rFonts w:eastAsia="Times New Roman"/>
                <w:sz w:val="26"/>
                <w:szCs w:val="26"/>
                <w:lang w:val="vi"/>
              </w:rPr>
              <w:t>2. Học viên nhấn nút “Thanh toán trên trang khóa học”</w:t>
            </w:r>
          </w:p>
          <w:p w14:paraId="7F8E4825" w14:textId="77777777" w:rsidR="37446A99" w:rsidRPr="00B8618F" w:rsidRDefault="37446A99" w:rsidP="00D01B3C">
            <w:pPr>
              <w:spacing w:line="360" w:lineRule="auto"/>
              <w:rPr>
                <w:rFonts w:eastAsia="Arial"/>
                <w:sz w:val="26"/>
                <w:szCs w:val="26"/>
                <w:lang w:val="vi"/>
              </w:rPr>
            </w:pPr>
            <w:r w:rsidRPr="00B8618F">
              <w:rPr>
                <w:rFonts w:eastAsia="Times New Roman"/>
                <w:sz w:val="26"/>
                <w:szCs w:val="26"/>
                <w:lang w:val="vi"/>
              </w:rPr>
              <w:t>3. Hệ thống hiển thị danh sách phương thức thanh toán: VNPay, Momo</w:t>
            </w:r>
          </w:p>
          <w:p w14:paraId="1D98E258" w14:textId="77777777" w:rsidR="37446A99" w:rsidRPr="00B8618F" w:rsidRDefault="37446A99" w:rsidP="00D01B3C">
            <w:pPr>
              <w:spacing w:line="360" w:lineRule="auto"/>
              <w:rPr>
                <w:rFonts w:eastAsia="Arial"/>
                <w:sz w:val="26"/>
                <w:szCs w:val="26"/>
                <w:lang w:val="vi"/>
              </w:rPr>
            </w:pPr>
            <w:r w:rsidRPr="00B8618F">
              <w:rPr>
                <w:rFonts w:eastAsia="Times New Roman"/>
                <w:sz w:val="26"/>
                <w:szCs w:val="26"/>
                <w:lang w:val="vi"/>
              </w:rPr>
              <w:t>4. Học viên chọn phương thức mong muốn và xác nhận giao dịch</w:t>
            </w:r>
          </w:p>
          <w:p w14:paraId="52987F74" w14:textId="77777777" w:rsidR="37446A99" w:rsidRPr="00B8618F" w:rsidRDefault="37446A99" w:rsidP="00D01B3C">
            <w:pPr>
              <w:spacing w:line="360" w:lineRule="auto"/>
              <w:rPr>
                <w:rFonts w:eastAsia="Arial"/>
                <w:sz w:val="26"/>
                <w:szCs w:val="26"/>
                <w:lang w:val="vi"/>
              </w:rPr>
            </w:pPr>
            <w:r w:rsidRPr="00B8618F">
              <w:rPr>
                <w:rFonts w:eastAsia="Times New Roman"/>
                <w:sz w:val="26"/>
                <w:szCs w:val="26"/>
                <w:lang w:val="vi"/>
              </w:rPr>
              <w:t>5. Hệ thống điều hướng sang cổng thanh toán tương ứng</w:t>
            </w:r>
          </w:p>
          <w:p w14:paraId="30B82EA3" w14:textId="77777777" w:rsidR="37446A99" w:rsidRPr="00B8618F" w:rsidRDefault="37446A99" w:rsidP="00D01B3C">
            <w:pPr>
              <w:spacing w:line="360" w:lineRule="auto"/>
              <w:rPr>
                <w:rFonts w:eastAsia="Arial"/>
                <w:sz w:val="26"/>
                <w:szCs w:val="26"/>
                <w:lang w:val="vi"/>
              </w:rPr>
            </w:pPr>
            <w:r w:rsidRPr="00B8618F">
              <w:rPr>
                <w:rFonts w:eastAsia="Times New Roman"/>
                <w:sz w:val="26"/>
                <w:szCs w:val="26"/>
                <w:lang w:val="vi"/>
              </w:rPr>
              <w:t>6. Học viên thực hiện thanh toán thành công trên cổng thanh toán</w:t>
            </w:r>
          </w:p>
          <w:p w14:paraId="384E4D0D" w14:textId="77777777" w:rsidR="37446A99" w:rsidRPr="00B8618F" w:rsidRDefault="37446A99" w:rsidP="00D01B3C">
            <w:pPr>
              <w:spacing w:line="360" w:lineRule="auto"/>
              <w:rPr>
                <w:rFonts w:eastAsia="Arial"/>
                <w:sz w:val="26"/>
                <w:szCs w:val="26"/>
                <w:lang w:val="vi"/>
              </w:rPr>
            </w:pPr>
            <w:r w:rsidRPr="00B8618F">
              <w:rPr>
                <w:rFonts w:eastAsia="Times New Roman"/>
                <w:sz w:val="26"/>
                <w:szCs w:val="26"/>
                <w:lang w:val="vi"/>
              </w:rPr>
              <w:t>7. Hệ thống nhận kết quả từ cổng thanh toán và ghi nhận giao dịch.</w:t>
            </w:r>
          </w:p>
          <w:p w14:paraId="7D534210" w14:textId="77777777" w:rsidR="37446A99" w:rsidRPr="00B8618F" w:rsidRDefault="37446A99" w:rsidP="00D01B3C">
            <w:pPr>
              <w:spacing w:line="360" w:lineRule="auto"/>
              <w:rPr>
                <w:rFonts w:eastAsia="Arial"/>
                <w:sz w:val="26"/>
                <w:szCs w:val="26"/>
                <w:lang w:val="vi"/>
              </w:rPr>
            </w:pPr>
            <w:r w:rsidRPr="00B8618F">
              <w:rPr>
                <w:rFonts w:eastAsia="Times New Roman"/>
                <w:sz w:val="26"/>
                <w:szCs w:val="26"/>
                <w:lang w:val="vi"/>
              </w:rPr>
              <w:t>8. Hệ thống thêm học viên vào khóa học và hiển thị thông báo: “Thanh toán thành công”</w:t>
            </w:r>
          </w:p>
        </w:tc>
      </w:tr>
      <w:tr w:rsidR="37446A99" w:rsidRPr="00B8618F" w14:paraId="510EB616" w14:textId="77777777" w:rsidTr="008F7001">
        <w:trPr>
          <w:trHeight w:val="300"/>
        </w:trPr>
        <w:tc>
          <w:tcPr>
            <w:tcW w:w="3061" w:type="dxa"/>
            <w:shd w:val="clear" w:color="auto" w:fill="C6D9F1"/>
            <w:vAlign w:val="center"/>
          </w:tcPr>
          <w:p w14:paraId="418E1629" w14:textId="77777777" w:rsidR="37446A99" w:rsidRPr="00B8618F" w:rsidRDefault="37446A99" w:rsidP="00D01B3C">
            <w:pPr>
              <w:spacing w:line="360" w:lineRule="auto"/>
              <w:rPr>
                <w:rFonts w:eastAsia="Arial"/>
                <w:sz w:val="26"/>
                <w:szCs w:val="26"/>
                <w:lang w:val="vi"/>
              </w:rPr>
            </w:pPr>
            <w:r w:rsidRPr="00B8618F">
              <w:rPr>
                <w:rFonts w:eastAsia="Times New Roman"/>
                <w:b/>
                <w:bCs/>
                <w:sz w:val="26"/>
                <w:szCs w:val="26"/>
                <w:lang w:val="vi"/>
              </w:rPr>
              <w:t>Luồng thay thế:</w:t>
            </w:r>
          </w:p>
        </w:tc>
        <w:tc>
          <w:tcPr>
            <w:tcW w:w="6520" w:type="dxa"/>
          </w:tcPr>
          <w:p w14:paraId="5C5C5DB2" w14:textId="77777777" w:rsidR="37446A99" w:rsidRPr="00B8618F" w:rsidRDefault="37446A99" w:rsidP="00D01B3C">
            <w:pPr>
              <w:spacing w:line="360" w:lineRule="auto"/>
              <w:rPr>
                <w:rFonts w:eastAsia="Arial"/>
                <w:sz w:val="26"/>
                <w:szCs w:val="26"/>
                <w:lang w:val="vi"/>
              </w:rPr>
            </w:pPr>
            <w:r w:rsidRPr="00B8618F">
              <w:rPr>
                <w:rFonts w:eastAsia="Times New Roman"/>
                <w:sz w:val="26"/>
                <w:szCs w:val="26"/>
                <w:lang w:val="vi"/>
              </w:rPr>
              <w:t>6a. Học viên hủy giao dịch hoặc giao dịch bị gián đoạn: Hệ thống hiển thị thông báo: “Thanh toán bị hủy hoặc thất bại”</w:t>
            </w:r>
          </w:p>
          <w:p w14:paraId="080C24F8" w14:textId="77777777" w:rsidR="37446A99" w:rsidRPr="00B8618F" w:rsidRDefault="37446A99" w:rsidP="00D01B3C">
            <w:pPr>
              <w:spacing w:line="360" w:lineRule="auto"/>
              <w:rPr>
                <w:rFonts w:eastAsia="Arial"/>
                <w:sz w:val="26"/>
                <w:szCs w:val="26"/>
                <w:lang w:val="vi"/>
              </w:rPr>
            </w:pPr>
            <w:r w:rsidRPr="00B8618F">
              <w:rPr>
                <w:rFonts w:eastAsia="Times New Roman"/>
                <w:sz w:val="26"/>
                <w:szCs w:val="26"/>
                <w:lang w:val="vi"/>
              </w:rPr>
              <w:t>7a. Cổng thanh toán trả về lỗi: Hệ thống không ghi danh học viên và hiển thị thông báo lỗi phù hợp.</w:t>
            </w:r>
          </w:p>
        </w:tc>
      </w:tr>
      <w:tr w:rsidR="37446A99" w:rsidRPr="00B8618F" w14:paraId="1F7050F8" w14:textId="77777777" w:rsidTr="008F7001">
        <w:trPr>
          <w:trHeight w:val="300"/>
        </w:trPr>
        <w:tc>
          <w:tcPr>
            <w:tcW w:w="3061" w:type="dxa"/>
            <w:shd w:val="clear" w:color="auto" w:fill="C6D9F1"/>
            <w:vAlign w:val="center"/>
          </w:tcPr>
          <w:p w14:paraId="468F3BB7" w14:textId="77777777" w:rsidR="37446A99" w:rsidRPr="00B8618F" w:rsidRDefault="37446A99" w:rsidP="00D01B3C">
            <w:pPr>
              <w:spacing w:line="360" w:lineRule="auto"/>
              <w:rPr>
                <w:rFonts w:eastAsia="Arial"/>
                <w:sz w:val="26"/>
                <w:szCs w:val="26"/>
                <w:lang w:val="vi"/>
              </w:rPr>
            </w:pPr>
            <w:r w:rsidRPr="00B8618F">
              <w:rPr>
                <w:rFonts w:eastAsia="Times New Roman"/>
                <w:b/>
                <w:bCs/>
                <w:sz w:val="26"/>
                <w:szCs w:val="26"/>
                <w:lang w:val="vi"/>
              </w:rPr>
              <w:lastRenderedPageBreak/>
              <w:t>Ngoại lệ:</w:t>
            </w:r>
          </w:p>
        </w:tc>
        <w:tc>
          <w:tcPr>
            <w:tcW w:w="6520" w:type="dxa"/>
          </w:tcPr>
          <w:p w14:paraId="01FA43E8" w14:textId="77777777" w:rsidR="37446A99" w:rsidRPr="00B8618F" w:rsidRDefault="37446A99" w:rsidP="00D01B3C">
            <w:pPr>
              <w:spacing w:line="360" w:lineRule="auto"/>
              <w:rPr>
                <w:rFonts w:eastAsia="Arial"/>
                <w:sz w:val="26"/>
                <w:szCs w:val="26"/>
                <w:lang w:val="vi"/>
              </w:rPr>
            </w:pPr>
            <w:r w:rsidRPr="00B8618F">
              <w:rPr>
                <w:rFonts w:eastAsia="Times New Roman"/>
                <w:sz w:val="26"/>
                <w:szCs w:val="26"/>
                <w:lang w:val="vi"/>
              </w:rPr>
              <w:t xml:space="preserve">Mất kết nối mạng trong khi đang thanh toán. </w:t>
            </w:r>
          </w:p>
          <w:p w14:paraId="164D01B9" w14:textId="77777777" w:rsidR="37446A99" w:rsidRPr="00B8618F" w:rsidRDefault="37446A99" w:rsidP="00D01B3C">
            <w:pPr>
              <w:spacing w:line="360" w:lineRule="auto"/>
              <w:rPr>
                <w:rFonts w:eastAsia="Arial"/>
                <w:sz w:val="26"/>
                <w:szCs w:val="26"/>
                <w:lang w:val="vi"/>
              </w:rPr>
            </w:pPr>
            <w:r w:rsidRPr="00B8618F">
              <w:rPr>
                <w:rFonts w:eastAsia="Times New Roman"/>
                <w:sz w:val="26"/>
                <w:szCs w:val="26"/>
                <w:lang w:val="vi"/>
              </w:rPr>
              <w:t>Hệ thống không phản hồi từ VNPay hoặc Momo → Học viên chưa được ghi danh, yêu cầu kiểm tra lại giao dịch.</w:t>
            </w:r>
          </w:p>
        </w:tc>
      </w:tr>
      <w:tr w:rsidR="37446A99" w:rsidRPr="00B8618F" w14:paraId="2FD759D0" w14:textId="77777777" w:rsidTr="008F7001">
        <w:trPr>
          <w:trHeight w:val="300"/>
        </w:trPr>
        <w:tc>
          <w:tcPr>
            <w:tcW w:w="3061" w:type="dxa"/>
            <w:shd w:val="clear" w:color="auto" w:fill="C6D9F1"/>
            <w:vAlign w:val="center"/>
          </w:tcPr>
          <w:p w14:paraId="18B9ED16" w14:textId="77777777" w:rsidR="37446A99" w:rsidRPr="00B8618F" w:rsidRDefault="37446A99" w:rsidP="00D01B3C">
            <w:pPr>
              <w:spacing w:line="360" w:lineRule="auto"/>
              <w:rPr>
                <w:rFonts w:eastAsia="Arial"/>
                <w:sz w:val="26"/>
                <w:szCs w:val="26"/>
                <w:lang w:val="vi"/>
              </w:rPr>
            </w:pPr>
            <w:r w:rsidRPr="00B8618F">
              <w:rPr>
                <w:rFonts w:eastAsia="Times New Roman"/>
                <w:b/>
                <w:bCs/>
                <w:sz w:val="26"/>
                <w:szCs w:val="26"/>
                <w:lang w:val="vi"/>
              </w:rPr>
              <w:t>Ưu tiên:</w:t>
            </w:r>
          </w:p>
        </w:tc>
        <w:tc>
          <w:tcPr>
            <w:tcW w:w="6520" w:type="dxa"/>
          </w:tcPr>
          <w:p w14:paraId="08D6ED65" w14:textId="77777777" w:rsidR="37446A99" w:rsidRPr="00B8618F" w:rsidRDefault="37446A99" w:rsidP="00D01B3C">
            <w:pPr>
              <w:spacing w:line="360" w:lineRule="auto"/>
              <w:rPr>
                <w:rFonts w:eastAsia="Arial"/>
                <w:sz w:val="26"/>
                <w:szCs w:val="26"/>
                <w:lang w:val="vi"/>
              </w:rPr>
            </w:pPr>
            <w:r w:rsidRPr="00B8618F">
              <w:rPr>
                <w:rFonts w:eastAsia="Times New Roman"/>
                <w:sz w:val="26"/>
                <w:szCs w:val="26"/>
                <w:lang w:val="vi"/>
              </w:rPr>
              <w:t>Cao</w:t>
            </w:r>
          </w:p>
        </w:tc>
      </w:tr>
      <w:tr w:rsidR="37446A99" w:rsidRPr="00B8618F" w14:paraId="0A2E751B" w14:textId="77777777" w:rsidTr="008F7001">
        <w:trPr>
          <w:trHeight w:val="300"/>
        </w:trPr>
        <w:tc>
          <w:tcPr>
            <w:tcW w:w="3061" w:type="dxa"/>
            <w:shd w:val="clear" w:color="auto" w:fill="C6D9F1"/>
            <w:vAlign w:val="center"/>
          </w:tcPr>
          <w:p w14:paraId="26DE382D" w14:textId="77777777" w:rsidR="37446A99" w:rsidRPr="00B8618F" w:rsidRDefault="37446A99" w:rsidP="00D01B3C">
            <w:pPr>
              <w:spacing w:line="360" w:lineRule="auto"/>
              <w:rPr>
                <w:rFonts w:eastAsia="Arial"/>
                <w:sz w:val="26"/>
                <w:szCs w:val="26"/>
                <w:lang w:val="vi"/>
              </w:rPr>
            </w:pPr>
            <w:r w:rsidRPr="00B8618F">
              <w:rPr>
                <w:rFonts w:eastAsia="Times New Roman"/>
                <w:b/>
                <w:bCs/>
                <w:sz w:val="26"/>
                <w:szCs w:val="26"/>
                <w:lang w:val="vi"/>
              </w:rPr>
              <w:t>Tần suất sử dụng:</w:t>
            </w:r>
          </w:p>
        </w:tc>
        <w:tc>
          <w:tcPr>
            <w:tcW w:w="6520" w:type="dxa"/>
          </w:tcPr>
          <w:p w14:paraId="7CB486A0" w14:textId="77777777" w:rsidR="37446A99" w:rsidRPr="00B8618F" w:rsidRDefault="37446A99" w:rsidP="00D01B3C">
            <w:pPr>
              <w:keepNext/>
              <w:spacing w:line="360" w:lineRule="auto"/>
              <w:rPr>
                <w:rFonts w:eastAsia="Arial"/>
                <w:sz w:val="26"/>
                <w:szCs w:val="26"/>
                <w:lang w:val="vi"/>
              </w:rPr>
            </w:pPr>
            <w:r w:rsidRPr="00B8618F">
              <w:rPr>
                <w:rFonts w:eastAsia="Times New Roman"/>
                <w:sz w:val="26"/>
                <w:szCs w:val="26"/>
                <w:lang w:val="vi"/>
              </w:rPr>
              <w:t>Mỗi học viên thực hiện chức năng này mỗi lần mua một khóa học, có thể nhiều lần nếu học nhiều khóa.</w:t>
            </w:r>
          </w:p>
        </w:tc>
      </w:tr>
    </w:tbl>
    <w:p w14:paraId="70D8844B" w14:textId="2737A082" w:rsidR="00B72886" w:rsidRDefault="00B72886" w:rsidP="00D01B3C">
      <w:pPr>
        <w:pStyle w:val="Caption"/>
        <w:spacing w:before="0" w:after="0" w:line="360" w:lineRule="auto"/>
      </w:pPr>
      <w:r>
        <w:t xml:space="preserve">Bảng </w:t>
      </w:r>
      <w:r>
        <w:fldChar w:fldCharType="begin"/>
      </w:r>
      <w:r>
        <w:instrText>SEQ Bảng \* ARABIC</w:instrText>
      </w:r>
      <w:r>
        <w:fldChar w:fldCharType="separate"/>
      </w:r>
      <w:r>
        <w:rPr>
          <w:noProof/>
        </w:rPr>
        <w:t>10</w:t>
      </w:r>
      <w:r>
        <w:fldChar w:fldCharType="end"/>
      </w:r>
      <w:r w:rsidRPr="00A20634">
        <w:t>. Mô tả use case “Thanh toán khóa học”</w:t>
      </w:r>
    </w:p>
    <w:p w14:paraId="717D48E2" w14:textId="77777777" w:rsidR="00175F31" w:rsidRDefault="10AAB067" w:rsidP="00D01B3C">
      <w:pPr>
        <w:keepNext/>
        <w:spacing w:after="0" w:line="360" w:lineRule="auto"/>
        <w:jc w:val="center"/>
      </w:pPr>
      <w:r w:rsidRPr="00B8618F">
        <w:rPr>
          <w:noProof/>
        </w:rPr>
        <w:lastRenderedPageBreak/>
        <w:drawing>
          <wp:inline distT="0" distB="0" distL="0" distR="0" wp14:anchorId="09650712" wp14:editId="506E2190">
            <wp:extent cx="5924337" cy="6877050"/>
            <wp:effectExtent l="0" t="0" r="0" b="0"/>
            <wp:docPr id="8108524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52428" name=""/>
                    <pic:cNvPicPr/>
                  </pic:nvPicPr>
                  <pic:blipFill>
                    <a:blip r:embed="rId18">
                      <a:extLst>
                        <a:ext uri="{28A0092B-C50C-407E-A947-70E740481C1C}">
                          <a14:useLocalDpi xmlns:a14="http://schemas.microsoft.com/office/drawing/2010/main" val="0"/>
                        </a:ext>
                      </a:extLst>
                    </a:blip>
                    <a:stretch>
                      <a:fillRect/>
                    </a:stretch>
                  </pic:blipFill>
                  <pic:spPr>
                    <a:xfrm>
                      <a:off x="0" y="0"/>
                      <a:ext cx="5937418" cy="6892235"/>
                    </a:xfrm>
                    <a:prstGeom prst="rect">
                      <a:avLst/>
                    </a:prstGeom>
                  </pic:spPr>
                </pic:pic>
              </a:graphicData>
            </a:graphic>
          </wp:inline>
        </w:drawing>
      </w:r>
    </w:p>
    <w:p w14:paraId="4FC5F832" w14:textId="7392C0CC" w:rsidR="10AAB067" w:rsidRPr="00175F31" w:rsidRDefault="00175F31" w:rsidP="00D01B3C">
      <w:pPr>
        <w:pStyle w:val="Caption"/>
        <w:spacing w:before="0" w:after="0" w:line="360" w:lineRule="auto"/>
        <w:rPr>
          <w:i w:val="0"/>
          <w:iCs w:val="0"/>
        </w:rPr>
      </w:pPr>
      <w:r>
        <w:t xml:space="preserve">Hình </w:t>
      </w:r>
      <w:r>
        <w:fldChar w:fldCharType="begin"/>
      </w:r>
      <w:r>
        <w:instrText>SEQ Hình \* ARABIC</w:instrText>
      </w:r>
      <w:r>
        <w:fldChar w:fldCharType="separate"/>
      </w:r>
      <w:r w:rsidR="00724A6F">
        <w:rPr>
          <w:noProof/>
        </w:rPr>
        <w:t>10</w:t>
      </w:r>
      <w:r>
        <w:fldChar w:fldCharType="end"/>
      </w:r>
      <w:r w:rsidRPr="009D6657">
        <w:rPr>
          <w:noProof/>
        </w:rPr>
        <w:t>. Sơ đồ hoạt động “Thanh toán khóa học”</w:t>
      </w:r>
    </w:p>
    <w:p w14:paraId="0C63C1DF" w14:textId="77777777" w:rsidR="006E46AF" w:rsidRDefault="006E46AF" w:rsidP="00D01B3C">
      <w:pPr>
        <w:spacing w:after="0" w:line="360" w:lineRule="auto"/>
        <w:rPr>
          <w:rFonts w:eastAsiaTheme="majorEastAsia"/>
          <w:i/>
          <w:iCs/>
          <w:color w:val="auto"/>
        </w:rPr>
      </w:pPr>
      <w:r>
        <w:br w:type="page"/>
      </w:r>
    </w:p>
    <w:p w14:paraId="14397029" w14:textId="335BBE89" w:rsidR="37446A99" w:rsidRPr="006E46AF" w:rsidRDefault="10AAB067" w:rsidP="00D01B3C">
      <w:pPr>
        <w:pStyle w:val="Heading4"/>
        <w:spacing w:before="0" w:after="0"/>
        <w:rPr>
          <w:lang w:eastAsia="en-US"/>
        </w:rPr>
      </w:pPr>
      <w:r w:rsidRPr="00B8618F">
        <w:lastRenderedPageBreak/>
        <w:t>3.2.1.</w:t>
      </w:r>
      <w:r w:rsidR="00EC0D0C">
        <w:t>8</w:t>
      </w:r>
      <w:r w:rsidRPr="00B8618F">
        <w:t>.  Học online qua video</w:t>
      </w:r>
      <w:r w:rsidR="00E8709C">
        <w:t>.</w:t>
      </w:r>
    </w:p>
    <w:tbl>
      <w:tblPr>
        <w:tblStyle w:val="TableGrid4"/>
        <w:tblW w:w="9581" w:type="dxa"/>
        <w:tblLook w:val="06A0" w:firstRow="1" w:lastRow="0" w:firstColumn="1" w:lastColumn="0" w:noHBand="1" w:noVBand="1"/>
      </w:tblPr>
      <w:tblGrid>
        <w:gridCol w:w="3061"/>
        <w:gridCol w:w="6520"/>
      </w:tblGrid>
      <w:tr w:rsidR="37446A99" w:rsidRPr="00B8618F" w14:paraId="2F9D3E1B" w14:textId="77777777" w:rsidTr="008F7001">
        <w:trPr>
          <w:trHeight w:val="300"/>
        </w:trPr>
        <w:tc>
          <w:tcPr>
            <w:tcW w:w="3061" w:type="dxa"/>
            <w:shd w:val="clear" w:color="auto" w:fill="C6D9F1"/>
            <w:vAlign w:val="center"/>
          </w:tcPr>
          <w:p w14:paraId="7466446C" w14:textId="77777777" w:rsidR="37446A99" w:rsidRPr="00B8618F" w:rsidRDefault="37446A99" w:rsidP="00D01B3C">
            <w:pPr>
              <w:spacing w:line="360" w:lineRule="auto"/>
              <w:rPr>
                <w:rFonts w:eastAsia="Arial"/>
                <w:sz w:val="26"/>
                <w:szCs w:val="26"/>
                <w:lang w:val="vi"/>
              </w:rPr>
            </w:pPr>
            <w:r w:rsidRPr="00B8618F">
              <w:rPr>
                <w:rFonts w:eastAsia="Times New Roman"/>
                <w:b/>
                <w:bCs/>
                <w:sz w:val="26"/>
                <w:szCs w:val="26"/>
                <w:lang w:val="vi"/>
              </w:rPr>
              <w:t>Trường hợp:</w:t>
            </w:r>
          </w:p>
        </w:tc>
        <w:tc>
          <w:tcPr>
            <w:tcW w:w="6520" w:type="dxa"/>
          </w:tcPr>
          <w:p w14:paraId="0A9B014A" w14:textId="77777777" w:rsidR="37446A99" w:rsidRPr="00B8618F" w:rsidRDefault="37446A99" w:rsidP="00D01B3C">
            <w:pPr>
              <w:spacing w:line="360" w:lineRule="auto"/>
              <w:rPr>
                <w:rFonts w:eastAsia="Arial"/>
                <w:sz w:val="26"/>
                <w:szCs w:val="26"/>
                <w:lang w:val="vi"/>
              </w:rPr>
            </w:pPr>
            <w:r w:rsidRPr="00B8618F">
              <w:rPr>
                <w:rFonts w:eastAsia="Times New Roman"/>
                <w:sz w:val="26"/>
                <w:szCs w:val="26"/>
                <w:lang w:val="vi"/>
              </w:rPr>
              <w:t>Phát video học tập (Học online qua video)</w:t>
            </w:r>
          </w:p>
        </w:tc>
      </w:tr>
      <w:tr w:rsidR="37446A99" w:rsidRPr="00B8618F" w14:paraId="5A3D23BF" w14:textId="77777777" w:rsidTr="008F7001">
        <w:trPr>
          <w:trHeight w:val="300"/>
        </w:trPr>
        <w:tc>
          <w:tcPr>
            <w:tcW w:w="3061" w:type="dxa"/>
            <w:shd w:val="clear" w:color="auto" w:fill="C6D9F1"/>
            <w:vAlign w:val="center"/>
          </w:tcPr>
          <w:p w14:paraId="3EFC05DE" w14:textId="77777777" w:rsidR="37446A99" w:rsidRPr="00B8618F" w:rsidRDefault="37446A99" w:rsidP="00D01B3C">
            <w:pPr>
              <w:spacing w:line="360" w:lineRule="auto"/>
              <w:rPr>
                <w:rFonts w:eastAsia="Arial"/>
                <w:sz w:val="26"/>
                <w:szCs w:val="26"/>
                <w:lang w:val="vi"/>
              </w:rPr>
            </w:pPr>
            <w:r w:rsidRPr="00B8618F">
              <w:rPr>
                <w:rFonts w:eastAsia="Times New Roman"/>
                <w:b/>
                <w:bCs/>
                <w:sz w:val="26"/>
                <w:szCs w:val="26"/>
                <w:lang w:val="vi"/>
              </w:rPr>
              <w:t>Tác nhân:</w:t>
            </w:r>
          </w:p>
        </w:tc>
        <w:tc>
          <w:tcPr>
            <w:tcW w:w="6520" w:type="dxa"/>
          </w:tcPr>
          <w:p w14:paraId="604AB5AF" w14:textId="77777777" w:rsidR="37446A99" w:rsidRPr="00B8618F" w:rsidRDefault="37446A99" w:rsidP="00D01B3C">
            <w:pPr>
              <w:spacing w:line="360" w:lineRule="auto"/>
              <w:rPr>
                <w:rFonts w:eastAsia="Arial"/>
                <w:sz w:val="26"/>
                <w:szCs w:val="26"/>
                <w:lang w:val="vi"/>
              </w:rPr>
            </w:pPr>
            <w:r w:rsidRPr="00B8618F">
              <w:rPr>
                <w:rFonts w:eastAsia="Times New Roman"/>
                <w:sz w:val="26"/>
                <w:szCs w:val="26"/>
                <w:lang w:val="vi"/>
              </w:rPr>
              <w:t>Học viên</w:t>
            </w:r>
          </w:p>
        </w:tc>
      </w:tr>
      <w:tr w:rsidR="37446A99" w:rsidRPr="00B8618F" w14:paraId="78EFEAA7" w14:textId="77777777" w:rsidTr="008F7001">
        <w:trPr>
          <w:trHeight w:val="300"/>
        </w:trPr>
        <w:tc>
          <w:tcPr>
            <w:tcW w:w="3061" w:type="dxa"/>
            <w:shd w:val="clear" w:color="auto" w:fill="C6D9F1"/>
            <w:vAlign w:val="center"/>
          </w:tcPr>
          <w:p w14:paraId="4BCB5FE3" w14:textId="77777777" w:rsidR="37446A99" w:rsidRPr="00B8618F" w:rsidRDefault="37446A99" w:rsidP="00D01B3C">
            <w:pPr>
              <w:spacing w:line="360" w:lineRule="auto"/>
              <w:rPr>
                <w:rFonts w:eastAsia="Arial"/>
                <w:sz w:val="26"/>
                <w:szCs w:val="26"/>
                <w:lang w:val="vi"/>
              </w:rPr>
            </w:pPr>
            <w:r w:rsidRPr="00B8618F">
              <w:rPr>
                <w:rFonts w:eastAsia="Times New Roman"/>
                <w:b/>
                <w:bCs/>
                <w:sz w:val="26"/>
                <w:szCs w:val="26"/>
                <w:lang w:val="vi"/>
              </w:rPr>
              <w:t>Mô tả:</w:t>
            </w:r>
          </w:p>
        </w:tc>
        <w:tc>
          <w:tcPr>
            <w:tcW w:w="6520" w:type="dxa"/>
          </w:tcPr>
          <w:p w14:paraId="1C903C43" w14:textId="77777777" w:rsidR="37446A99" w:rsidRPr="00B8618F" w:rsidRDefault="37446A99" w:rsidP="00D01B3C">
            <w:pPr>
              <w:spacing w:line="360" w:lineRule="auto"/>
              <w:jc w:val="both"/>
              <w:rPr>
                <w:rFonts w:eastAsia="Arial"/>
                <w:sz w:val="26"/>
                <w:szCs w:val="26"/>
                <w:lang w:val="vi"/>
              </w:rPr>
            </w:pPr>
            <w:r w:rsidRPr="00B8618F">
              <w:rPr>
                <w:rFonts w:eastAsia="Times New Roman"/>
                <w:sz w:val="26"/>
                <w:szCs w:val="26"/>
                <w:lang w:val="vi"/>
              </w:rPr>
              <w:t>Học viên có thể xem các video bài giảng trực tiếp trên hệ thống với chức năng phát, tạm dừng, tua</w:t>
            </w:r>
          </w:p>
        </w:tc>
      </w:tr>
      <w:tr w:rsidR="37446A99" w:rsidRPr="00B8618F" w14:paraId="1CD835B2" w14:textId="77777777" w:rsidTr="008F7001">
        <w:trPr>
          <w:trHeight w:val="300"/>
        </w:trPr>
        <w:tc>
          <w:tcPr>
            <w:tcW w:w="3061" w:type="dxa"/>
            <w:shd w:val="clear" w:color="auto" w:fill="C6D9F1"/>
            <w:vAlign w:val="center"/>
          </w:tcPr>
          <w:p w14:paraId="403BE1DE" w14:textId="77777777" w:rsidR="37446A99" w:rsidRPr="00B8618F" w:rsidRDefault="37446A99" w:rsidP="00D01B3C">
            <w:pPr>
              <w:spacing w:line="360" w:lineRule="auto"/>
              <w:rPr>
                <w:rFonts w:eastAsia="Arial"/>
                <w:sz w:val="26"/>
                <w:szCs w:val="26"/>
                <w:lang w:val="vi"/>
              </w:rPr>
            </w:pPr>
            <w:r w:rsidRPr="00B8618F">
              <w:rPr>
                <w:rFonts w:eastAsia="Times New Roman"/>
                <w:b/>
                <w:bCs/>
                <w:sz w:val="26"/>
                <w:szCs w:val="26"/>
                <w:lang w:val="vi"/>
              </w:rPr>
              <w:t>Kích hoạt:</w:t>
            </w:r>
          </w:p>
        </w:tc>
        <w:tc>
          <w:tcPr>
            <w:tcW w:w="6520" w:type="dxa"/>
          </w:tcPr>
          <w:p w14:paraId="20D6033B" w14:textId="77777777" w:rsidR="37446A99" w:rsidRPr="00B8618F" w:rsidRDefault="37446A99" w:rsidP="00D01B3C">
            <w:pPr>
              <w:spacing w:line="360" w:lineRule="auto"/>
              <w:jc w:val="both"/>
              <w:rPr>
                <w:rFonts w:eastAsia="Arial"/>
                <w:sz w:val="26"/>
                <w:szCs w:val="26"/>
                <w:lang w:val="vi"/>
              </w:rPr>
            </w:pPr>
            <w:r w:rsidRPr="00B8618F">
              <w:rPr>
                <w:rFonts w:eastAsia="Times New Roman"/>
                <w:sz w:val="26"/>
                <w:szCs w:val="26"/>
                <w:lang w:val="vi"/>
              </w:rPr>
              <w:t>Học viên nhấn nút “Xem video” trong bài học thuộc khóa học đã đăng ký</w:t>
            </w:r>
          </w:p>
        </w:tc>
      </w:tr>
      <w:tr w:rsidR="37446A99" w:rsidRPr="00B8618F" w14:paraId="3D85D25B" w14:textId="77777777" w:rsidTr="008F7001">
        <w:trPr>
          <w:trHeight w:val="300"/>
        </w:trPr>
        <w:tc>
          <w:tcPr>
            <w:tcW w:w="3061" w:type="dxa"/>
            <w:shd w:val="clear" w:color="auto" w:fill="C6D9F1"/>
            <w:vAlign w:val="center"/>
          </w:tcPr>
          <w:p w14:paraId="70EA6790" w14:textId="77777777" w:rsidR="37446A99" w:rsidRPr="00B8618F" w:rsidRDefault="37446A99" w:rsidP="00D01B3C">
            <w:pPr>
              <w:spacing w:line="360" w:lineRule="auto"/>
              <w:rPr>
                <w:rFonts w:eastAsia="Arial"/>
                <w:sz w:val="26"/>
                <w:szCs w:val="26"/>
                <w:lang w:val="vi"/>
              </w:rPr>
            </w:pPr>
            <w:r w:rsidRPr="00B8618F">
              <w:rPr>
                <w:rFonts w:eastAsia="Times New Roman"/>
                <w:b/>
                <w:bCs/>
                <w:sz w:val="26"/>
                <w:szCs w:val="26"/>
                <w:lang w:val="vi"/>
              </w:rPr>
              <w:t>Tiền điều kiện:</w:t>
            </w:r>
          </w:p>
        </w:tc>
        <w:tc>
          <w:tcPr>
            <w:tcW w:w="6520" w:type="dxa"/>
          </w:tcPr>
          <w:p w14:paraId="0D2C9774" w14:textId="77777777" w:rsidR="37446A99" w:rsidRPr="00B8618F" w:rsidRDefault="37446A99" w:rsidP="00D01B3C">
            <w:pPr>
              <w:spacing w:line="360" w:lineRule="auto"/>
              <w:rPr>
                <w:rFonts w:eastAsia="Arial"/>
                <w:sz w:val="26"/>
                <w:szCs w:val="26"/>
                <w:lang w:val="vi"/>
              </w:rPr>
            </w:pPr>
            <w:r w:rsidRPr="00B8618F">
              <w:rPr>
                <w:rFonts w:eastAsia="Times New Roman"/>
                <w:sz w:val="26"/>
                <w:szCs w:val="26"/>
                <w:lang w:val="vi"/>
              </w:rPr>
              <w:t xml:space="preserve">- Học viên đã đăng nhập </w:t>
            </w:r>
          </w:p>
          <w:p w14:paraId="3150D3BF" w14:textId="77777777" w:rsidR="37446A99" w:rsidRPr="00B8618F" w:rsidRDefault="37446A99" w:rsidP="00D01B3C">
            <w:pPr>
              <w:spacing w:line="360" w:lineRule="auto"/>
              <w:rPr>
                <w:rFonts w:eastAsia="Arial"/>
                <w:sz w:val="26"/>
                <w:szCs w:val="26"/>
                <w:lang w:val="vi"/>
              </w:rPr>
            </w:pPr>
            <w:r w:rsidRPr="00B8618F">
              <w:rPr>
                <w:rFonts w:eastAsia="Times New Roman"/>
                <w:sz w:val="26"/>
                <w:szCs w:val="26"/>
                <w:lang w:val="vi"/>
              </w:rPr>
              <w:t xml:space="preserve">- Học viên đã đăng ký khóa học </w:t>
            </w:r>
          </w:p>
          <w:p w14:paraId="0CBEBF75" w14:textId="77777777" w:rsidR="37446A99" w:rsidRPr="00B8618F" w:rsidRDefault="37446A99" w:rsidP="00D01B3C">
            <w:pPr>
              <w:spacing w:line="360" w:lineRule="auto"/>
              <w:rPr>
                <w:rFonts w:eastAsia="Arial"/>
                <w:sz w:val="26"/>
                <w:szCs w:val="26"/>
                <w:lang w:val="vi"/>
              </w:rPr>
            </w:pPr>
            <w:r w:rsidRPr="00B8618F">
              <w:rPr>
                <w:rFonts w:eastAsia="Times New Roman"/>
                <w:sz w:val="26"/>
                <w:szCs w:val="26"/>
                <w:lang w:val="vi"/>
              </w:rPr>
              <w:t>- Bài học có video bài giảng hợp lệ</w:t>
            </w:r>
          </w:p>
        </w:tc>
      </w:tr>
      <w:tr w:rsidR="37446A99" w:rsidRPr="00B8618F" w14:paraId="1C21DAB4" w14:textId="77777777" w:rsidTr="008F7001">
        <w:trPr>
          <w:trHeight w:val="300"/>
        </w:trPr>
        <w:tc>
          <w:tcPr>
            <w:tcW w:w="3061" w:type="dxa"/>
            <w:shd w:val="clear" w:color="auto" w:fill="C6D9F1"/>
            <w:vAlign w:val="center"/>
          </w:tcPr>
          <w:p w14:paraId="3E8AC429" w14:textId="77777777" w:rsidR="37446A99" w:rsidRPr="00B8618F" w:rsidRDefault="37446A99" w:rsidP="00D01B3C">
            <w:pPr>
              <w:spacing w:line="360" w:lineRule="auto"/>
              <w:rPr>
                <w:rFonts w:eastAsia="Arial"/>
                <w:sz w:val="26"/>
                <w:szCs w:val="26"/>
                <w:lang w:val="vi"/>
              </w:rPr>
            </w:pPr>
            <w:r w:rsidRPr="00B8618F">
              <w:rPr>
                <w:rFonts w:eastAsia="Times New Roman"/>
                <w:b/>
                <w:bCs/>
                <w:sz w:val="26"/>
                <w:szCs w:val="26"/>
                <w:lang w:val="vi"/>
              </w:rPr>
              <w:t>Hậu điều kiện:</w:t>
            </w:r>
          </w:p>
        </w:tc>
        <w:tc>
          <w:tcPr>
            <w:tcW w:w="6520" w:type="dxa"/>
          </w:tcPr>
          <w:p w14:paraId="637CE749" w14:textId="77777777" w:rsidR="37446A99" w:rsidRPr="00B8618F" w:rsidRDefault="37446A99" w:rsidP="00D01B3C">
            <w:pPr>
              <w:spacing w:line="360" w:lineRule="auto"/>
              <w:jc w:val="both"/>
              <w:rPr>
                <w:rFonts w:eastAsia="Arial"/>
                <w:sz w:val="26"/>
                <w:szCs w:val="26"/>
                <w:lang w:val="vi"/>
              </w:rPr>
            </w:pPr>
            <w:r w:rsidRPr="00B8618F">
              <w:rPr>
                <w:rFonts w:eastAsia="Times New Roman"/>
                <w:sz w:val="26"/>
                <w:szCs w:val="26"/>
                <w:lang w:val="vi"/>
              </w:rPr>
              <w:t xml:space="preserve">- Video được phát thành công trên hệ thống </w:t>
            </w:r>
          </w:p>
          <w:p w14:paraId="428AB479" w14:textId="77777777" w:rsidR="37446A99" w:rsidRPr="00B8618F" w:rsidRDefault="37446A99" w:rsidP="00D01B3C">
            <w:pPr>
              <w:spacing w:line="360" w:lineRule="auto"/>
              <w:jc w:val="both"/>
              <w:rPr>
                <w:rFonts w:eastAsia="Arial"/>
                <w:sz w:val="26"/>
                <w:szCs w:val="26"/>
                <w:lang w:val="vi"/>
              </w:rPr>
            </w:pPr>
            <w:r w:rsidRPr="00B8618F">
              <w:rPr>
                <w:rFonts w:eastAsia="Times New Roman"/>
                <w:sz w:val="26"/>
                <w:szCs w:val="26"/>
                <w:lang w:val="vi"/>
              </w:rPr>
              <w:t>- Học viên có thể điều khiển video (phát/tạm dừng/tua)</w:t>
            </w:r>
          </w:p>
        </w:tc>
      </w:tr>
      <w:tr w:rsidR="37446A99" w:rsidRPr="00B8618F" w14:paraId="566862C0" w14:textId="77777777" w:rsidTr="008F7001">
        <w:trPr>
          <w:trHeight w:val="300"/>
        </w:trPr>
        <w:tc>
          <w:tcPr>
            <w:tcW w:w="3061" w:type="dxa"/>
            <w:shd w:val="clear" w:color="auto" w:fill="C6D9F1"/>
            <w:vAlign w:val="center"/>
          </w:tcPr>
          <w:p w14:paraId="07ADD96F" w14:textId="77777777" w:rsidR="37446A99" w:rsidRPr="00B8618F" w:rsidRDefault="37446A99" w:rsidP="00D01B3C">
            <w:pPr>
              <w:spacing w:line="360" w:lineRule="auto"/>
              <w:rPr>
                <w:rFonts w:eastAsia="Arial"/>
                <w:sz w:val="26"/>
                <w:szCs w:val="26"/>
                <w:lang w:val="vi"/>
              </w:rPr>
            </w:pPr>
            <w:r w:rsidRPr="00B8618F">
              <w:rPr>
                <w:rFonts w:eastAsia="Times New Roman"/>
                <w:b/>
                <w:bCs/>
                <w:sz w:val="26"/>
                <w:szCs w:val="26"/>
                <w:lang w:val="vi"/>
              </w:rPr>
              <w:t>Luồng thông thường:</w:t>
            </w:r>
          </w:p>
        </w:tc>
        <w:tc>
          <w:tcPr>
            <w:tcW w:w="6520" w:type="dxa"/>
          </w:tcPr>
          <w:p w14:paraId="1007032F" w14:textId="6CC2386F" w:rsidR="37446A99" w:rsidRPr="00B8618F" w:rsidRDefault="006E46AF" w:rsidP="00D01B3C">
            <w:pPr>
              <w:spacing w:line="360" w:lineRule="auto"/>
              <w:contextualSpacing/>
              <w:jc w:val="both"/>
              <w:rPr>
                <w:rFonts w:eastAsia="Times New Roman"/>
                <w:sz w:val="26"/>
                <w:szCs w:val="26"/>
                <w:lang w:val="vi"/>
              </w:rPr>
            </w:pPr>
            <w:r>
              <w:rPr>
                <w:rFonts w:eastAsia="Times New Roman"/>
                <w:sz w:val="26"/>
                <w:szCs w:val="26"/>
              </w:rPr>
              <w:t xml:space="preserve">1. </w:t>
            </w:r>
            <w:r w:rsidR="37446A99" w:rsidRPr="00B8618F">
              <w:rPr>
                <w:rFonts w:eastAsia="Times New Roman"/>
                <w:sz w:val="26"/>
                <w:szCs w:val="26"/>
                <w:lang w:val="vi"/>
              </w:rPr>
              <w:t>Học viên đăng nhập và vào mục “Khóa học của tôi”</w:t>
            </w:r>
          </w:p>
          <w:p w14:paraId="50AA9F19" w14:textId="77777777" w:rsidR="37446A99" w:rsidRPr="00B8618F" w:rsidRDefault="37446A99" w:rsidP="00D01B3C">
            <w:pPr>
              <w:spacing w:line="360" w:lineRule="auto"/>
              <w:jc w:val="both"/>
              <w:rPr>
                <w:rFonts w:eastAsia="Arial"/>
                <w:sz w:val="26"/>
                <w:szCs w:val="26"/>
                <w:lang w:val="vi"/>
              </w:rPr>
            </w:pPr>
            <w:r w:rsidRPr="00B8618F">
              <w:rPr>
                <w:rFonts w:eastAsia="Times New Roman"/>
                <w:sz w:val="26"/>
                <w:szCs w:val="26"/>
                <w:lang w:val="vi"/>
              </w:rPr>
              <w:t>2. Học viên chọn khóa học và chọn bài học cụ thể</w:t>
            </w:r>
          </w:p>
          <w:p w14:paraId="1CC5E8F9" w14:textId="77777777" w:rsidR="37446A99" w:rsidRPr="00B8618F" w:rsidRDefault="37446A99" w:rsidP="00D01B3C">
            <w:pPr>
              <w:spacing w:line="360" w:lineRule="auto"/>
              <w:jc w:val="both"/>
              <w:rPr>
                <w:rFonts w:eastAsia="Arial"/>
                <w:sz w:val="26"/>
                <w:szCs w:val="26"/>
                <w:lang w:val="vi"/>
              </w:rPr>
            </w:pPr>
            <w:r w:rsidRPr="00B8618F">
              <w:rPr>
                <w:rFonts w:eastAsia="Times New Roman"/>
                <w:sz w:val="26"/>
                <w:szCs w:val="26"/>
                <w:lang w:val="vi"/>
              </w:rPr>
              <w:t>3. Học viên nhấn “Xem video”</w:t>
            </w:r>
          </w:p>
          <w:p w14:paraId="3580B92A" w14:textId="77777777" w:rsidR="37446A99" w:rsidRPr="00B8618F" w:rsidRDefault="37446A99" w:rsidP="00D01B3C">
            <w:pPr>
              <w:spacing w:line="360" w:lineRule="auto"/>
              <w:jc w:val="both"/>
              <w:rPr>
                <w:rFonts w:eastAsia="Arial"/>
                <w:sz w:val="26"/>
                <w:szCs w:val="26"/>
                <w:lang w:val="vi"/>
              </w:rPr>
            </w:pPr>
            <w:r w:rsidRPr="00B8618F">
              <w:rPr>
                <w:rFonts w:eastAsia="Times New Roman"/>
                <w:sz w:val="26"/>
                <w:szCs w:val="26"/>
                <w:lang w:val="vi"/>
              </w:rPr>
              <w:t>4. Hệ thống hiển thị trình phát video tích hợp trong giao diện bài học</w:t>
            </w:r>
          </w:p>
          <w:p w14:paraId="25615094" w14:textId="77777777" w:rsidR="37446A99" w:rsidRPr="00B8618F" w:rsidRDefault="37446A99" w:rsidP="00D01B3C">
            <w:pPr>
              <w:spacing w:line="360" w:lineRule="auto"/>
              <w:jc w:val="both"/>
              <w:rPr>
                <w:rFonts w:eastAsia="Arial"/>
                <w:sz w:val="26"/>
                <w:szCs w:val="26"/>
                <w:lang w:val="vi"/>
              </w:rPr>
            </w:pPr>
            <w:r w:rsidRPr="00B8618F">
              <w:rPr>
                <w:rFonts w:eastAsia="Times New Roman"/>
                <w:sz w:val="26"/>
                <w:szCs w:val="26"/>
                <w:lang w:val="vi"/>
              </w:rPr>
              <w:t>5. Học viên xem video với các chức năng: phát, tạm dừng, tua tiến/lùi</w:t>
            </w:r>
          </w:p>
        </w:tc>
      </w:tr>
      <w:tr w:rsidR="37446A99" w:rsidRPr="00B8618F" w14:paraId="4FE3649D" w14:textId="77777777" w:rsidTr="008F7001">
        <w:trPr>
          <w:trHeight w:val="340"/>
        </w:trPr>
        <w:tc>
          <w:tcPr>
            <w:tcW w:w="3061" w:type="dxa"/>
            <w:shd w:val="clear" w:color="auto" w:fill="C6D9F1"/>
            <w:vAlign w:val="center"/>
          </w:tcPr>
          <w:p w14:paraId="11CF3543" w14:textId="77777777" w:rsidR="37446A99" w:rsidRPr="00B8618F" w:rsidRDefault="37446A99" w:rsidP="00D01B3C">
            <w:pPr>
              <w:spacing w:line="360" w:lineRule="auto"/>
              <w:rPr>
                <w:rFonts w:eastAsia="Arial"/>
                <w:sz w:val="26"/>
                <w:szCs w:val="26"/>
                <w:lang w:val="vi"/>
              </w:rPr>
            </w:pPr>
            <w:r w:rsidRPr="00B8618F">
              <w:rPr>
                <w:rFonts w:eastAsia="Times New Roman"/>
                <w:b/>
                <w:bCs/>
                <w:sz w:val="26"/>
                <w:szCs w:val="26"/>
                <w:lang w:val="vi"/>
              </w:rPr>
              <w:t>Luồng thay thế:</w:t>
            </w:r>
          </w:p>
        </w:tc>
        <w:tc>
          <w:tcPr>
            <w:tcW w:w="6520" w:type="dxa"/>
          </w:tcPr>
          <w:p w14:paraId="3738363A" w14:textId="77777777" w:rsidR="37446A99" w:rsidRPr="00B8618F" w:rsidRDefault="37446A99" w:rsidP="00D01B3C">
            <w:pPr>
              <w:spacing w:line="360" w:lineRule="auto"/>
              <w:rPr>
                <w:rFonts w:eastAsia="Arial"/>
                <w:sz w:val="26"/>
                <w:szCs w:val="26"/>
                <w:lang w:val="vi"/>
              </w:rPr>
            </w:pPr>
            <w:r w:rsidRPr="00B8618F">
              <w:rPr>
                <w:rFonts w:eastAsia="Times New Roman"/>
                <w:sz w:val="26"/>
                <w:szCs w:val="26"/>
                <w:lang w:val="vi"/>
              </w:rPr>
              <w:t>3a. Bài học không chứa video: Hệ thống thông báo: “Bài học này không có nội dung video.”</w:t>
            </w:r>
          </w:p>
          <w:p w14:paraId="08AA46BA" w14:textId="77777777" w:rsidR="37446A99" w:rsidRPr="00B8618F" w:rsidRDefault="37446A99" w:rsidP="00D01B3C">
            <w:pPr>
              <w:spacing w:line="360" w:lineRule="auto"/>
              <w:rPr>
                <w:rFonts w:eastAsia="Arial"/>
                <w:sz w:val="26"/>
                <w:szCs w:val="26"/>
                <w:lang w:val="vi"/>
              </w:rPr>
            </w:pPr>
            <w:r w:rsidRPr="00B8618F">
              <w:rPr>
                <w:rFonts w:eastAsia="Times New Roman"/>
                <w:sz w:val="26"/>
                <w:szCs w:val="26"/>
                <w:lang w:val="vi"/>
              </w:rPr>
              <w:t xml:space="preserve">4a. Video chưa được tải hoặc lỗi video: </w:t>
            </w:r>
          </w:p>
          <w:p w14:paraId="0062F8C0" w14:textId="77777777" w:rsidR="37446A99" w:rsidRPr="00B8618F" w:rsidRDefault="37446A99" w:rsidP="00D01B3C">
            <w:pPr>
              <w:spacing w:line="360" w:lineRule="auto"/>
              <w:rPr>
                <w:rFonts w:eastAsia="Arial"/>
                <w:sz w:val="26"/>
                <w:szCs w:val="26"/>
                <w:lang w:val="vi"/>
              </w:rPr>
            </w:pPr>
            <w:r w:rsidRPr="00B8618F">
              <w:rPr>
                <w:rFonts w:eastAsia="Times New Roman"/>
                <w:sz w:val="26"/>
                <w:szCs w:val="26"/>
                <w:lang w:val="vi"/>
              </w:rPr>
              <w:t>Hiển thị lỗi: “Không thể phát video. Vui lòng thử lại sau hoặc liên hệ hỗ trợ.”</w:t>
            </w:r>
          </w:p>
        </w:tc>
      </w:tr>
      <w:tr w:rsidR="37446A99" w:rsidRPr="00B8618F" w14:paraId="33FABFCA" w14:textId="77777777" w:rsidTr="008F7001">
        <w:trPr>
          <w:trHeight w:val="300"/>
        </w:trPr>
        <w:tc>
          <w:tcPr>
            <w:tcW w:w="3061" w:type="dxa"/>
            <w:shd w:val="clear" w:color="auto" w:fill="C6D9F1"/>
            <w:vAlign w:val="center"/>
          </w:tcPr>
          <w:p w14:paraId="433C92F6" w14:textId="77777777" w:rsidR="37446A99" w:rsidRPr="00B8618F" w:rsidRDefault="37446A99" w:rsidP="00D01B3C">
            <w:pPr>
              <w:spacing w:line="360" w:lineRule="auto"/>
              <w:rPr>
                <w:rFonts w:eastAsia="Arial"/>
                <w:sz w:val="26"/>
                <w:szCs w:val="26"/>
                <w:lang w:val="vi"/>
              </w:rPr>
            </w:pPr>
            <w:r w:rsidRPr="00B8618F">
              <w:rPr>
                <w:rFonts w:eastAsia="Times New Roman"/>
                <w:b/>
                <w:bCs/>
                <w:sz w:val="26"/>
                <w:szCs w:val="26"/>
                <w:lang w:val="vi"/>
              </w:rPr>
              <w:t>Ngoại lệ:</w:t>
            </w:r>
          </w:p>
        </w:tc>
        <w:tc>
          <w:tcPr>
            <w:tcW w:w="6520" w:type="dxa"/>
          </w:tcPr>
          <w:p w14:paraId="4EC3605F" w14:textId="77777777" w:rsidR="37446A99" w:rsidRPr="00B8618F" w:rsidRDefault="37446A99" w:rsidP="00D01B3C">
            <w:pPr>
              <w:spacing w:line="360" w:lineRule="auto"/>
              <w:jc w:val="both"/>
              <w:rPr>
                <w:rFonts w:eastAsia="Arial"/>
                <w:sz w:val="26"/>
                <w:szCs w:val="26"/>
                <w:lang w:val="vi"/>
              </w:rPr>
            </w:pPr>
            <w:r w:rsidRPr="00B8618F">
              <w:rPr>
                <w:rFonts w:eastAsia="Times New Roman"/>
                <w:sz w:val="26"/>
                <w:szCs w:val="26"/>
                <w:lang w:val="vi"/>
              </w:rPr>
              <w:t xml:space="preserve">Mạng yếu khiến video không tải được → hệ thống có thể hiển thị lựa chọn giảm chất lượng. </w:t>
            </w:r>
          </w:p>
          <w:p w14:paraId="5A8E2E84" w14:textId="77777777" w:rsidR="37446A99" w:rsidRPr="00B8618F" w:rsidRDefault="37446A99" w:rsidP="00D01B3C">
            <w:pPr>
              <w:spacing w:line="360" w:lineRule="auto"/>
              <w:jc w:val="both"/>
              <w:rPr>
                <w:rFonts w:eastAsia="Arial"/>
                <w:sz w:val="26"/>
                <w:szCs w:val="26"/>
                <w:lang w:val="vi"/>
              </w:rPr>
            </w:pPr>
            <w:r w:rsidRPr="00B8618F">
              <w:rPr>
                <w:rFonts w:eastAsia="Times New Roman"/>
                <w:sz w:val="26"/>
                <w:szCs w:val="26"/>
                <w:lang w:val="vi"/>
              </w:rPr>
              <w:t>Hệ thống video bị gián đoạn → thông báo lỗi và không cho phát video.</w:t>
            </w:r>
          </w:p>
        </w:tc>
      </w:tr>
      <w:tr w:rsidR="37446A99" w:rsidRPr="00B8618F" w14:paraId="0B758D84" w14:textId="77777777" w:rsidTr="008F7001">
        <w:trPr>
          <w:trHeight w:val="300"/>
        </w:trPr>
        <w:tc>
          <w:tcPr>
            <w:tcW w:w="3061" w:type="dxa"/>
            <w:shd w:val="clear" w:color="auto" w:fill="C6D9F1"/>
            <w:vAlign w:val="center"/>
          </w:tcPr>
          <w:p w14:paraId="638DF558" w14:textId="77777777" w:rsidR="37446A99" w:rsidRPr="00B8618F" w:rsidRDefault="37446A99" w:rsidP="00D01B3C">
            <w:pPr>
              <w:spacing w:line="360" w:lineRule="auto"/>
              <w:rPr>
                <w:rFonts w:eastAsia="Arial"/>
                <w:sz w:val="26"/>
                <w:szCs w:val="26"/>
                <w:lang w:val="vi"/>
              </w:rPr>
            </w:pPr>
            <w:r w:rsidRPr="00B8618F">
              <w:rPr>
                <w:rFonts w:eastAsia="Times New Roman"/>
                <w:b/>
                <w:bCs/>
                <w:sz w:val="26"/>
                <w:szCs w:val="26"/>
                <w:lang w:val="vi"/>
              </w:rPr>
              <w:t>Ưu tiên:</w:t>
            </w:r>
          </w:p>
        </w:tc>
        <w:tc>
          <w:tcPr>
            <w:tcW w:w="6520" w:type="dxa"/>
          </w:tcPr>
          <w:p w14:paraId="68B989BF" w14:textId="77777777" w:rsidR="37446A99" w:rsidRPr="00B8618F" w:rsidRDefault="37446A99" w:rsidP="00D01B3C">
            <w:pPr>
              <w:spacing w:line="360" w:lineRule="auto"/>
              <w:rPr>
                <w:rFonts w:eastAsia="Arial"/>
                <w:sz w:val="26"/>
                <w:szCs w:val="26"/>
                <w:lang w:val="vi"/>
              </w:rPr>
            </w:pPr>
            <w:r w:rsidRPr="00B8618F">
              <w:rPr>
                <w:rFonts w:eastAsia="Times New Roman"/>
                <w:sz w:val="26"/>
                <w:szCs w:val="26"/>
                <w:lang w:val="vi"/>
              </w:rPr>
              <w:t>Cao</w:t>
            </w:r>
          </w:p>
        </w:tc>
      </w:tr>
      <w:tr w:rsidR="37446A99" w:rsidRPr="00B8618F" w14:paraId="5FAA6614" w14:textId="77777777" w:rsidTr="008F7001">
        <w:trPr>
          <w:trHeight w:val="300"/>
        </w:trPr>
        <w:tc>
          <w:tcPr>
            <w:tcW w:w="3061" w:type="dxa"/>
            <w:shd w:val="clear" w:color="auto" w:fill="C6D9F1"/>
            <w:vAlign w:val="center"/>
          </w:tcPr>
          <w:p w14:paraId="286C870E" w14:textId="77777777" w:rsidR="37446A99" w:rsidRPr="00B8618F" w:rsidRDefault="37446A99" w:rsidP="00D01B3C">
            <w:pPr>
              <w:spacing w:line="360" w:lineRule="auto"/>
              <w:rPr>
                <w:rFonts w:eastAsia="Arial"/>
                <w:sz w:val="26"/>
                <w:szCs w:val="26"/>
                <w:lang w:val="vi"/>
              </w:rPr>
            </w:pPr>
            <w:r w:rsidRPr="00B8618F">
              <w:rPr>
                <w:rFonts w:eastAsia="Times New Roman"/>
                <w:b/>
                <w:bCs/>
                <w:sz w:val="26"/>
                <w:szCs w:val="26"/>
                <w:lang w:val="vi"/>
              </w:rPr>
              <w:lastRenderedPageBreak/>
              <w:t>Tần suất sử dụng:</w:t>
            </w:r>
          </w:p>
        </w:tc>
        <w:tc>
          <w:tcPr>
            <w:tcW w:w="6520" w:type="dxa"/>
          </w:tcPr>
          <w:p w14:paraId="58720A39" w14:textId="77777777" w:rsidR="37446A99" w:rsidRPr="00B8618F" w:rsidRDefault="37446A99" w:rsidP="00D01B3C">
            <w:pPr>
              <w:spacing w:line="360" w:lineRule="auto"/>
              <w:jc w:val="both"/>
              <w:rPr>
                <w:rFonts w:eastAsia="Arial"/>
                <w:sz w:val="26"/>
                <w:szCs w:val="26"/>
                <w:lang w:val="vi"/>
              </w:rPr>
            </w:pPr>
            <w:r w:rsidRPr="00B8618F">
              <w:rPr>
                <w:rFonts w:eastAsia="Times New Roman"/>
                <w:sz w:val="26"/>
                <w:szCs w:val="26"/>
                <w:lang w:val="vi"/>
              </w:rPr>
              <w:t>Sử dụng thường xuyên trong suốt quá trình học tập của học viên, mỗi khi xem bài giảng.</w:t>
            </w:r>
          </w:p>
        </w:tc>
      </w:tr>
    </w:tbl>
    <w:p w14:paraId="1EB87DE9" w14:textId="1217CF80" w:rsidR="6B12684A" w:rsidRPr="00B8618F" w:rsidRDefault="00B72886" w:rsidP="00D01B3C">
      <w:pPr>
        <w:pStyle w:val="Caption"/>
        <w:spacing w:before="0" w:after="0" w:line="360" w:lineRule="auto"/>
        <w:rPr>
          <w:rFonts w:eastAsia="Arial"/>
          <w:i w:val="0"/>
          <w:iCs w:val="0"/>
          <w:lang w:eastAsia="ja-JP"/>
        </w:rPr>
      </w:pPr>
      <w:r>
        <w:t xml:space="preserve">Bảng </w:t>
      </w:r>
      <w:r>
        <w:fldChar w:fldCharType="begin"/>
      </w:r>
      <w:r>
        <w:instrText>SEQ Bảng \* ARABIC</w:instrText>
      </w:r>
      <w:r>
        <w:fldChar w:fldCharType="separate"/>
      </w:r>
      <w:r>
        <w:rPr>
          <w:noProof/>
        </w:rPr>
        <w:t>11</w:t>
      </w:r>
      <w:r>
        <w:fldChar w:fldCharType="end"/>
      </w:r>
      <w:r>
        <w:rPr>
          <w:noProof/>
        </w:rPr>
        <w:t xml:space="preserve">. </w:t>
      </w:r>
      <w:r w:rsidRPr="00162CA2">
        <w:rPr>
          <w:noProof/>
        </w:rPr>
        <w:t>Mô ta use case “Học online qua video”</w:t>
      </w:r>
    </w:p>
    <w:p w14:paraId="4FCF6C00" w14:textId="77777777" w:rsidR="00175F31" w:rsidRDefault="1827DB9B" w:rsidP="00D01B3C">
      <w:pPr>
        <w:keepNext/>
        <w:spacing w:beforeLines="50" w:before="120" w:after="0" w:line="360" w:lineRule="auto"/>
        <w:jc w:val="center"/>
      </w:pPr>
      <w:r w:rsidRPr="00B8618F">
        <w:rPr>
          <w:noProof/>
        </w:rPr>
        <w:lastRenderedPageBreak/>
        <w:drawing>
          <wp:inline distT="0" distB="0" distL="0" distR="0" wp14:anchorId="11DE9F23" wp14:editId="6ECF6EBD">
            <wp:extent cx="5874195" cy="7467600"/>
            <wp:effectExtent l="0" t="0" r="0" b="0"/>
            <wp:docPr id="15814157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15775" name=""/>
                    <pic:cNvPicPr/>
                  </pic:nvPicPr>
                  <pic:blipFill>
                    <a:blip r:embed="rId19">
                      <a:extLst>
                        <a:ext uri="{28A0092B-C50C-407E-A947-70E740481C1C}">
                          <a14:useLocalDpi xmlns:a14="http://schemas.microsoft.com/office/drawing/2010/main" val="0"/>
                        </a:ext>
                      </a:extLst>
                    </a:blip>
                    <a:stretch>
                      <a:fillRect/>
                    </a:stretch>
                  </pic:blipFill>
                  <pic:spPr>
                    <a:xfrm>
                      <a:off x="0" y="0"/>
                      <a:ext cx="5886879" cy="7483725"/>
                    </a:xfrm>
                    <a:prstGeom prst="rect">
                      <a:avLst/>
                    </a:prstGeom>
                  </pic:spPr>
                </pic:pic>
              </a:graphicData>
            </a:graphic>
          </wp:inline>
        </w:drawing>
      </w:r>
    </w:p>
    <w:p w14:paraId="6699E6C5" w14:textId="5D29A583" w:rsidR="1827DB9B" w:rsidRPr="00B8618F" w:rsidRDefault="00175F31" w:rsidP="00D01B3C">
      <w:pPr>
        <w:pStyle w:val="Caption"/>
        <w:spacing w:before="0" w:after="0" w:line="360" w:lineRule="auto"/>
      </w:pPr>
      <w:r>
        <w:t xml:space="preserve">Hình </w:t>
      </w:r>
      <w:r>
        <w:fldChar w:fldCharType="begin"/>
      </w:r>
      <w:r>
        <w:instrText>SEQ Hình \* ARABIC</w:instrText>
      </w:r>
      <w:r>
        <w:fldChar w:fldCharType="separate"/>
      </w:r>
      <w:r w:rsidR="00724A6F">
        <w:rPr>
          <w:noProof/>
        </w:rPr>
        <w:t>11</w:t>
      </w:r>
      <w:r>
        <w:fldChar w:fldCharType="end"/>
      </w:r>
      <w:r w:rsidRPr="001740A9">
        <w:rPr>
          <w:noProof/>
        </w:rPr>
        <w:t>. Sơ đồ hoạt động “Học Online qua video”</w:t>
      </w:r>
    </w:p>
    <w:p w14:paraId="2E363705" w14:textId="73F7E7D9" w:rsidR="1827DB9B" w:rsidRPr="00B8618F" w:rsidRDefault="1827DB9B" w:rsidP="00D01B3C">
      <w:pPr>
        <w:spacing w:beforeLines="50" w:before="120" w:after="0" w:line="360" w:lineRule="auto"/>
        <w:jc w:val="center"/>
        <w:rPr>
          <w:i/>
          <w:iCs/>
        </w:rPr>
      </w:pPr>
    </w:p>
    <w:p w14:paraId="66397807" w14:textId="2A7B41F5" w:rsidR="37446A99" w:rsidRPr="00B8618F" w:rsidRDefault="37446A99" w:rsidP="00D01B3C">
      <w:pPr>
        <w:spacing w:beforeLines="50" w:before="120" w:after="0" w:line="360" w:lineRule="auto"/>
        <w:rPr>
          <w:rFonts w:eastAsia="SimHei"/>
          <w:i/>
          <w:iCs/>
          <w:lang w:eastAsia="ja-JP"/>
        </w:rPr>
      </w:pPr>
    </w:p>
    <w:p w14:paraId="01A9563F" w14:textId="638E8C31" w:rsidR="24233A10" w:rsidRPr="00B8618F" w:rsidRDefault="24233A10" w:rsidP="00D01B3C">
      <w:pPr>
        <w:pStyle w:val="Heading4"/>
        <w:spacing w:before="0" w:after="0"/>
      </w:pPr>
      <w:r w:rsidRPr="00B8618F">
        <w:lastRenderedPageBreak/>
        <w:t>3.2.1.</w:t>
      </w:r>
      <w:r w:rsidR="008F7001">
        <w:t>9</w:t>
      </w:r>
      <w:r w:rsidRPr="00B8618F">
        <w:t>. Tham gia thảo luận</w:t>
      </w:r>
      <w:r w:rsidR="00E8709C">
        <w:t>.</w:t>
      </w:r>
    </w:p>
    <w:tbl>
      <w:tblPr>
        <w:tblW w:w="0" w:type="auto"/>
        <w:tblLayout w:type="fixed"/>
        <w:tblLook w:val="04A0" w:firstRow="1" w:lastRow="0" w:firstColumn="1" w:lastColumn="0" w:noHBand="0" w:noVBand="1"/>
      </w:tblPr>
      <w:tblGrid>
        <w:gridCol w:w="3061"/>
        <w:gridCol w:w="6520"/>
      </w:tblGrid>
      <w:tr w:rsidR="37446A99" w:rsidRPr="00B8618F" w14:paraId="15092B4B" w14:textId="77777777" w:rsidTr="006D7C4C">
        <w:trPr>
          <w:trHeight w:val="570"/>
        </w:trPr>
        <w:tc>
          <w:tcPr>
            <w:tcW w:w="30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0" w:type="dxa"/>
              <w:right w:w="100" w:type="dxa"/>
            </w:tcMar>
            <w:vAlign w:val="center"/>
          </w:tcPr>
          <w:p w14:paraId="4BF5AA9E" w14:textId="2054D2CD" w:rsidR="37446A99" w:rsidRPr="00B8618F" w:rsidRDefault="37446A99" w:rsidP="00D01B3C">
            <w:pPr>
              <w:spacing w:after="0" w:line="360" w:lineRule="auto"/>
            </w:pPr>
            <w:r w:rsidRPr="00B8618F">
              <w:rPr>
                <w:rFonts w:eastAsia="Times New Roman"/>
                <w:b/>
                <w:bCs/>
              </w:rPr>
              <w:t>Trường hợp:</w:t>
            </w:r>
          </w:p>
        </w:tc>
        <w:tc>
          <w:tcPr>
            <w:tcW w:w="6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vAlign w:val="center"/>
          </w:tcPr>
          <w:p w14:paraId="49831A44" w14:textId="665DD2EB" w:rsidR="37446A99" w:rsidRPr="00B8618F" w:rsidRDefault="37446A99" w:rsidP="00D01B3C">
            <w:pPr>
              <w:spacing w:after="0" w:line="360" w:lineRule="auto"/>
            </w:pPr>
            <w:r w:rsidRPr="00B8618F">
              <w:rPr>
                <w:rFonts w:eastAsia="Times New Roman"/>
              </w:rPr>
              <w:t>Tham gia thảo luận</w:t>
            </w:r>
          </w:p>
        </w:tc>
      </w:tr>
      <w:tr w:rsidR="37446A99" w:rsidRPr="00B8618F" w14:paraId="1A8602AB" w14:textId="77777777" w:rsidTr="006D7C4C">
        <w:trPr>
          <w:trHeight w:val="570"/>
        </w:trPr>
        <w:tc>
          <w:tcPr>
            <w:tcW w:w="30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0" w:type="dxa"/>
              <w:right w:w="100" w:type="dxa"/>
            </w:tcMar>
            <w:vAlign w:val="center"/>
          </w:tcPr>
          <w:p w14:paraId="0367DC10" w14:textId="1022C9B8" w:rsidR="37446A99" w:rsidRPr="00B8618F" w:rsidRDefault="37446A99" w:rsidP="00D01B3C">
            <w:pPr>
              <w:spacing w:after="0" w:line="360" w:lineRule="auto"/>
            </w:pPr>
            <w:r w:rsidRPr="00B8618F">
              <w:rPr>
                <w:rFonts w:eastAsia="Times New Roman"/>
                <w:b/>
                <w:bCs/>
              </w:rPr>
              <w:t>Tác nhân:</w:t>
            </w:r>
          </w:p>
        </w:tc>
        <w:tc>
          <w:tcPr>
            <w:tcW w:w="6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vAlign w:val="center"/>
          </w:tcPr>
          <w:p w14:paraId="17A11B7A" w14:textId="51BC2F53" w:rsidR="37446A99" w:rsidRPr="00B8618F" w:rsidRDefault="37446A99" w:rsidP="00D01B3C">
            <w:pPr>
              <w:spacing w:after="0" w:line="360" w:lineRule="auto"/>
            </w:pPr>
            <w:r w:rsidRPr="00B8618F">
              <w:rPr>
                <w:rFonts w:eastAsia="Times New Roman"/>
              </w:rPr>
              <w:t>Học viên</w:t>
            </w:r>
          </w:p>
        </w:tc>
      </w:tr>
      <w:tr w:rsidR="37446A99" w:rsidRPr="00B8618F" w14:paraId="69F627CD" w14:textId="77777777" w:rsidTr="006D7C4C">
        <w:trPr>
          <w:trHeight w:val="570"/>
        </w:trPr>
        <w:tc>
          <w:tcPr>
            <w:tcW w:w="30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0" w:type="dxa"/>
              <w:right w:w="100" w:type="dxa"/>
            </w:tcMar>
            <w:vAlign w:val="center"/>
          </w:tcPr>
          <w:p w14:paraId="286DBDF1" w14:textId="0ADC9DFE" w:rsidR="37446A99" w:rsidRPr="00B8618F" w:rsidRDefault="37446A99" w:rsidP="00D01B3C">
            <w:pPr>
              <w:spacing w:after="0" w:line="360" w:lineRule="auto"/>
            </w:pPr>
            <w:r w:rsidRPr="00B8618F">
              <w:rPr>
                <w:rFonts w:eastAsia="Times New Roman"/>
                <w:b/>
                <w:bCs/>
              </w:rPr>
              <w:t>Mô tả:</w:t>
            </w:r>
          </w:p>
        </w:tc>
        <w:tc>
          <w:tcPr>
            <w:tcW w:w="6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vAlign w:val="center"/>
          </w:tcPr>
          <w:p w14:paraId="498A7E21" w14:textId="3F715AD3" w:rsidR="37446A99" w:rsidRPr="00B8618F" w:rsidRDefault="37446A99" w:rsidP="00D01B3C">
            <w:pPr>
              <w:spacing w:after="0" w:line="360" w:lineRule="auto"/>
              <w:jc w:val="both"/>
            </w:pPr>
            <w:r w:rsidRPr="00B8618F">
              <w:rPr>
                <w:rFonts w:eastAsia="Times New Roman"/>
              </w:rPr>
              <w:t>Học viên có thể tham gia trả lời, đặt câu hỏi và trao đổi trong các chủ đề thảo luận của khóa học.</w:t>
            </w:r>
          </w:p>
        </w:tc>
      </w:tr>
      <w:tr w:rsidR="37446A99" w:rsidRPr="00B8618F" w14:paraId="43E26B61" w14:textId="77777777" w:rsidTr="006D7C4C">
        <w:trPr>
          <w:trHeight w:val="570"/>
        </w:trPr>
        <w:tc>
          <w:tcPr>
            <w:tcW w:w="30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0" w:type="dxa"/>
              <w:right w:w="100" w:type="dxa"/>
            </w:tcMar>
            <w:vAlign w:val="center"/>
          </w:tcPr>
          <w:p w14:paraId="4CF4AD0D" w14:textId="65C252D4" w:rsidR="37446A99" w:rsidRPr="00B8618F" w:rsidRDefault="37446A99" w:rsidP="00D01B3C">
            <w:pPr>
              <w:spacing w:after="0" w:line="360" w:lineRule="auto"/>
            </w:pPr>
            <w:r w:rsidRPr="00B8618F">
              <w:rPr>
                <w:rFonts w:eastAsia="Times New Roman"/>
                <w:b/>
                <w:bCs/>
              </w:rPr>
              <w:t>Kích hoạt:</w:t>
            </w:r>
          </w:p>
        </w:tc>
        <w:tc>
          <w:tcPr>
            <w:tcW w:w="6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vAlign w:val="center"/>
          </w:tcPr>
          <w:p w14:paraId="6A8C9F22" w14:textId="1EAC2887" w:rsidR="37446A99" w:rsidRPr="00B8618F" w:rsidRDefault="37446A99" w:rsidP="00D01B3C">
            <w:pPr>
              <w:spacing w:after="0" w:line="360" w:lineRule="auto"/>
            </w:pPr>
            <w:r w:rsidRPr="00B8618F">
              <w:rPr>
                <w:rFonts w:eastAsia="Times New Roman"/>
              </w:rPr>
              <w:t>Học viên chọn chủ đề thảo luận muốn tham gia.</w:t>
            </w:r>
          </w:p>
        </w:tc>
      </w:tr>
      <w:tr w:rsidR="37446A99" w:rsidRPr="00B8618F" w14:paraId="03DB8754" w14:textId="77777777" w:rsidTr="006D7C4C">
        <w:trPr>
          <w:trHeight w:val="570"/>
        </w:trPr>
        <w:tc>
          <w:tcPr>
            <w:tcW w:w="30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0" w:type="dxa"/>
              <w:right w:w="100" w:type="dxa"/>
            </w:tcMar>
            <w:vAlign w:val="center"/>
          </w:tcPr>
          <w:p w14:paraId="023B241D" w14:textId="3263B962" w:rsidR="37446A99" w:rsidRPr="00B8618F" w:rsidRDefault="37446A99" w:rsidP="00D01B3C">
            <w:pPr>
              <w:spacing w:after="0" w:line="360" w:lineRule="auto"/>
            </w:pPr>
            <w:r w:rsidRPr="00B8618F">
              <w:rPr>
                <w:rFonts w:eastAsia="Times New Roman"/>
                <w:b/>
                <w:bCs/>
              </w:rPr>
              <w:t>Tiền điều kiện:</w:t>
            </w:r>
          </w:p>
        </w:tc>
        <w:tc>
          <w:tcPr>
            <w:tcW w:w="6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vAlign w:val="center"/>
          </w:tcPr>
          <w:p w14:paraId="282D114F" w14:textId="3D296076" w:rsidR="37446A99" w:rsidRPr="00B8618F" w:rsidRDefault="37446A99" w:rsidP="00D01B3C">
            <w:pPr>
              <w:spacing w:after="0" w:line="360" w:lineRule="auto"/>
            </w:pPr>
            <w:r w:rsidRPr="00B8618F">
              <w:rPr>
                <w:rFonts w:eastAsia="Times New Roman"/>
              </w:rPr>
              <w:t>Học viên đã đăng nhập</w:t>
            </w:r>
          </w:p>
          <w:p w14:paraId="720DD241" w14:textId="0B097244" w:rsidR="37446A99" w:rsidRPr="00B8618F" w:rsidRDefault="37446A99" w:rsidP="00D01B3C">
            <w:pPr>
              <w:spacing w:after="0" w:line="360" w:lineRule="auto"/>
            </w:pPr>
            <w:r w:rsidRPr="00B8618F">
              <w:rPr>
                <w:rFonts w:eastAsia="Times New Roman"/>
              </w:rPr>
              <w:t>Đã tham gia khóa học</w:t>
            </w:r>
          </w:p>
        </w:tc>
      </w:tr>
      <w:tr w:rsidR="37446A99" w:rsidRPr="00B8618F" w14:paraId="578B3E2F" w14:textId="77777777" w:rsidTr="006D7C4C">
        <w:trPr>
          <w:trHeight w:val="570"/>
        </w:trPr>
        <w:tc>
          <w:tcPr>
            <w:tcW w:w="30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0" w:type="dxa"/>
              <w:right w:w="100" w:type="dxa"/>
            </w:tcMar>
            <w:vAlign w:val="center"/>
          </w:tcPr>
          <w:p w14:paraId="33E09CD4" w14:textId="42D75F50" w:rsidR="37446A99" w:rsidRPr="00B8618F" w:rsidRDefault="37446A99" w:rsidP="00D01B3C">
            <w:pPr>
              <w:spacing w:after="0" w:line="360" w:lineRule="auto"/>
            </w:pPr>
            <w:r w:rsidRPr="00B8618F">
              <w:rPr>
                <w:rFonts w:eastAsia="Times New Roman"/>
                <w:b/>
                <w:bCs/>
              </w:rPr>
              <w:t>Hậu điều kiện:</w:t>
            </w:r>
          </w:p>
        </w:tc>
        <w:tc>
          <w:tcPr>
            <w:tcW w:w="6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vAlign w:val="center"/>
          </w:tcPr>
          <w:p w14:paraId="3ECCF64A" w14:textId="4C94E359" w:rsidR="37446A99" w:rsidRPr="00B8618F" w:rsidRDefault="37446A99" w:rsidP="00D01B3C">
            <w:pPr>
              <w:spacing w:after="0" w:line="360" w:lineRule="auto"/>
              <w:jc w:val="both"/>
            </w:pPr>
            <w:r w:rsidRPr="00B8618F">
              <w:rPr>
                <w:rFonts w:eastAsia="Times New Roman"/>
              </w:rPr>
              <w:t>Bình luận được lưu và hiển thị trong chuỗi thảo luận</w:t>
            </w:r>
          </w:p>
        </w:tc>
      </w:tr>
      <w:tr w:rsidR="37446A99" w:rsidRPr="00B8618F" w14:paraId="4E812836" w14:textId="77777777" w:rsidTr="006D7C4C">
        <w:trPr>
          <w:trHeight w:val="570"/>
        </w:trPr>
        <w:tc>
          <w:tcPr>
            <w:tcW w:w="30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0" w:type="dxa"/>
              <w:right w:w="100" w:type="dxa"/>
            </w:tcMar>
            <w:vAlign w:val="center"/>
          </w:tcPr>
          <w:p w14:paraId="09FAD9AB" w14:textId="5D245EBB" w:rsidR="37446A99" w:rsidRPr="00B8618F" w:rsidRDefault="37446A99" w:rsidP="00D01B3C">
            <w:pPr>
              <w:spacing w:after="0" w:line="360" w:lineRule="auto"/>
            </w:pPr>
            <w:r w:rsidRPr="00B8618F">
              <w:rPr>
                <w:rFonts w:eastAsia="Times New Roman"/>
                <w:b/>
                <w:bCs/>
              </w:rPr>
              <w:t>Luồng thông thường:</w:t>
            </w:r>
          </w:p>
        </w:tc>
        <w:tc>
          <w:tcPr>
            <w:tcW w:w="6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vAlign w:val="center"/>
          </w:tcPr>
          <w:p w14:paraId="63B327CB" w14:textId="340535FA" w:rsidR="37446A99" w:rsidRPr="00B8618F" w:rsidRDefault="37446A99" w:rsidP="00BB2F39">
            <w:pPr>
              <w:pStyle w:val="ListParagraph"/>
              <w:numPr>
                <w:ilvl w:val="0"/>
                <w:numId w:val="10"/>
              </w:numPr>
              <w:spacing w:after="0" w:line="360" w:lineRule="auto"/>
              <w:ind w:left="360"/>
              <w:rPr>
                <w:rFonts w:eastAsia="Times New Roman"/>
              </w:rPr>
            </w:pPr>
            <w:r w:rsidRPr="00B8618F">
              <w:rPr>
                <w:rFonts w:eastAsia="Times New Roman"/>
              </w:rPr>
              <w:t>Học viên đăng nhập vào hệ thống</w:t>
            </w:r>
          </w:p>
          <w:p w14:paraId="53B52A7F" w14:textId="05D87FD4" w:rsidR="37446A99" w:rsidRPr="00B8618F" w:rsidRDefault="37446A99" w:rsidP="00BB2F39">
            <w:pPr>
              <w:pStyle w:val="ListParagraph"/>
              <w:numPr>
                <w:ilvl w:val="0"/>
                <w:numId w:val="10"/>
              </w:numPr>
              <w:spacing w:after="0" w:line="360" w:lineRule="auto"/>
              <w:ind w:left="360"/>
              <w:rPr>
                <w:rFonts w:eastAsia="Times New Roman"/>
              </w:rPr>
            </w:pPr>
            <w:r w:rsidRPr="00B8618F">
              <w:rPr>
                <w:rFonts w:eastAsia="Times New Roman"/>
              </w:rPr>
              <w:t>Truy cập “Khóa học của tôi”</w:t>
            </w:r>
          </w:p>
          <w:p w14:paraId="2C9CF2EA" w14:textId="18474D0E" w:rsidR="37446A99" w:rsidRPr="00B8618F" w:rsidRDefault="37446A99" w:rsidP="00BB2F39">
            <w:pPr>
              <w:pStyle w:val="ListParagraph"/>
              <w:numPr>
                <w:ilvl w:val="0"/>
                <w:numId w:val="10"/>
              </w:numPr>
              <w:spacing w:after="0" w:line="360" w:lineRule="auto"/>
              <w:ind w:left="360"/>
              <w:rPr>
                <w:rFonts w:eastAsia="Times New Roman"/>
              </w:rPr>
            </w:pPr>
            <w:r w:rsidRPr="00B8618F">
              <w:rPr>
                <w:rFonts w:eastAsia="Times New Roman"/>
              </w:rPr>
              <w:t>Chọn tab “Thảo luận”</w:t>
            </w:r>
          </w:p>
          <w:p w14:paraId="429EC9BF" w14:textId="22E23A43" w:rsidR="37446A99" w:rsidRPr="00B8618F" w:rsidRDefault="37446A99" w:rsidP="00BB2F39">
            <w:pPr>
              <w:pStyle w:val="ListParagraph"/>
              <w:numPr>
                <w:ilvl w:val="0"/>
                <w:numId w:val="10"/>
              </w:numPr>
              <w:spacing w:after="0" w:line="360" w:lineRule="auto"/>
              <w:ind w:left="360"/>
              <w:rPr>
                <w:rFonts w:eastAsia="Times New Roman"/>
              </w:rPr>
            </w:pPr>
            <w:r w:rsidRPr="00B8618F">
              <w:rPr>
                <w:rFonts w:eastAsia="Times New Roman"/>
              </w:rPr>
              <w:t>Mở một chủ đề thảo luận</w:t>
            </w:r>
          </w:p>
          <w:p w14:paraId="7ED3395F" w14:textId="3135BEFC" w:rsidR="37446A99" w:rsidRPr="00B8618F" w:rsidRDefault="37446A99" w:rsidP="00BB2F39">
            <w:pPr>
              <w:pStyle w:val="ListParagraph"/>
              <w:numPr>
                <w:ilvl w:val="0"/>
                <w:numId w:val="10"/>
              </w:numPr>
              <w:spacing w:after="0" w:line="360" w:lineRule="auto"/>
              <w:ind w:left="360"/>
              <w:rPr>
                <w:rFonts w:eastAsia="Times New Roman"/>
              </w:rPr>
            </w:pPr>
            <w:r w:rsidRPr="00B8618F">
              <w:rPr>
                <w:rFonts w:eastAsia="Times New Roman"/>
              </w:rPr>
              <w:t>Nhập nội dung câu hỏi hoặc bình luận</w:t>
            </w:r>
          </w:p>
          <w:p w14:paraId="59610A0F" w14:textId="77D4E26B" w:rsidR="37446A99" w:rsidRPr="00B8618F" w:rsidRDefault="37446A99" w:rsidP="00BB2F39">
            <w:pPr>
              <w:pStyle w:val="ListParagraph"/>
              <w:numPr>
                <w:ilvl w:val="0"/>
                <w:numId w:val="10"/>
              </w:numPr>
              <w:spacing w:after="0" w:line="360" w:lineRule="auto"/>
              <w:ind w:left="360"/>
              <w:rPr>
                <w:rFonts w:eastAsia="Times New Roman"/>
              </w:rPr>
            </w:pPr>
            <w:r w:rsidRPr="00B8618F">
              <w:rPr>
                <w:rFonts w:eastAsia="Times New Roman"/>
              </w:rPr>
              <w:t>Nhấn nút "Gửi"</w:t>
            </w:r>
          </w:p>
          <w:p w14:paraId="05E20AF3" w14:textId="4C80C807" w:rsidR="37446A99" w:rsidRPr="00B8618F" w:rsidRDefault="37446A99" w:rsidP="00BB2F39">
            <w:pPr>
              <w:pStyle w:val="ListParagraph"/>
              <w:numPr>
                <w:ilvl w:val="0"/>
                <w:numId w:val="10"/>
              </w:numPr>
              <w:spacing w:after="0" w:line="360" w:lineRule="auto"/>
              <w:ind w:left="360"/>
              <w:rPr>
                <w:rFonts w:eastAsia="Times New Roman"/>
              </w:rPr>
            </w:pPr>
            <w:r w:rsidRPr="00B8618F">
              <w:rPr>
                <w:rFonts w:eastAsia="Times New Roman"/>
              </w:rPr>
              <w:t>Hệ thống hiển thị bình luận và thông báo "Bình luận đã được đăng"</w:t>
            </w:r>
          </w:p>
        </w:tc>
      </w:tr>
      <w:tr w:rsidR="37446A99" w:rsidRPr="00B8618F" w14:paraId="6B8835E5" w14:textId="77777777" w:rsidTr="006D7C4C">
        <w:trPr>
          <w:trHeight w:val="570"/>
        </w:trPr>
        <w:tc>
          <w:tcPr>
            <w:tcW w:w="30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0" w:type="dxa"/>
              <w:right w:w="100" w:type="dxa"/>
            </w:tcMar>
            <w:vAlign w:val="center"/>
          </w:tcPr>
          <w:p w14:paraId="59F415BC" w14:textId="05B33B0B" w:rsidR="37446A99" w:rsidRPr="00B8618F" w:rsidRDefault="37446A99" w:rsidP="00D01B3C">
            <w:pPr>
              <w:spacing w:after="0" w:line="360" w:lineRule="auto"/>
            </w:pPr>
            <w:r w:rsidRPr="00B8618F">
              <w:rPr>
                <w:rFonts w:eastAsia="Times New Roman"/>
                <w:b/>
                <w:bCs/>
              </w:rPr>
              <w:t>Luồng thay thế:</w:t>
            </w:r>
          </w:p>
        </w:tc>
        <w:tc>
          <w:tcPr>
            <w:tcW w:w="6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vAlign w:val="center"/>
          </w:tcPr>
          <w:p w14:paraId="078FF562" w14:textId="15B60205" w:rsidR="37446A99" w:rsidRPr="00B8618F" w:rsidRDefault="37446A99" w:rsidP="00D01B3C">
            <w:pPr>
              <w:spacing w:after="0" w:line="360" w:lineRule="auto"/>
            </w:pPr>
            <w:r w:rsidRPr="00B8618F">
              <w:rPr>
                <w:rFonts w:eastAsia="Times New Roman"/>
              </w:rPr>
              <w:t>N/A</w:t>
            </w:r>
          </w:p>
        </w:tc>
      </w:tr>
      <w:tr w:rsidR="37446A99" w:rsidRPr="00B8618F" w14:paraId="0AA68E60" w14:textId="77777777" w:rsidTr="006D7C4C">
        <w:trPr>
          <w:trHeight w:val="570"/>
        </w:trPr>
        <w:tc>
          <w:tcPr>
            <w:tcW w:w="30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0" w:type="dxa"/>
              <w:right w:w="100" w:type="dxa"/>
            </w:tcMar>
            <w:vAlign w:val="center"/>
          </w:tcPr>
          <w:p w14:paraId="52701FA2" w14:textId="74E0247E" w:rsidR="37446A99" w:rsidRPr="00B8618F" w:rsidRDefault="37446A99" w:rsidP="00D01B3C">
            <w:pPr>
              <w:spacing w:after="0" w:line="360" w:lineRule="auto"/>
            </w:pPr>
            <w:r w:rsidRPr="00B8618F">
              <w:rPr>
                <w:rFonts w:eastAsia="Times New Roman"/>
                <w:b/>
                <w:bCs/>
              </w:rPr>
              <w:t>Ưu tiên:</w:t>
            </w:r>
          </w:p>
        </w:tc>
        <w:tc>
          <w:tcPr>
            <w:tcW w:w="6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vAlign w:val="center"/>
          </w:tcPr>
          <w:p w14:paraId="4D3EF86B" w14:textId="2E9EB1DC" w:rsidR="37446A99" w:rsidRPr="00B8618F" w:rsidRDefault="37446A99" w:rsidP="00D01B3C">
            <w:pPr>
              <w:spacing w:after="0" w:line="360" w:lineRule="auto"/>
            </w:pPr>
            <w:r w:rsidRPr="00B8618F">
              <w:rPr>
                <w:rFonts w:eastAsia="Times New Roman"/>
              </w:rPr>
              <w:t>Trung bình</w:t>
            </w:r>
          </w:p>
        </w:tc>
      </w:tr>
      <w:tr w:rsidR="37446A99" w:rsidRPr="00B8618F" w14:paraId="5994FF71" w14:textId="77777777" w:rsidTr="006D7C4C">
        <w:trPr>
          <w:trHeight w:val="570"/>
        </w:trPr>
        <w:tc>
          <w:tcPr>
            <w:tcW w:w="30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0" w:type="dxa"/>
              <w:right w:w="100" w:type="dxa"/>
            </w:tcMar>
            <w:vAlign w:val="center"/>
          </w:tcPr>
          <w:p w14:paraId="77DE8733" w14:textId="2FE395F9" w:rsidR="37446A99" w:rsidRPr="00B8618F" w:rsidRDefault="37446A99" w:rsidP="00D01B3C">
            <w:pPr>
              <w:spacing w:after="0" w:line="360" w:lineRule="auto"/>
            </w:pPr>
            <w:r w:rsidRPr="00B8618F">
              <w:rPr>
                <w:rFonts w:eastAsia="Times New Roman"/>
                <w:b/>
                <w:bCs/>
              </w:rPr>
              <w:t>Tần suất sử dụng:</w:t>
            </w:r>
          </w:p>
        </w:tc>
        <w:tc>
          <w:tcPr>
            <w:tcW w:w="6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vAlign w:val="center"/>
          </w:tcPr>
          <w:p w14:paraId="5396F426" w14:textId="7822C625" w:rsidR="37446A99" w:rsidRPr="00B8618F" w:rsidRDefault="37446A99" w:rsidP="00D01B3C">
            <w:pPr>
              <w:spacing w:after="0" w:line="360" w:lineRule="auto"/>
            </w:pPr>
            <w:r w:rsidRPr="00B8618F">
              <w:rPr>
                <w:rFonts w:eastAsia="Times New Roman"/>
              </w:rPr>
              <w:t>Nhiều lần trong quá trình học tập</w:t>
            </w:r>
          </w:p>
        </w:tc>
      </w:tr>
    </w:tbl>
    <w:p w14:paraId="41595AE0" w14:textId="77777777" w:rsidR="00F345A8" w:rsidRDefault="00D96345" w:rsidP="00D01B3C">
      <w:pPr>
        <w:keepNext/>
        <w:spacing w:beforeLines="50" w:before="120" w:after="0" w:line="360" w:lineRule="auto"/>
        <w:jc w:val="center"/>
      </w:pPr>
      <w:r w:rsidRPr="00B8618F">
        <w:rPr>
          <w:noProof/>
        </w:rPr>
        <w:lastRenderedPageBreak/>
        <w:drawing>
          <wp:inline distT="0" distB="0" distL="0" distR="0" wp14:anchorId="365510A0" wp14:editId="363B51CC">
            <wp:extent cx="5113020" cy="7928338"/>
            <wp:effectExtent l="0" t="0" r="0" b="0"/>
            <wp:docPr id="7685547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13447"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19540" cy="7938447"/>
                    </a:xfrm>
                    <a:prstGeom prst="rect">
                      <a:avLst/>
                    </a:prstGeom>
                  </pic:spPr>
                </pic:pic>
              </a:graphicData>
            </a:graphic>
          </wp:inline>
        </w:drawing>
      </w:r>
    </w:p>
    <w:p w14:paraId="7359DD1D" w14:textId="2E623A6F" w:rsidR="00544530" w:rsidRPr="004B3F3C" w:rsidRDefault="00F345A8" w:rsidP="00D01B3C">
      <w:pPr>
        <w:pStyle w:val="Caption"/>
        <w:spacing w:before="0" w:after="0" w:line="360" w:lineRule="auto"/>
        <w:rPr>
          <w:rFonts w:eastAsia="SimHei"/>
          <w:i w:val="0"/>
          <w:iCs w:val="0"/>
          <w:lang w:eastAsia="ja-JP"/>
        </w:rPr>
      </w:pPr>
      <w:r>
        <w:t xml:space="preserve">Hình </w:t>
      </w:r>
      <w:r>
        <w:fldChar w:fldCharType="begin"/>
      </w:r>
      <w:r>
        <w:instrText>SEQ Hình \* ARABIC</w:instrText>
      </w:r>
      <w:r>
        <w:fldChar w:fldCharType="separate"/>
      </w:r>
      <w:r w:rsidR="00724A6F">
        <w:rPr>
          <w:noProof/>
        </w:rPr>
        <w:t>12</w:t>
      </w:r>
      <w:r>
        <w:fldChar w:fldCharType="end"/>
      </w:r>
      <w:r w:rsidRPr="00DD05F0">
        <w:rPr>
          <w:noProof/>
        </w:rPr>
        <w:t>. Sơ đồ hoạt động “</w:t>
      </w:r>
      <w:r w:rsidR="00631235">
        <w:rPr>
          <w:noProof/>
        </w:rPr>
        <w:t>Tham gia thảo luận</w:t>
      </w:r>
      <w:r w:rsidRPr="00DD05F0">
        <w:rPr>
          <w:noProof/>
        </w:rPr>
        <w:t>”</w:t>
      </w:r>
    </w:p>
    <w:p w14:paraId="663A964C" w14:textId="6D500C17" w:rsidR="00B70122" w:rsidRPr="00B8618F" w:rsidRDefault="276A5059" w:rsidP="00D01B3C">
      <w:pPr>
        <w:pStyle w:val="Heading3"/>
      </w:pPr>
      <w:bookmarkStart w:id="74" w:name="_Toc204776767"/>
      <w:r w:rsidRPr="00B8618F">
        <w:lastRenderedPageBreak/>
        <w:t xml:space="preserve">3.2.2. Sơ đồ Use Case phân rã </w:t>
      </w:r>
      <w:r w:rsidR="5200FABA" w:rsidRPr="00B8618F">
        <w:t>G</w:t>
      </w:r>
      <w:r w:rsidRPr="00B8618F">
        <w:t>iảng viên</w:t>
      </w:r>
      <w:r w:rsidR="00E8709C">
        <w:t>.</w:t>
      </w:r>
      <w:bookmarkEnd w:id="74"/>
    </w:p>
    <w:p w14:paraId="0C5F5805" w14:textId="77777777" w:rsidR="00B70122" w:rsidRPr="00B8618F" w:rsidRDefault="00B70122" w:rsidP="00D01B3C">
      <w:pPr>
        <w:spacing w:after="0" w:line="360" w:lineRule="auto"/>
        <w:ind w:firstLineChars="253" w:firstLine="658"/>
        <w:jc w:val="both"/>
        <w:rPr>
          <w:rFonts w:eastAsia="Arial"/>
          <w:lang w:eastAsia="ja-JP"/>
        </w:rPr>
      </w:pPr>
      <w:r w:rsidRPr="00B8618F">
        <w:rPr>
          <w:rFonts w:eastAsia="SimSun"/>
          <w:lang w:val="vi" w:eastAsia="ja-JP"/>
        </w:rPr>
        <w:t xml:space="preserve">Biểu đồ </w:t>
      </w:r>
      <w:r w:rsidRPr="00B8618F">
        <w:rPr>
          <w:rFonts w:eastAsia="SimSun"/>
          <w:lang w:eastAsia="ja-JP"/>
        </w:rPr>
        <w:t>U</w:t>
      </w:r>
      <w:r w:rsidRPr="00B8618F">
        <w:rPr>
          <w:rFonts w:eastAsia="SimSun"/>
          <w:lang w:val="vi" w:eastAsia="ja-JP"/>
        </w:rPr>
        <w:t xml:space="preserve">se </w:t>
      </w:r>
      <w:r w:rsidRPr="00B8618F">
        <w:rPr>
          <w:rFonts w:eastAsia="SimSun"/>
          <w:lang w:eastAsia="ja-JP"/>
        </w:rPr>
        <w:t>C</w:t>
      </w:r>
      <w:r w:rsidRPr="00B8618F">
        <w:rPr>
          <w:rFonts w:eastAsia="SimSun"/>
          <w:lang w:val="vi" w:eastAsia="ja-JP"/>
        </w:rPr>
        <w:t>ase</w:t>
      </w:r>
      <w:r w:rsidRPr="00B8618F">
        <w:rPr>
          <w:rFonts w:eastAsia="SimSun"/>
          <w:lang w:eastAsia="ja-JP"/>
        </w:rPr>
        <w:t xml:space="preserve"> trong </w:t>
      </w:r>
      <w:r w:rsidRPr="00B8618F">
        <w:rPr>
          <w:rFonts w:eastAsia="SimSun"/>
          <w:i/>
          <w:lang w:eastAsia="ja-JP"/>
        </w:rPr>
        <w:t>Hình 3.3</w:t>
      </w:r>
      <w:r w:rsidRPr="00B8618F">
        <w:rPr>
          <w:rFonts w:eastAsia="SimSun"/>
          <w:lang w:eastAsia="ja-JP"/>
        </w:rPr>
        <w:t xml:space="preserve"> dưới đây</w:t>
      </w:r>
      <w:r w:rsidRPr="00B8618F">
        <w:rPr>
          <w:rFonts w:eastAsia="SimSun"/>
          <w:lang w:val="vi" w:eastAsia="ja-JP"/>
        </w:rPr>
        <w:t xml:space="preserve"> </w:t>
      </w:r>
      <w:r w:rsidRPr="00B8618F">
        <w:rPr>
          <w:rFonts w:eastAsia="SimSun"/>
          <w:lang w:eastAsia="ja-JP"/>
        </w:rPr>
        <w:t>mô tả các chức năng chính của chính của Giảng Viên.</w:t>
      </w:r>
    </w:p>
    <w:p w14:paraId="6B0C42E7" w14:textId="77777777" w:rsidR="003C2113" w:rsidRDefault="003C2113" w:rsidP="00D01B3C">
      <w:pPr>
        <w:keepNext/>
        <w:spacing w:after="0" w:line="360" w:lineRule="auto"/>
      </w:pPr>
      <w:r w:rsidRPr="003C2113">
        <w:rPr>
          <w:rFonts w:eastAsia="Times New Roman"/>
          <w:iCs/>
          <w:noProof/>
          <w:color w:val="auto"/>
          <w:sz w:val="24"/>
          <w:szCs w:val="24"/>
        </w:rPr>
        <w:drawing>
          <wp:inline distT="0" distB="0" distL="0" distR="0" wp14:anchorId="0C02FC8D" wp14:editId="54165872">
            <wp:extent cx="5972175" cy="7320280"/>
            <wp:effectExtent l="0" t="0" r="0" b="0"/>
            <wp:docPr id="82780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2175" cy="7320280"/>
                    </a:xfrm>
                    <a:prstGeom prst="rect">
                      <a:avLst/>
                    </a:prstGeom>
                    <a:noFill/>
                    <a:ln>
                      <a:noFill/>
                    </a:ln>
                  </pic:spPr>
                </pic:pic>
              </a:graphicData>
            </a:graphic>
          </wp:inline>
        </w:drawing>
      </w:r>
    </w:p>
    <w:p w14:paraId="2F555013" w14:textId="0EA27EE7" w:rsidR="00F4716B" w:rsidRPr="003C2113" w:rsidRDefault="003C2113" w:rsidP="00D01B3C">
      <w:pPr>
        <w:pStyle w:val="Caption"/>
        <w:spacing w:before="0" w:after="0" w:line="360" w:lineRule="auto"/>
        <w:rPr>
          <w:rFonts w:eastAsia="Times New Roman"/>
          <w:color w:val="auto"/>
          <w:sz w:val="24"/>
          <w:szCs w:val="24"/>
        </w:rPr>
      </w:pPr>
      <w:r>
        <w:t xml:space="preserve">Hình </w:t>
      </w:r>
      <w:r>
        <w:fldChar w:fldCharType="begin"/>
      </w:r>
      <w:r>
        <w:instrText>SEQ Hình \* ARABIC</w:instrText>
      </w:r>
      <w:r>
        <w:fldChar w:fldCharType="separate"/>
      </w:r>
      <w:r w:rsidR="00724A6F">
        <w:rPr>
          <w:noProof/>
        </w:rPr>
        <w:t>13</w:t>
      </w:r>
      <w:r>
        <w:fldChar w:fldCharType="end"/>
      </w:r>
      <w:r w:rsidRPr="009965D9">
        <w:rPr>
          <w:noProof/>
        </w:rPr>
        <w:t>. Sơ đồ Use Case phân rã giảng viên</w:t>
      </w:r>
      <w:bookmarkStart w:id="75" w:name="_Toc14868"/>
      <w:bookmarkStart w:id="76" w:name="_Toc12311"/>
    </w:p>
    <w:p w14:paraId="69C0D9C7" w14:textId="77777777" w:rsidR="00505ADC" w:rsidRDefault="00505ADC" w:rsidP="00D01B3C">
      <w:pPr>
        <w:spacing w:after="0" w:line="360" w:lineRule="auto"/>
      </w:pPr>
      <w:r>
        <w:lastRenderedPageBreak/>
        <w:t xml:space="preserve">3.2.2.1. </w:t>
      </w:r>
    </w:p>
    <w:tbl>
      <w:tblPr>
        <w:tblW w:w="9581" w:type="dxa"/>
        <w:tblInd w:w="98"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ook w:val="04A0" w:firstRow="1" w:lastRow="0" w:firstColumn="1" w:lastColumn="0" w:noHBand="0" w:noVBand="1"/>
      </w:tblPr>
      <w:tblGrid>
        <w:gridCol w:w="3061"/>
        <w:gridCol w:w="6520"/>
      </w:tblGrid>
      <w:tr w:rsidR="00505ADC" w:rsidRPr="00505ADC" w14:paraId="73454B1A" w14:textId="77777777" w:rsidTr="00045367">
        <w:trPr>
          <w:trHeight w:val="454"/>
        </w:trPr>
        <w:tc>
          <w:tcPr>
            <w:tcW w:w="3061" w:type="dxa"/>
            <w:tcBorders>
              <w:top w:val="single" w:sz="6" w:space="0" w:color="000000" w:themeColor="text1"/>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vAlign w:val="center"/>
            <w:hideMark/>
          </w:tcPr>
          <w:p w14:paraId="6E358525" w14:textId="77777777" w:rsidR="00505ADC" w:rsidRPr="00505ADC" w:rsidRDefault="00505ADC" w:rsidP="00D01B3C">
            <w:pPr>
              <w:spacing w:after="0" w:line="360" w:lineRule="auto"/>
              <w:rPr>
                <w:b/>
                <w:bCs/>
                <w:lang w:val="vi-VN"/>
              </w:rPr>
            </w:pPr>
            <w:r w:rsidRPr="00505ADC">
              <w:rPr>
                <w:b/>
                <w:bCs/>
                <w:lang w:val="vi-VN"/>
              </w:rPr>
              <w:t>Trường hợp:</w:t>
            </w:r>
          </w:p>
        </w:tc>
        <w:tc>
          <w:tcPr>
            <w:tcW w:w="6520" w:type="dxa"/>
            <w:tcBorders>
              <w:top w:val="single" w:sz="6" w:space="0" w:color="000000" w:themeColor="text1"/>
              <w:left w:val="single" w:sz="6"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641BEE6" w14:textId="77777777" w:rsidR="00505ADC" w:rsidRPr="00505ADC" w:rsidRDefault="00505ADC" w:rsidP="00D01B3C">
            <w:pPr>
              <w:spacing w:after="0" w:line="360" w:lineRule="auto"/>
              <w:rPr>
                <w:lang w:val="vi-VN"/>
              </w:rPr>
            </w:pPr>
            <w:r w:rsidRPr="00505ADC">
              <w:t>Đăng ký</w:t>
            </w:r>
          </w:p>
        </w:tc>
      </w:tr>
      <w:tr w:rsidR="00505ADC" w:rsidRPr="00505ADC" w14:paraId="6A30370F" w14:textId="77777777" w:rsidTr="00045367">
        <w:trPr>
          <w:trHeight w:val="454"/>
        </w:trPr>
        <w:tc>
          <w:tcPr>
            <w:tcW w:w="3061" w:type="dxa"/>
            <w:tcBorders>
              <w:top w:val="single" w:sz="6" w:space="0" w:color="000000" w:themeColor="text1"/>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vAlign w:val="center"/>
            <w:hideMark/>
          </w:tcPr>
          <w:p w14:paraId="445F2493" w14:textId="77777777" w:rsidR="00505ADC" w:rsidRPr="00505ADC" w:rsidRDefault="00505ADC" w:rsidP="00D01B3C">
            <w:pPr>
              <w:spacing w:after="0" w:line="360" w:lineRule="auto"/>
              <w:rPr>
                <w:b/>
                <w:bCs/>
                <w:lang w:val="vi-VN"/>
              </w:rPr>
            </w:pPr>
            <w:r w:rsidRPr="00505ADC">
              <w:rPr>
                <w:b/>
                <w:bCs/>
                <w:lang w:val="vi-VN"/>
              </w:rPr>
              <w:t>Tác nhân:</w:t>
            </w:r>
          </w:p>
        </w:tc>
        <w:tc>
          <w:tcPr>
            <w:tcW w:w="6520" w:type="dxa"/>
            <w:tcBorders>
              <w:top w:val="single" w:sz="6" w:space="0" w:color="000000" w:themeColor="text1"/>
              <w:left w:val="single" w:sz="6"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10AE642" w14:textId="07C12646" w:rsidR="00505ADC" w:rsidRPr="00505ADC" w:rsidRDefault="00505ADC" w:rsidP="00D01B3C">
            <w:pPr>
              <w:spacing w:after="0" w:line="360" w:lineRule="auto"/>
            </w:pPr>
            <w:r>
              <w:t>Giảng viên</w:t>
            </w:r>
          </w:p>
        </w:tc>
      </w:tr>
      <w:tr w:rsidR="00505ADC" w:rsidRPr="00505ADC" w14:paraId="5C0A3684" w14:textId="77777777" w:rsidTr="00045367">
        <w:trPr>
          <w:trHeight w:val="454"/>
        </w:trPr>
        <w:tc>
          <w:tcPr>
            <w:tcW w:w="3061" w:type="dxa"/>
            <w:tcBorders>
              <w:top w:val="single" w:sz="6" w:space="0" w:color="000000" w:themeColor="text1"/>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vAlign w:val="center"/>
            <w:hideMark/>
          </w:tcPr>
          <w:p w14:paraId="56BD266B" w14:textId="77777777" w:rsidR="00505ADC" w:rsidRPr="00505ADC" w:rsidRDefault="00505ADC" w:rsidP="00D01B3C">
            <w:pPr>
              <w:spacing w:after="0" w:line="360" w:lineRule="auto"/>
              <w:rPr>
                <w:b/>
                <w:bCs/>
                <w:lang w:val="vi-VN"/>
              </w:rPr>
            </w:pPr>
            <w:r w:rsidRPr="00505ADC">
              <w:rPr>
                <w:b/>
                <w:bCs/>
                <w:lang w:val="vi-VN"/>
              </w:rPr>
              <w:t>Mô tả:</w:t>
            </w:r>
          </w:p>
        </w:tc>
        <w:tc>
          <w:tcPr>
            <w:tcW w:w="6520" w:type="dxa"/>
            <w:tcBorders>
              <w:top w:val="single" w:sz="6" w:space="0" w:color="000000" w:themeColor="text1"/>
              <w:left w:val="single" w:sz="6"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177CD42" w14:textId="77777777" w:rsidR="00505ADC" w:rsidRPr="00505ADC" w:rsidRDefault="00505ADC" w:rsidP="00D01B3C">
            <w:pPr>
              <w:spacing w:after="0" w:line="360" w:lineRule="auto"/>
              <w:rPr>
                <w:lang w:val="vi-VN"/>
              </w:rPr>
            </w:pPr>
            <w:r w:rsidRPr="00505ADC">
              <w:rPr>
                <w:lang w:val="vi-VN"/>
              </w:rPr>
              <w:t xml:space="preserve">Cho phép </w:t>
            </w:r>
            <w:r w:rsidRPr="00505ADC">
              <w:t>tác nhân</w:t>
            </w:r>
            <w:r w:rsidRPr="00505ADC">
              <w:rPr>
                <w:lang w:val="vi-VN"/>
              </w:rPr>
              <w:t xml:space="preserve"> tạo tài khoản mới để sử dụng hệ thống</w:t>
            </w:r>
          </w:p>
        </w:tc>
      </w:tr>
      <w:tr w:rsidR="00505ADC" w:rsidRPr="00505ADC" w14:paraId="0A4554E0" w14:textId="77777777" w:rsidTr="00045367">
        <w:trPr>
          <w:trHeight w:val="454"/>
        </w:trPr>
        <w:tc>
          <w:tcPr>
            <w:tcW w:w="3061" w:type="dxa"/>
            <w:tcBorders>
              <w:top w:val="single" w:sz="6" w:space="0" w:color="000000" w:themeColor="text1"/>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vAlign w:val="center"/>
            <w:hideMark/>
          </w:tcPr>
          <w:p w14:paraId="0EDA421E" w14:textId="77777777" w:rsidR="00505ADC" w:rsidRPr="00505ADC" w:rsidRDefault="00505ADC" w:rsidP="00D01B3C">
            <w:pPr>
              <w:spacing w:after="0" w:line="360" w:lineRule="auto"/>
              <w:rPr>
                <w:b/>
                <w:bCs/>
                <w:lang w:val="vi-VN"/>
              </w:rPr>
            </w:pPr>
            <w:r w:rsidRPr="00505ADC">
              <w:rPr>
                <w:b/>
                <w:bCs/>
                <w:lang w:val="vi-VN"/>
              </w:rPr>
              <w:t>Kích hoạt:</w:t>
            </w:r>
          </w:p>
        </w:tc>
        <w:tc>
          <w:tcPr>
            <w:tcW w:w="6520" w:type="dxa"/>
            <w:tcBorders>
              <w:top w:val="single" w:sz="6" w:space="0" w:color="000000" w:themeColor="text1"/>
              <w:left w:val="single" w:sz="6"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6273C68" w14:textId="77777777" w:rsidR="00505ADC" w:rsidRPr="00505ADC" w:rsidRDefault="00505ADC" w:rsidP="00D01B3C">
            <w:pPr>
              <w:spacing w:after="0" w:line="360" w:lineRule="auto"/>
              <w:rPr>
                <w:lang w:val="vi-VN"/>
              </w:rPr>
            </w:pPr>
            <w:r w:rsidRPr="00505ADC">
              <w:t>Tác nhân</w:t>
            </w:r>
            <w:r w:rsidRPr="00505ADC">
              <w:rPr>
                <w:lang w:val="vi-VN"/>
              </w:rPr>
              <w:t xml:space="preserve"> truy cập trang đăng ký</w:t>
            </w:r>
          </w:p>
        </w:tc>
      </w:tr>
      <w:tr w:rsidR="00505ADC" w:rsidRPr="00505ADC" w14:paraId="0F9E320B" w14:textId="77777777" w:rsidTr="00045367">
        <w:trPr>
          <w:trHeight w:val="454"/>
        </w:trPr>
        <w:tc>
          <w:tcPr>
            <w:tcW w:w="3061" w:type="dxa"/>
            <w:tcBorders>
              <w:top w:val="single" w:sz="6" w:space="0" w:color="000000" w:themeColor="text1"/>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vAlign w:val="center"/>
            <w:hideMark/>
          </w:tcPr>
          <w:p w14:paraId="20D5C8DA" w14:textId="77777777" w:rsidR="00505ADC" w:rsidRPr="00505ADC" w:rsidRDefault="00505ADC" w:rsidP="00D01B3C">
            <w:pPr>
              <w:spacing w:after="0" w:line="360" w:lineRule="auto"/>
              <w:rPr>
                <w:b/>
                <w:bCs/>
                <w:lang w:val="vi-VN"/>
              </w:rPr>
            </w:pPr>
            <w:r w:rsidRPr="00505ADC">
              <w:rPr>
                <w:b/>
                <w:bCs/>
                <w:lang w:val="vi-VN"/>
              </w:rPr>
              <w:t>Tiền điều kiện:</w:t>
            </w:r>
          </w:p>
        </w:tc>
        <w:tc>
          <w:tcPr>
            <w:tcW w:w="6520" w:type="dxa"/>
            <w:tcBorders>
              <w:top w:val="single" w:sz="6" w:space="0" w:color="000000" w:themeColor="text1"/>
              <w:left w:val="single" w:sz="6"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48724DE" w14:textId="77777777" w:rsidR="00505ADC" w:rsidRPr="00505ADC" w:rsidRDefault="00505ADC" w:rsidP="00D01B3C">
            <w:pPr>
              <w:spacing w:after="0" w:line="360" w:lineRule="auto"/>
              <w:rPr>
                <w:lang w:val="vi-VN"/>
              </w:rPr>
            </w:pPr>
            <w:r w:rsidRPr="00505ADC">
              <w:rPr>
                <w:lang w:val="vi-VN"/>
              </w:rPr>
              <w:t>T</w:t>
            </w:r>
            <w:r w:rsidRPr="00505ADC">
              <w:t>ác nhân</w:t>
            </w:r>
            <w:r w:rsidRPr="00505ADC">
              <w:rPr>
                <w:lang w:val="vi-VN"/>
              </w:rPr>
              <w:t xml:space="preserve"> chưa có tài khoản trong hệ thống</w:t>
            </w:r>
          </w:p>
        </w:tc>
      </w:tr>
      <w:tr w:rsidR="00505ADC" w:rsidRPr="00505ADC" w14:paraId="20F2FED4" w14:textId="77777777" w:rsidTr="00045367">
        <w:trPr>
          <w:trHeight w:val="454"/>
        </w:trPr>
        <w:tc>
          <w:tcPr>
            <w:tcW w:w="3061" w:type="dxa"/>
            <w:tcBorders>
              <w:top w:val="single" w:sz="6" w:space="0" w:color="000000" w:themeColor="text1"/>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vAlign w:val="center"/>
            <w:hideMark/>
          </w:tcPr>
          <w:p w14:paraId="42F277DC" w14:textId="77777777" w:rsidR="00505ADC" w:rsidRPr="00505ADC" w:rsidRDefault="00505ADC" w:rsidP="00D01B3C">
            <w:pPr>
              <w:spacing w:after="0" w:line="360" w:lineRule="auto"/>
              <w:rPr>
                <w:b/>
                <w:bCs/>
                <w:lang w:val="vi-VN"/>
              </w:rPr>
            </w:pPr>
            <w:r w:rsidRPr="00505ADC">
              <w:rPr>
                <w:b/>
                <w:bCs/>
                <w:lang w:val="vi-VN"/>
              </w:rPr>
              <w:t>Hậu điều kiện:</w:t>
            </w:r>
          </w:p>
        </w:tc>
        <w:tc>
          <w:tcPr>
            <w:tcW w:w="6520" w:type="dxa"/>
            <w:tcBorders>
              <w:top w:val="single" w:sz="6" w:space="0" w:color="000000" w:themeColor="text1"/>
              <w:left w:val="single" w:sz="6"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AECFEAC" w14:textId="77777777" w:rsidR="00505ADC" w:rsidRPr="00505ADC" w:rsidRDefault="00505ADC" w:rsidP="00D01B3C">
            <w:pPr>
              <w:spacing w:after="0" w:line="360" w:lineRule="auto"/>
            </w:pPr>
            <w:r w:rsidRPr="00505ADC">
              <w:t>Tác nhân đăng kí tài khoản thành công, chuyển tới trang đăng nhập.</w:t>
            </w:r>
          </w:p>
        </w:tc>
      </w:tr>
      <w:tr w:rsidR="00505ADC" w:rsidRPr="00505ADC" w14:paraId="1E135E77" w14:textId="77777777" w:rsidTr="00045367">
        <w:trPr>
          <w:trHeight w:val="454"/>
        </w:trPr>
        <w:tc>
          <w:tcPr>
            <w:tcW w:w="3061" w:type="dxa"/>
            <w:tcBorders>
              <w:top w:val="single" w:sz="6" w:space="0" w:color="000000" w:themeColor="text1"/>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vAlign w:val="center"/>
            <w:hideMark/>
          </w:tcPr>
          <w:p w14:paraId="2526C5B0" w14:textId="77777777" w:rsidR="00505ADC" w:rsidRPr="00505ADC" w:rsidRDefault="00505ADC" w:rsidP="00D01B3C">
            <w:pPr>
              <w:spacing w:after="0" w:line="360" w:lineRule="auto"/>
              <w:rPr>
                <w:b/>
                <w:bCs/>
                <w:lang w:val="vi-VN"/>
              </w:rPr>
            </w:pPr>
            <w:r w:rsidRPr="00505ADC">
              <w:rPr>
                <w:b/>
                <w:bCs/>
                <w:lang w:val="vi-VN"/>
              </w:rPr>
              <w:t>Luồng thông thường:</w:t>
            </w:r>
          </w:p>
        </w:tc>
        <w:tc>
          <w:tcPr>
            <w:tcW w:w="6520" w:type="dxa"/>
            <w:tcBorders>
              <w:top w:val="single" w:sz="6" w:space="0" w:color="000000" w:themeColor="text1"/>
              <w:left w:val="single" w:sz="6"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B7AAD07" w14:textId="77777777" w:rsidR="00505ADC" w:rsidRPr="00505ADC" w:rsidRDefault="00505ADC" w:rsidP="00BB2F39">
            <w:pPr>
              <w:pStyle w:val="ListParagraph"/>
              <w:numPr>
                <w:ilvl w:val="0"/>
                <w:numId w:val="37"/>
              </w:numPr>
              <w:spacing w:after="0" w:line="360" w:lineRule="auto"/>
            </w:pPr>
            <w:r w:rsidRPr="00505ADC">
              <w:t>Tác nhân</w:t>
            </w:r>
            <w:r w:rsidRPr="00505ADC">
              <w:rPr>
                <w:lang w:val="vi-VN"/>
              </w:rPr>
              <w:t xml:space="preserve"> truy cập trang "Register"</w:t>
            </w:r>
          </w:p>
          <w:p w14:paraId="0C4CD950" w14:textId="77777777" w:rsidR="00505ADC" w:rsidRPr="00505ADC" w:rsidRDefault="00505ADC" w:rsidP="00BB2F39">
            <w:pPr>
              <w:pStyle w:val="ListParagraph"/>
              <w:numPr>
                <w:ilvl w:val="0"/>
                <w:numId w:val="37"/>
              </w:numPr>
              <w:spacing w:after="0" w:line="360" w:lineRule="auto"/>
            </w:pPr>
            <w:r w:rsidRPr="00505ADC">
              <w:rPr>
                <w:lang w:val="vi-VN"/>
              </w:rPr>
              <w:t>Hệ thống hiển thị form đăng ký</w:t>
            </w:r>
          </w:p>
          <w:p w14:paraId="7B397786" w14:textId="77777777" w:rsidR="00505ADC" w:rsidRPr="00505ADC" w:rsidRDefault="00505ADC" w:rsidP="00BB2F39">
            <w:pPr>
              <w:pStyle w:val="ListParagraph"/>
              <w:numPr>
                <w:ilvl w:val="0"/>
                <w:numId w:val="37"/>
              </w:numPr>
              <w:spacing w:after="0" w:line="360" w:lineRule="auto"/>
            </w:pPr>
            <w:r w:rsidRPr="00505ADC">
              <w:t>Tác nhân</w:t>
            </w:r>
            <w:r w:rsidRPr="00505ADC">
              <w:rPr>
                <w:lang w:val="vi-VN"/>
              </w:rPr>
              <w:t xml:space="preserve"> nhập các thông tin cần thiết</w:t>
            </w:r>
          </w:p>
          <w:p w14:paraId="66AB48FD" w14:textId="77777777" w:rsidR="00505ADC" w:rsidRPr="00505ADC" w:rsidRDefault="00505ADC" w:rsidP="00BB2F39">
            <w:pPr>
              <w:pStyle w:val="ListParagraph"/>
              <w:numPr>
                <w:ilvl w:val="0"/>
                <w:numId w:val="37"/>
              </w:numPr>
              <w:spacing w:after="0" w:line="360" w:lineRule="auto"/>
            </w:pPr>
            <w:r w:rsidRPr="00505ADC">
              <w:t>Tác nhân</w:t>
            </w:r>
            <w:r w:rsidRPr="00505ADC">
              <w:rPr>
                <w:lang w:val="vi-VN"/>
              </w:rPr>
              <w:t xml:space="preserve"> nhấn nút “Đăng ký”</w:t>
            </w:r>
          </w:p>
          <w:p w14:paraId="541BEEBF" w14:textId="77777777" w:rsidR="00505ADC" w:rsidRPr="00505ADC" w:rsidRDefault="00505ADC" w:rsidP="00BB2F39">
            <w:pPr>
              <w:pStyle w:val="ListParagraph"/>
              <w:numPr>
                <w:ilvl w:val="0"/>
                <w:numId w:val="37"/>
              </w:numPr>
              <w:spacing w:after="0" w:line="360" w:lineRule="auto"/>
            </w:pPr>
            <w:r w:rsidRPr="00505ADC">
              <w:rPr>
                <w:lang w:val="vi-VN"/>
              </w:rPr>
              <w:t>Hệ thống kiểm tra thông tin đăng ký</w:t>
            </w:r>
          </w:p>
          <w:p w14:paraId="4EA2F140" w14:textId="77777777" w:rsidR="00505ADC" w:rsidRPr="00505ADC" w:rsidRDefault="00505ADC" w:rsidP="00BB2F39">
            <w:pPr>
              <w:pStyle w:val="ListParagraph"/>
              <w:numPr>
                <w:ilvl w:val="0"/>
                <w:numId w:val="37"/>
              </w:numPr>
              <w:spacing w:after="0" w:line="360" w:lineRule="auto"/>
            </w:pPr>
            <w:r w:rsidRPr="00505ADC">
              <w:rPr>
                <w:lang w:val="vi-VN"/>
              </w:rPr>
              <w:t>Nếu thông tin hợp lệ và email/username chưa tồn tại, hệ thống tạo tài khoản mới</w:t>
            </w:r>
          </w:p>
          <w:p w14:paraId="5C0DF240" w14:textId="77777777" w:rsidR="00505ADC" w:rsidRPr="00505ADC" w:rsidRDefault="00505ADC" w:rsidP="00BB2F39">
            <w:pPr>
              <w:pStyle w:val="ListParagraph"/>
              <w:numPr>
                <w:ilvl w:val="0"/>
                <w:numId w:val="37"/>
              </w:numPr>
              <w:spacing w:after="0" w:line="360" w:lineRule="auto"/>
              <w:rPr>
                <w:lang w:val="vi-VN"/>
              </w:rPr>
            </w:pPr>
            <w:r w:rsidRPr="00505ADC">
              <w:rPr>
                <w:lang w:val="vi-VN"/>
              </w:rPr>
              <w:t>Hệ thống hiển thị thông báo “Đăng ký thành công”</w:t>
            </w:r>
          </w:p>
        </w:tc>
      </w:tr>
      <w:tr w:rsidR="00505ADC" w:rsidRPr="00505ADC" w14:paraId="66C7F016" w14:textId="77777777" w:rsidTr="00045367">
        <w:trPr>
          <w:trHeight w:val="454"/>
        </w:trPr>
        <w:tc>
          <w:tcPr>
            <w:tcW w:w="3061" w:type="dxa"/>
            <w:tcBorders>
              <w:top w:val="single" w:sz="6" w:space="0" w:color="000000" w:themeColor="text1"/>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vAlign w:val="center"/>
            <w:hideMark/>
          </w:tcPr>
          <w:p w14:paraId="681BAD35" w14:textId="77777777" w:rsidR="00505ADC" w:rsidRPr="00505ADC" w:rsidRDefault="00505ADC" w:rsidP="00D01B3C">
            <w:pPr>
              <w:spacing w:after="0" w:line="360" w:lineRule="auto"/>
              <w:rPr>
                <w:b/>
                <w:bCs/>
                <w:lang w:val="vi-VN"/>
              </w:rPr>
            </w:pPr>
            <w:r w:rsidRPr="00505ADC">
              <w:rPr>
                <w:b/>
                <w:bCs/>
                <w:lang w:val="vi-VN"/>
              </w:rPr>
              <w:t>Luồng thay thế:</w:t>
            </w:r>
          </w:p>
        </w:tc>
        <w:tc>
          <w:tcPr>
            <w:tcW w:w="6520" w:type="dxa"/>
            <w:tcBorders>
              <w:top w:val="single" w:sz="6" w:space="0" w:color="000000" w:themeColor="text1"/>
              <w:left w:val="single" w:sz="6"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8D0AA04" w14:textId="77777777" w:rsidR="00505ADC" w:rsidRPr="00505ADC" w:rsidRDefault="00505ADC" w:rsidP="00D01B3C">
            <w:pPr>
              <w:spacing w:after="0" w:line="360" w:lineRule="auto"/>
            </w:pPr>
            <w:r w:rsidRPr="00505ADC">
              <w:rPr>
                <w:lang w:val="vi-VN"/>
              </w:rPr>
              <w:t>6a. Nếu email/username đã tồn tại:</w:t>
            </w:r>
          </w:p>
          <w:p w14:paraId="4817142C" w14:textId="77777777" w:rsidR="00505ADC" w:rsidRPr="00505ADC" w:rsidRDefault="00505ADC" w:rsidP="00BB2F39">
            <w:pPr>
              <w:numPr>
                <w:ilvl w:val="0"/>
                <w:numId w:val="33"/>
              </w:numPr>
              <w:spacing w:after="0" w:line="360" w:lineRule="auto"/>
            </w:pPr>
            <w:r w:rsidRPr="00505ADC">
              <w:rPr>
                <w:lang w:val="vi-VN"/>
              </w:rPr>
              <w:t>Hệ thống hiển thị thông báo lỗi: “Email/Username người dùng đã tồn tại”</w:t>
            </w:r>
          </w:p>
          <w:p w14:paraId="386DC915" w14:textId="77777777" w:rsidR="00505ADC" w:rsidRPr="00505ADC" w:rsidRDefault="00505ADC" w:rsidP="00BB2F39">
            <w:pPr>
              <w:numPr>
                <w:ilvl w:val="0"/>
                <w:numId w:val="33"/>
              </w:numPr>
              <w:spacing w:after="0" w:line="360" w:lineRule="auto"/>
              <w:rPr>
                <w:lang w:val="vi-VN"/>
              </w:rPr>
            </w:pPr>
            <w:r w:rsidRPr="00505ADC">
              <w:t>Tác nhân</w:t>
            </w:r>
            <w:r w:rsidRPr="00505ADC">
              <w:rPr>
                <w:lang w:val="vi-VN"/>
              </w:rPr>
              <w:t xml:space="preserve"> cần nhập lại thông tin đăng ký khác</w:t>
            </w:r>
          </w:p>
        </w:tc>
      </w:tr>
      <w:tr w:rsidR="00505ADC" w:rsidRPr="00505ADC" w14:paraId="7CB9218B" w14:textId="77777777" w:rsidTr="00045367">
        <w:trPr>
          <w:trHeight w:val="454"/>
        </w:trPr>
        <w:tc>
          <w:tcPr>
            <w:tcW w:w="3061" w:type="dxa"/>
            <w:tcBorders>
              <w:top w:val="single" w:sz="6" w:space="0" w:color="000000" w:themeColor="text1"/>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vAlign w:val="center"/>
            <w:hideMark/>
          </w:tcPr>
          <w:p w14:paraId="1F526472" w14:textId="77777777" w:rsidR="00505ADC" w:rsidRPr="00505ADC" w:rsidRDefault="00505ADC" w:rsidP="00D01B3C">
            <w:pPr>
              <w:spacing w:after="0" w:line="360" w:lineRule="auto"/>
              <w:rPr>
                <w:b/>
                <w:bCs/>
                <w:lang w:val="vi-VN"/>
              </w:rPr>
            </w:pPr>
            <w:r w:rsidRPr="00505ADC">
              <w:rPr>
                <w:b/>
                <w:bCs/>
                <w:lang w:val="vi-VN"/>
              </w:rPr>
              <w:t>Ngoại lệ:</w:t>
            </w:r>
          </w:p>
        </w:tc>
        <w:tc>
          <w:tcPr>
            <w:tcW w:w="6520" w:type="dxa"/>
            <w:tcBorders>
              <w:top w:val="single" w:sz="6" w:space="0" w:color="000000" w:themeColor="text1"/>
              <w:left w:val="single" w:sz="6"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6E424D5" w14:textId="77777777" w:rsidR="00505ADC" w:rsidRPr="00505ADC" w:rsidRDefault="00505ADC" w:rsidP="00BB2F39">
            <w:pPr>
              <w:numPr>
                <w:ilvl w:val="0"/>
                <w:numId w:val="34"/>
              </w:numPr>
              <w:spacing w:after="0" w:line="360" w:lineRule="auto"/>
            </w:pPr>
            <w:r w:rsidRPr="00505ADC">
              <w:t>Người dùng không nhập đủ thông tin cần thiết:</w:t>
            </w:r>
          </w:p>
          <w:p w14:paraId="6965DACA" w14:textId="77777777" w:rsidR="00505ADC" w:rsidRPr="00505ADC" w:rsidRDefault="00505ADC" w:rsidP="00BB2F39">
            <w:pPr>
              <w:numPr>
                <w:ilvl w:val="0"/>
                <w:numId w:val="35"/>
              </w:numPr>
              <w:spacing w:after="0" w:line="360" w:lineRule="auto"/>
            </w:pPr>
            <w:r w:rsidRPr="00505ADC">
              <w:t>Hệ thống hiển thị thông báo lỗi</w:t>
            </w:r>
          </w:p>
          <w:p w14:paraId="0387684E" w14:textId="77777777" w:rsidR="00505ADC" w:rsidRPr="00505ADC" w:rsidRDefault="00505ADC" w:rsidP="00BB2F39">
            <w:pPr>
              <w:numPr>
                <w:ilvl w:val="0"/>
                <w:numId w:val="35"/>
              </w:numPr>
              <w:spacing w:after="0" w:line="360" w:lineRule="auto"/>
              <w:rPr>
                <w:lang w:val="vi-VN"/>
              </w:rPr>
            </w:pPr>
            <w:r w:rsidRPr="00505ADC">
              <w:t>Tác nhân nhập bổ sung thông tin</w:t>
            </w:r>
          </w:p>
        </w:tc>
      </w:tr>
      <w:tr w:rsidR="00505ADC" w:rsidRPr="00505ADC" w14:paraId="08A18AC2" w14:textId="77777777" w:rsidTr="00045367">
        <w:trPr>
          <w:trHeight w:val="454"/>
        </w:trPr>
        <w:tc>
          <w:tcPr>
            <w:tcW w:w="3061" w:type="dxa"/>
            <w:tcBorders>
              <w:top w:val="single" w:sz="6" w:space="0" w:color="000000" w:themeColor="text1"/>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vAlign w:val="center"/>
            <w:hideMark/>
          </w:tcPr>
          <w:p w14:paraId="6548CDF3" w14:textId="77777777" w:rsidR="00505ADC" w:rsidRPr="00505ADC" w:rsidRDefault="00505ADC" w:rsidP="00D01B3C">
            <w:pPr>
              <w:spacing w:after="0" w:line="360" w:lineRule="auto"/>
              <w:rPr>
                <w:b/>
                <w:bCs/>
                <w:lang w:val="vi-VN"/>
              </w:rPr>
            </w:pPr>
            <w:r w:rsidRPr="00505ADC">
              <w:rPr>
                <w:b/>
                <w:bCs/>
                <w:lang w:val="vi-VN"/>
              </w:rPr>
              <w:t>Ưu tiên:</w:t>
            </w:r>
          </w:p>
        </w:tc>
        <w:tc>
          <w:tcPr>
            <w:tcW w:w="6520" w:type="dxa"/>
            <w:tcBorders>
              <w:top w:val="single" w:sz="6" w:space="0" w:color="000000" w:themeColor="text1"/>
              <w:left w:val="single" w:sz="6"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511D83E" w14:textId="77777777" w:rsidR="00505ADC" w:rsidRPr="00505ADC" w:rsidRDefault="00505ADC" w:rsidP="00D01B3C">
            <w:pPr>
              <w:spacing w:after="0" w:line="360" w:lineRule="auto"/>
            </w:pPr>
            <w:r w:rsidRPr="00505ADC">
              <w:t>Trung bình</w:t>
            </w:r>
          </w:p>
        </w:tc>
      </w:tr>
      <w:tr w:rsidR="00505ADC" w:rsidRPr="00505ADC" w14:paraId="791751C3" w14:textId="77777777" w:rsidTr="00045367">
        <w:trPr>
          <w:trHeight w:val="454"/>
        </w:trPr>
        <w:tc>
          <w:tcPr>
            <w:tcW w:w="3061" w:type="dxa"/>
            <w:tcBorders>
              <w:top w:val="single" w:sz="6" w:space="0" w:color="000000" w:themeColor="text1"/>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vAlign w:val="center"/>
            <w:hideMark/>
          </w:tcPr>
          <w:p w14:paraId="3854EBD9" w14:textId="77777777" w:rsidR="00505ADC" w:rsidRPr="00505ADC" w:rsidRDefault="00505ADC" w:rsidP="00D01B3C">
            <w:pPr>
              <w:spacing w:after="0" w:line="360" w:lineRule="auto"/>
              <w:rPr>
                <w:b/>
                <w:bCs/>
                <w:lang w:val="vi-VN"/>
              </w:rPr>
            </w:pPr>
            <w:r w:rsidRPr="00505ADC">
              <w:rPr>
                <w:b/>
                <w:bCs/>
                <w:lang w:val="vi-VN"/>
              </w:rPr>
              <w:t>Tần suất sử dụng:</w:t>
            </w:r>
          </w:p>
        </w:tc>
        <w:tc>
          <w:tcPr>
            <w:tcW w:w="6520" w:type="dxa"/>
            <w:tcBorders>
              <w:top w:val="single" w:sz="6" w:space="0" w:color="000000" w:themeColor="text1"/>
              <w:left w:val="single" w:sz="6"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CE8C697" w14:textId="77777777" w:rsidR="00505ADC" w:rsidRPr="00505ADC" w:rsidRDefault="00505ADC" w:rsidP="00D01B3C">
            <w:pPr>
              <w:spacing w:after="0" w:line="360" w:lineRule="auto"/>
            </w:pPr>
            <w:r w:rsidRPr="00505ADC">
              <w:t>Trung bình</w:t>
            </w:r>
          </w:p>
        </w:tc>
      </w:tr>
    </w:tbl>
    <w:p w14:paraId="51C39250" w14:textId="77777777" w:rsidR="00505ADC" w:rsidRDefault="00505ADC" w:rsidP="00D01B3C">
      <w:pPr>
        <w:spacing w:after="0" w:line="360" w:lineRule="auto"/>
      </w:pPr>
    </w:p>
    <w:p w14:paraId="4B6B0DEA" w14:textId="799A54A8" w:rsidR="00505ADC" w:rsidRPr="00505ADC" w:rsidRDefault="00505ADC" w:rsidP="00D01B3C">
      <w:pPr>
        <w:spacing w:after="0" w:line="360" w:lineRule="auto"/>
        <w:rPr>
          <w:rFonts w:eastAsia="Times New Roman"/>
          <w:iCs/>
          <w:color w:val="auto"/>
          <w:sz w:val="24"/>
          <w:szCs w:val="24"/>
        </w:rPr>
      </w:pPr>
      <w:r w:rsidRPr="00505ADC">
        <w:rPr>
          <w:rFonts w:eastAsia="Times New Roman"/>
          <w:iCs/>
          <w:noProof/>
          <w:color w:val="auto"/>
          <w:sz w:val="24"/>
          <w:szCs w:val="24"/>
        </w:rPr>
        <w:lastRenderedPageBreak/>
        <w:drawing>
          <wp:inline distT="0" distB="0" distL="0" distR="0" wp14:anchorId="3BFBF176" wp14:editId="075F99C2">
            <wp:extent cx="5972175" cy="5031105"/>
            <wp:effectExtent l="0" t="0" r="0" b="0"/>
            <wp:docPr id="13217422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2175" cy="5031105"/>
                    </a:xfrm>
                    <a:prstGeom prst="rect">
                      <a:avLst/>
                    </a:prstGeom>
                    <a:noFill/>
                    <a:ln>
                      <a:noFill/>
                    </a:ln>
                  </pic:spPr>
                </pic:pic>
              </a:graphicData>
            </a:graphic>
          </wp:inline>
        </w:drawing>
      </w:r>
    </w:p>
    <w:p w14:paraId="0AB331A6" w14:textId="683C3B6E" w:rsidR="006D7C4C" w:rsidRDefault="006D7C4C" w:rsidP="00D01B3C">
      <w:pPr>
        <w:spacing w:after="0" w:line="360" w:lineRule="auto"/>
        <w:rPr>
          <w:rFonts w:eastAsiaTheme="majorEastAsia"/>
          <w:i/>
          <w:iCs/>
          <w:color w:val="auto"/>
          <w:lang w:val="vi" w:eastAsia="ja-JP"/>
        </w:rPr>
      </w:pPr>
      <w:r>
        <w:rPr>
          <w:lang w:val="vi"/>
        </w:rPr>
        <w:br w:type="page"/>
      </w:r>
    </w:p>
    <w:p w14:paraId="771AA459" w14:textId="4952DB48" w:rsidR="00F4716B" w:rsidRPr="00E8709C" w:rsidRDefault="5FCF37A9" w:rsidP="00D01B3C">
      <w:pPr>
        <w:pStyle w:val="Heading4"/>
        <w:spacing w:before="0" w:after="0"/>
        <w:rPr>
          <w:rFonts w:eastAsia="SimHei"/>
        </w:rPr>
      </w:pPr>
      <w:r w:rsidRPr="00B8618F">
        <w:rPr>
          <w:lang w:val="vi"/>
        </w:rPr>
        <w:lastRenderedPageBreak/>
        <w:t>3.2.2.1 Đăng nhập</w:t>
      </w:r>
      <w:r w:rsidR="00E8709C">
        <w:t>.</w:t>
      </w:r>
    </w:p>
    <w:tbl>
      <w:tblPr>
        <w:tblStyle w:val="Style13"/>
        <w:tblW w:w="0" w:type="auto"/>
        <w:tblInd w:w="98"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ook w:val="04A0" w:firstRow="1" w:lastRow="0" w:firstColumn="1" w:lastColumn="0" w:noHBand="0" w:noVBand="1"/>
      </w:tblPr>
      <w:tblGrid>
        <w:gridCol w:w="2707"/>
        <w:gridCol w:w="6365"/>
      </w:tblGrid>
      <w:tr w:rsidR="37446A99" w:rsidRPr="00B8618F" w14:paraId="0044B1AB" w14:textId="77777777" w:rsidTr="0712E60F">
        <w:trPr>
          <w:trHeight w:val="390"/>
        </w:trPr>
        <w:tc>
          <w:tcPr>
            <w:tcW w:w="2707"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tcPr>
          <w:p w14:paraId="2BD3F4A7" w14:textId="77777777" w:rsidR="37446A99" w:rsidRPr="00B8618F" w:rsidRDefault="37446A99" w:rsidP="00D01B3C">
            <w:pPr>
              <w:spacing w:line="360" w:lineRule="auto"/>
              <w:ind w:right="180"/>
              <w:rPr>
                <w:rFonts w:eastAsia="Times New Roman"/>
                <w:b/>
                <w:bCs/>
                <w:sz w:val="26"/>
                <w:szCs w:val="26"/>
                <w:lang w:val="vi"/>
              </w:rPr>
            </w:pPr>
            <w:r w:rsidRPr="00B8618F">
              <w:rPr>
                <w:rFonts w:eastAsia="Times New Roman"/>
                <w:b/>
                <w:bCs/>
                <w:sz w:val="26"/>
                <w:szCs w:val="26"/>
                <w:lang w:val="vi"/>
              </w:rPr>
              <w:t>Trường hợp:</w:t>
            </w:r>
          </w:p>
        </w:tc>
        <w:tc>
          <w:tcPr>
            <w:tcW w:w="6365" w:type="dxa"/>
            <w:tcBorders>
              <w:bottom w:val="single" w:sz="8" w:space="0" w:color="000000" w:themeColor="text1"/>
              <w:right w:val="single" w:sz="8" w:space="0" w:color="000000" w:themeColor="text1"/>
            </w:tcBorders>
            <w:tcMar>
              <w:top w:w="0" w:type="dxa"/>
              <w:left w:w="100" w:type="dxa"/>
              <w:bottom w:w="0" w:type="dxa"/>
              <w:right w:w="100" w:type="dxa"/>
            </w:tcMar>
          </w:tcPr>
          <w:p w14:paraId="3FC68697" w14:textId="77777777" w:rsidR="37446A99" w:rsidRPr="00B8618F" w:rsidRDefault="37446A99" w:rsidP="00D01B3C">
            <w:pPr>
              <w:spacing w:line="360" w:lineRule="auto"/>
              <w:rPr>
                <w:rFonts w:eastAsia="Times New Roman"/>
                <w:sz w:val="26"/>
                <w:szCs w:val="26"/>
                <w:lang w:val="vi"/>
              </w:rPr>
            </w:pPr>
            <w:r w:rsidRPr="00B8618F">
              <w:rPr>
                <w:rFonts w:eastAsia="Times New Roman"/>
                <w:sz w:val="26"/>
                <w:szCs w:val="26"/>
                <w:lang w:val="vi"/>
              </w:rPr>
              <w:t>Đăng nhập</w:t>
            </w:r>
          </w:p>
        </w:tc>
      </w:tr>
      <w:tr w:rsidR="37446A99" w:rsidRPr="00B8618F" w14:paraId="6D01E1F0" w14:textId="77777777" w:rsidTr="0712E60F">
        <w:trPr>
          <w:trHeight w:val="450"/>
        </w:trPr>
        <w:tc>
          <w:tcPr>
            <w:tcW w:w="2707"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tcPr>
          <w:p w14:paraId="72EF41F8" w14:textId="77777777" w:rsidR="37446A99" w:rsidRPr="00B8618F" w:rsidRDefault="37446A99" w:rsidP="00D01B3C">
            <w:pPr>
              <w:spacing w:line="360" w:lineRule="auto"/>
              <w:ind w:right="180"/>
              <w:rPr>
                <w:rFonts w:eastAsia="Times New Roman"/>
                <w:b/>
                <w:bCs/>
                <w:sz w:val="26"/>
                <w:szCs w:val="26"/>
                <w:lang w:val="vi"/>
              </w:rPr>
            </w:pPr>
            <w:r w:rsidRPr="00B8618F">
              <w:rPr>
                <w:rFonts w:eastAsia="Times New Roman"/>
                <w:b/>
                <w:bCs/>
                <w:sz w:val="26"/>
                <w:szCs w:val="26"/>
                <w:lang w:val="vi"/>
              </w:rPr>
              <w:t>Tác nhân:</w:t>
            </w:r>
          </w:p>
        </w:tc>
        <w:tc>
          <w:tcPr>
            <w:tcW w:w="6365" w:type="dxa"/>
            <w:tcBorders>
              <w:bottom w:val="single" w:sz="8" w:space="0" w:color="000000" w:themeColor="text1"/>
              <w:right w:val="single" w:sz="8" w:space="0" w:color="000000" w:themeColor="text1"/>
            </w:tcBorders>
            <w:tcMar>
              <w:top w:w="0" w:type="dxa"/>
              <w:left w:w="100" w:type="dxa"/>
              <w:bottom w:w="0" w:type="dxa"/>
              <w:right w:w="100" w:type="dxa"/>
            </w:tcMar>
          </w:tcPr>
          <w:p w14:paraId="11CD54B7" w14:textId="44B3D263" w:rsidR="59C439A6" w:rsidRPr="00B8618F" w:rsidRDefault="59C439A6" w:rsidP="00D01B3C">
            <w:pPr>
              <w:spacing w:line="360" w:lineRule="auto"/>
              <w:rPr>
                <w:rFonts w:eastAsia="Times New Roman"/>
                <w:sz w:val="26"/>
                <w:szCs w:val="26"/>
                <w:lang w:val="vi"/>
              </w:rPr>
            </w:pPr>
            <w:r w:rsidRPr="00B8618F">
              <w:rPr>
                <w:rFonts w:eastAsia="Times New Roman"/>
                <w:sz w:val="26"/>
                <w:szCs w:val="26"/>
                <w:lang w:val="vi"/>
              </w:rPr>
              <w:t>Giảng viên</w:t>
            </w:r>
          </w:p>
        </w:tc>
      </w:tr>
      <w:tr w:rsidR="37446A99" w:rsidRPr="00B8618F" w14:paraId="63755625" w14:textId="77777777" w:rsidTr="0712E60F">
        <w:trPr>
          <w:trHeight w:val="480"/>
        </w:trPr>
        <w:tc>
          <w:tcPr>
            <w:tcW w:w="2707"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tcPr>
          <w:p w14:paraId="270FE812" w14:textId="77777777" w:rsidR="37446A99" w:rsidRPr="00B8618F" w:rsidRDefault="37446A99" w:rsidP="00D01B3C">
            <w:pPr>
              <w:spacing w:line="360" w:lineRule="auto"/>
              <w:ind w:right="180"/>
              <w:rPr>
                <w:rFonts w:eastAsia="Times New Roman"/>
                <w:b/>
                <w:bCs/>
                <w:sz w:val="26"/>
                <w:szCs w:val="26"/>
                <w:lang w:val="vi"/>
              </w:rPr>
            </w:pPr>
            <w:r w:rsidRPr="00B8618F">
              <w:rPr>
                <w:rFonts w:eastAsia="Times New Roman"/>
                <w:b/>
                <w:bCs/>
                <w:sz w:val="26"/>
                <w:szCs w:val="26"/>
                <w:lang w:val="vi"/>
              </w:rPr>
              <w:t>Mô tả:</w:t>
            </w:r>
          </w:p>
        </w:tc>
        <w:tc>
          <w:tcPr>
            <w:tcW w:w="6365" w:type="dxa"/>
            <w:tcBorders>
              <w:bottom w:val="single" w:sz="8" w:space="0" w:color="000000" w:themeColor="text1"/>
              <w:right w:val="single" w:sz="8" w:space="0" w:color="000000" w:themeColor="text1"/>
            </w:tcBorders>
            <w:tcMar>
              <w:top w:w="0" w:type="dxa"/>
              <w:left w:w="100" w:type="dxa"/>
              <w:bottom w:w="0" w:type="dxa"/>
              <w:right w:w="100" w:type="dxa"/>
            </w:tcMar>
          </w:tcPr>
          <w:p w14:paraId="09020517" w14:textId="77777777" w:rsidR="37446A99" w:rsidRPr="00B8618F" w:rsidRDefault="37446A99" w:rsidP="00D01B3C">
            <w:pPr>
              <w:spacing w:line="360" w:lineRule="auto"/>
              <w:rPr>
                <w:rFonts w:eastAsia="Times New Roman"/>
                <w:sz w:val="26"/>
                <w:szCs w:val="26"/>
                <w:lang w:val="vi"/>
              </w:rPr>
            </w:pPr>
            <w:r w:rsidRPr="00B8618F">
              <w:rPr>
                <w:rFonts w:eastAsia="Times New Roman"/>
                <w:sz w:val="26"/>
                <w:szCs w:val="26"/>
                <w:lang w:val="vi"/>
              </w:rPr>
              <w:t>Cho phép người dùng đăng nhập vào hệ thống</w:t>
            </w:r>
          </w:p>
        </w:tc>
      </w:tr>
      <w:tr w:rsidR="37446A99" w:rsidRPr="00B8618F" w14:paraId="5787EADF" w14:textId="77777777" w:rsidTr="0712E60F">
        <w:trPr>
          <w:trHeight w:val="450"/>
        </w:trPr>
        <w:tc>
          <w:tcPr>
            <w:tcW w:w="2707"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tcPr>
          <w:p w14:paraId="60E796AF" w14:textId="77777777" w:rsidR="37446A99" w:rsidRPr="00B8618F" w:rsidRDefault="37446A99" w:rsidP="00D01B3C">
            <w:pPr>
              <w:spacing w:line="360" w:lineRule="auto"/>
              <w:rPr>
                <w:rFonts w:eastAsia="Times New Roman"/>
                <w:b/>
                <w:bCs/>
                <w:sz w:val="26"/>
                <w:szCs w:val="26"/>
                <w:lang w:val="vi"/>
              </w:rPr>
            </w:pPr>
            <w:r w:rsidRPr="00B8618F">
              <w:rPr>
                <w:rFonts w:eastAsia="Times New Roman"/>
                <w:b/>
                <w:bCs/>
                <w:sz w:val="26"/>
                <w:szCs w:val="26"/>
                <w:lang w:val="vi"/>
              </w:rPr>
              <w:t>Kích hoạt:</w:t>
            </w:r>
          </w:p>
        </w:tc>
        <w:tc>
          <w:tcPr>
            <w:tcW w:w="6365" w:type="dxa"/>
            <w:tcBorders>
              <w:bottom w:val="single" w:sz="8" w:space="0" w:color="000000" w:themeColor="text1"/>
              <w:right w:val="single" w:sz="8" w:space="0" w:color="000000" w:themeColor="text1"/>
            </w:tcBorders>
            <w:tcMar>
              <w:top w:w="0" w:type="dxa"/>
              <w:left w:w="100" w:type="dxa"/>
              <w:bottom w:w="0" w:type="dxa"/>
              <w:right w:w="100" w:type="dxa"/>
            </w:tcMar>
          </w:tcPr>
          <w:p w14:paraId="03D0C322" w14:textId="77777777" w:rsidR="37446A99" w:rsidRPr="00B8618F" w:rsidRDefault="37446A99" w:rsidP="00D01B3C">
            <w:pPr>
              <w:spacing w:line="360" w:lineRule="auto"/>
              <w:rPr>
                <w:rFonts w:eastAsia="Times New Roman"/>
                <w:sz w:val="26"/>
                <w:szCs w:val="26"/>
                <w:lang w:val="vi"/>
              </w:rPr>
            </w:pPr>
            <w:r w:rsidRPr="00B8618F">
              <w:rPr>
                <w:rFonts w:eastAsia="Times New Roman"/>
                <w:sz w:val="26"/>
                <w:szCs w:val="26"/>
                <w:lang w:val="vi"/>
              </w:rPr>
              <w:t>Người dùng truy cập website</w:t>
            </w:r>
          </w:p>
        </w:tc>
      </w:tr>
      <w:tr w:rsidR="37446A99" w:rsidRPr="00B8618F" w14:paraId="14D1F57C" w14:textId="77777777" w:rsidTr="0712E60F">
        <w:trPr>
          <w:trHeight w:val="630"/>
        </w:trPr>
        <w:tc>
          <w:tcPr>
            <w:tcW w:w="2707"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tcPr>
          <w:p w14:paraId="41F5BDBB" w14:textId="77777777" w:rsidR="37446A99" w:rsidRPr="00B8618F" w:rsidRDefault="37446A99" w:rsidP="00D01B3C">
            <w:pPr>
              <w:spacing w:line="360" w:lineRule="auto"/>
              <w:rPr>
                <w:rFonts w:eastAsia="Times New Roman"/>
                <w:b/>
                <w:bCs/>
                <w:sz w:val="26"/>
                <w:szCs w:val="26"/>
                <w:lang w:val="vi"/>
              </w:rPr>
            </w:pPr>
            <w:r w:rsidRPr="00B8618F">
              <w:rPr>
                <w:rFonts w:eastAsia="Times New Roman"/>
                <w:b/>
                <w:bCs/>
                <w:sz w:val="26"/>
                <w:szCs w:val="26"/>
                <w:lang w:val="vi"/>
              </w:rPr>
              <w:t>Tiền điều kiện:</w:t>
            </w:r>
          </w:p>
        </w:tc>
        <w:tc>
          <w:tcPr>
            <w:tcW w:w="6365" w:type="dxa"/>
            <w:tcBorders>
              <w:bottom w:val="single" w:sz="8" w:space="0" w:color="000000" w:themeColor="text1"/>
              <w:right w:val="single" w:sz="8" w:space="0" w:color="000000" w:themeColor="text1"/>
            </w:tcBorders>
            <w:tcMar>
              <w:top w:w="0" w:type="dxa"/>
              <w:left w:w="100" w:type="dxa"/>
              <w:bottom w:w="0" w:type="dxa"/>
              <w:right w:w="100" w:type="dxa"/>
            </w:tcMar>
          </w:tcPr>
          <w:p w14:paraId="4DF0834C" w14:textId="77777777" w:rsidR="37446A99" w:rsidRPr="00B8618F" w:rsidRDefault="37446A99" w:rsidP="00D01B3C">
            <w:pPr>
              <w:spacing w:line="360" w:lineRule="auto"/>
              <w:rPr>
                <w:rFonts w:eastAsia="Times New Roman"/>
                <w:sz w:val="26"/>
                <w:szCs w:val="26"/>
                <w:lang w:val="vi"/>
              </w:rPr>
            </w:pPr>
            <w:r w:rsidRPr="00B8618F">
              <w:rPr>
                <w:rFonts w:eastAsia="Times New Roman"/>
                <w:sz w:val="26"/>
                <w:szCs w:val="26"/>
                <w:lang w:val="vi"/>
              </w:rPr>
              <w:t>Người dùng sở hữu tài khoản hợp lệ có thể đăng nhập vào hệ thống</w:t>
            </w:r>
          </w:p>
        </w:tc>
      </w:tr>
      <w:tr w:rsidR="37446A99" w:rsidRPr="00B8618F" w14:paraId="4AA4866D" w14:textId="77777777" w:rsidTr="0712E60F">
        <w:trPr>
          <w:trHeight w:val="690"/>
        </w:trPr>
        <w:tc>
          <w:tcPr>
            <w:tcW w:w="2707"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tcPr>
          <w:p w14:paraId="0D5BF786" w14:textId="77777777" w:rsidR="37446A99" w:rsidRPr="00B8618F" w:rsidRDefault="37446A99" w:rsidP="00D01B3C">
            <w:pPr>
              <w:spacing w:line="360" w:lineRule="auto"/>
              <w:rPr>
                <w:rFonts w:eastAsia="Times New Roman"/>
                <w:b/>
                <w:bCs/>
                <w:sz w:val="26"/>
                <w:szCs w:val="26"/>
                <w:lang w:val="vi"/>
              </w:rPr>
            </w:pPr>
            <w:r w:rsidRPr="00B8618F">
              <w:rPr>
                <w:rFonts w:eastAsia="Times New Roman"/>
                <w:b/>
                <w:bCs/>
                <w:sz w:val="26"/>
                <w:szCs w:val="26"/>
                <w:lang w:val="vi"/>
              </w:rPr>
              <w:t>Hậu điều kiện:</w:t>
            </w:r>
          </w:p>
        </w:tc>
        <w:tc>
          <w:tcPr>
            <w:tcW w:w="6365" w:type="dxa"/>
            <w:tcBorders>
              <w:bottom w:val="single" w:sz="8" w:space="0" w:color="000000" w:themeColor="text1"/>
              <w:right w:val="single" w:sz="8" w:space="0" w:color="000000" w:themeColor="text1"/>
            </w:tcBorders>
            <w:tcMar>
              <w:top w:w="0" w:type="dxa"/>
              <w:left w:w="100" w:type="dxa"/>
              <w:bottom w:w="0" w:type="dxa"/>
              <w:right w:w="100" w:type="dxa"/>
            </w:tcMar>
          </w:tcPr>
          <w:p w14:paraId="6DFEEB29" w14:textId="77777777" w:rsidR="37446A99" w:rsidRPr="00B8618F" w:rsidRDefault="37446A99" w:rsidP="00D01B3C">
            <w:pPr>
              <w:spacing w:line="360" w:lineRule="auto"/>
              <w:ind w:right="47"/>
              <w:jc w:val="both"/>
              <w:rPr>
                <w:rFonts w:eastAsia="Times New Roman"/>
                <w:sz w:val="26"/>
                <w:szCs w:val="26"/>
                <w:lang w:val="vi"/>
              </w:rPr>
            </w:pPr>
            <w:r w:rsidRPr="00B8618F">
              <w:rPr>
                <w:rFonts w:eastAsia="Times New Roman"/>
                <w:sz w:val="26"/>
                <w:szCs w:val="26"/>
                <w:lang w:val="vi"/>
              </w:rPr>
              <w:t>Người dùng đăng nhập hệ thống thành công và chuyển hướng đến trang người dùng tùy theo vai trò tài khoản</w:t>
            </w:r>
          </w:p>
        </w:tc>
      </w:tr>
      <w:tr w:rsidR="37446A99" w:rsidRPr="00B8618F" w14:paraId="4539F39C" w14:textId="77777777" w:rsidTr="0712E60F">
        <w:trPr>
          <w:trHeight w:val="2040"/>
        </w:trPr>
        <w:tc>
          <w:tcPr>
            <w:tcW w:w="2707"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tcPr>
          <w:p w14:paraId="488AB1E0" w14:textId="77777777" w:rsidR="37446A99" w:rsidRPr="00B8618F" w:rsidRDefault="37446A99" w:rsidP="00D01B3C">
            <w:pPr>
              <w:spacing w:line="360" w:lineRule="auto"/>
              <w:rPr>
                <w:rFonts w:eastAsia="Times New Roman"/>
                <w:b/>
                <w:bCs/>
                <w:sz w:val="26"/>
                <w:szCs w:val="26"/>
                <w:lang w:val="vi"/>
              </w:rPr>
            </w:pPr>
            <w:r w:rsidRPr="00B8618F">
              <w:rPr>
                <w:rFonts w:eastAsia="Times New Roman"/>
                <w:b/>
                <w:bCs/>
                <w:sz w:val="26"/>
                <w:szCs w:val="26"/>
                <w:lang w:val="vi"/>
              </w:rPr>
              <w:t>Luồng thông thường:</w:t>
            </w:r>
          </w:p>
        </w:tc>
        <w:tc>
          <w:tcPr>
            <w:tcW w:w="6365" w:type="dxa"/>
            <w:tcBorders>
              <w:bottom w:val="single" w:sz="8" w:space="0" w:color="000000" w:themeColor="text1"/>
              <w:right w:val="single" w:sz="8" w:space="0" w:color="000000" w:themeColor="text1"/>
            </w:tcBorders>
            <w:tcMar>
              <w:top w:w="0" w:type="dxa"/>
              <w:left w:w="100" w:type="dxa"/>
              <w:bottom w:w="0" w:type="dxa"/>
              <w:right w:w="100" w:type="dxa"/>
            </w:tcMar>
          </w:tcPr>
          <w:p w14:paraId="67B919E9" w14:textId="77777777" w:rsidR="37446A99" w:rsidRPr="00B8618F" w:rsidRDefault="37446A99" w:rsidP="00D01B3C">
            <w:pPr>
              <w:spacing w:line="360" w:lineRule="auto"/>
              <w:rPr>
                <w:rFonts w:eastAsia="Times New Roman"/>
                <w:sz w:val="26"/>
                <w:szCs w:val="26"/>
                <w:lang w:val="vi"/>
              </w:rPr>
            </w:pPr>
            <w:r w:rsidRPr="00B8618F">
              <w:rPr>
                <w:rFonts w:eastAsia="Times New Roman"/>
                <w:sz w:val="26"/>
                <w:szCs w:val="26"/>
                <w:lang w:val="vi"/>
              </w:rPr>
              <w:t>1. Người dùng truy cập website</w:t>
            </w:r>
          </w:p>
          <w:p w14:paraId="2211F74A" w14:textId="77777777" w:rsidR="37446A99" w:rsidRPr="00B8618F" w:rsidRDefault="37446A99" w:rsidP="00D01B3C">
            <w:pPr>
              <w:spacing w:line="360" w:lineRule="auto"/>
              <w:rPr>
                <w:rFonts w:eastAsia="Times New Roman"/>
                <w:sz w:val="26"/>
                <w:szCs w:val="26"/>
                <w:lang w:val="vi"/>
              </w:rPr>
            </w:pPr>
            <w:r w:rsidRPr="00B8618F">
              <w:rPr>
                <w:rFonts w:eastAsia="Times New Roman"/>
                <w:sz w:val="26"/>
                <w:szCs w:val="26"/>
                <w:lang w:val="vi"/>
              </w:rPr>
              <w:t>2. Người dùng nhập tên tài khoản và mật khẩu</w:t>
            </w:r>
          </w:p>
          <w:p w14:paraId="0B654DC9" w14:textId="77777777" w:rsidR="37446A99" w:rsidRPr="00B8618F" w:rsidRDefault="37446A99" w:rsidP="00D01B3C">
            <w:pPr>
              <w:spacing w:line="360" w:lineRule="auto"/>
              <w:rPr>
                <w:rFonts w:eastAsia="Times New Roman"/>
                <w:sz w:val="26"/>
                <w:szCs w:val="26"/>
                <w:lang w:val="vi"/>
              </w:rPr>
            </w:pPr>
            <w:r w:rsidRPr="00B8618F">
              <w:rPr>
                <w:rFonts w:eastAsia="Times New Roman"/>
                <w:sz w:val="26"/>
                <w:szCs w:val="26"/>
                <w:lang w:val="vi"/>
              </w:rPr>
              <w:t>3. Người dùng nhấn “Đăng nhập”</w:t>
            </w:r>
          </w:p>
          <w:p w14:paraId="3694549A" w14:textId="77777777" w:rsidR="37446A99" w:rsidRPr="00B8618F" w:rsidRDefault="37446A99" w:rsidP="00D01B3C">
            <w:pPr>
              <w:spacing w:line="360" w:lineRule="auto"/>
              <w:rPr>
                <w:rFonts w:eastAsia="Times New Roman"/>
                <w:sz w:val="26"/>
                <w:szCs w:val="26"/>
                <w:lang w:val="vi"/>
              </w:rPr>
            </w:pPr>
            <w:r w:rsidRPr="00B8618F">
              <w:rPr>
                <w:rFonts w:eastAsia="Times New Roman"/>
                <w:sz w:val="26"/>
                <w:szCs w:val="26"/>
                <w:lang w:val="vi"/>
              </w:rPr>
              <w:t>4. Hệ thống kiểm tra thông tin đăng nhập</w:t>
            </w:r>
          </w:p>
          <w:p w14:paraId="40F6F9C8" w14:textId="77777777" w:rsidR="37446A99" w:rsidRPr="00B8618F" w:rsidRDefault="37446A99" w:rsidP="00D01B3C">
            <w:pPr>
              <w:spacing w:line="360" w:lineRule="auto"/>
              <w:rPr>
                <w:rFonts w:eastAsia="Times New Roman"/>
                <w:sz w:val="26"/>
                <w:szCs w:val="26"/>
                <w:lang w:val="vi"/>
              </w:rPr>
            </w:pPr>
            <w:r w:rsidRPr="00B8618F">
              <w:rPr>
                <w:rFonts w:eastAsia="Times New Roman"/>
                <w:sz w:val="26"/>
                <w:szCs w:val="26"/>
                <w:lang w:val="vi"/>
              </w:rPr>
              <w:t>5. Người dùng đăng nhập thành công và chuyển hướng đến trang người dùng tùy theo vai trò</w:t>
            </w:r>
          </w:p>
        </w:tc>
      </w:tr>
      <w:tr w:rsidR="37446A99" w:rsidRPr="00B8618F" w14:paraId="1DCD927D" w14:textId="77777777" w:rsidTr="0712E60F">
        <w:trPr>
          <w:trHeight w:val="450"/>
        </w:trPr>
        <w:tc>
          <w:tcPr>
            <w:tcW w:w="2707"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tcPr>
          <w:p w14:paraId="5FADFC6D" w14:textId="77777777" w:rsidR="37446A99" w:rsidRPr="00B8618F" w:rsidRDefault="37446A99" w:rsidP="00D01B3C">
            <w:pPr>
              <w:spacing w:line="360" w:lineRule="auto"/>
              <w:rPr>
                <w:rFonts w:eastAsia="Times New Roman"/>
                <w:b/>
                <w:bCs/>
                <w:sz w:val="26"/>
                <w:szCs w:val="26"/>
                <w:lang w:val="vi"/>
              </w:rPr>
            </w:pPr>
            <w:r w:rsidRPr="00B8618F">
              <w:rPr>
                <w:rFonts w:eastAsia="Times New Roman"/>
                <w:b/>
                <w:bCs/>
                <w:sz w:val="26"/>
                <w:szCs w:val="26"/>
                <w:lang w:val="vi"/>
              </w:rPr>
              <w:t>Luồng thay thế:</w:t>
            </w:r>
          </w:p>
        </w:tc>
        <w:tc>
          <w:tcPr>
            <w:tcW w:w="6365" w:type="dxa"/>
            <w:tcBorders>
              <w:bottom w:val="single" w:sz="8" w:space="0" w:color="000000" w:themeColor="text1"/>
              <w:right w:val="single" w:sz="8" w:space="0" w:color="000000" w:themeColor="text1"/>
            </w:tcBorders>
            <w:tcMar>
              <w:top w:w="0" w:type="dxa"/>
              <w:left w:w="100" w:type="dxa"/>
              <w:bottom w:w="0" w:type="dxa"/>
              <w:right w:w="100" w:type="dxa"/>
            </w:tcMar>
          </w:tcPr>
          <w:p w14:paraId="335F1962" w14:textId="77777777" w:rsidR="37446A99" w:rsidRPr="00B8618F" w:rsidRDefault="37446A99" w:rsidP="00D01B3C">
            <w:pPr>
              <w:spacing w:line="360" w:lineRule="auto"/>
              <w:rPr>
                <w:rFonts w:eastAsia="Times New Roman"/>
                <w:sz w:val="26"/>
                <w:szCs w:val="26"/>
                <w:lang w:val="vi"/>
              </w:rPr>
            </w:pPr>
            <w:r w:rsidRPr="00B8618F">
              <w:rPr>
                <w:rFonts w:eastAsia="Times New Roman"/>
                <w:sz w:val="26"/>
                <w:szCs w:val="26"/>
                <w:lang w:val="vi"/>
              </w:rPr>
              <w:t>N/A</w:t>
            </w:r>
          </w:p>
        </w:tc>
      </w:tr>
      <w:tr w:rsidR="37446A99" w:rsidRPr="00B8618F" w14:paraId="43F575D1" w14:textId="77777777" w:rsidTr="0712E60F">
        <w:trPr>
          <w:trHeight w:val="3285"/>
        </w:trPr>
        <w:tc>
          <w:tcPr>
            <w:tcW w:w="2707"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tcPr>
          <w:p w14:paraId="3BD02230" w14:textId="77777777" w:rsidR="37446A99" w:rsidRPr="00B8618F" w:rsidRDefault="37446A99" w:rsidP="00D01B3C">
            <w:pPr>
              <w:spacing w:line="360" w:lineRule="auto"/>
              <w:rPr>
                <w:rFonts w:eastAsia="Times New Roman"/>
                <w:b/>
                <w:bCs/>
                <w:sz w:val="26"/>
                <w:szCs w:val="26"/>
                <w:lang w:val="vi"/>
              </w:rPr>
            </w:pPr>
            <w:r w:rsidRPr="00B8618F">
              <w:rPr>
                <w:rFonts w:eastAsia="Times New Roman"/>
                <w:b/>
                <w:bCs/>
                <w:sz w:val="26"/>
                <w:szCs w:val="26"/>
                <w:lang w:val="vi"/>
              </w:rPr>
              <w:t>Ngoại lệ:</w:t>
            </w:r>
          </w:p>
        </w:tc>
        <w:tc>
          <w:tcPr>
            <w:tcW w:w="6365" w:type="dxa"/>
            <w:tcBorders>
              <w:bottom w:val="single" w:sz="8" w:space="0" w:color="000000" w:themeColor="text1"/>
              <w:right w:val="single" w:sz="8" w:space="0" w:color="000000" w:themeColor="text1"/>
            </w:tcBorders>
            <w:tcMar>
              <w:top w:w="0" w:type="dxa"/>
              <w:left w:w="100" w:type="dxa"/>
              <w:bottom w:w="0" w:type="dxa"/>
              <w:right w:w="100" w:type="dxa"/>
            </w:tcMar>
          </w:tcPr>
          <w:p w14:paraId="1D0C021D" w14:textId="77777777" w:rsidR="37446A99" w:rsidRPr="00B8618F" w:rsidRDefault="37446A99" w:rsidP="00BB2F39">
            <w:pPr>
              <w:numPr>
                <w:ilvl w:val="0"/>
                <w:numId w:val="26"/>
              </w:numPr>
              <w:spacing w:line="360" w:lineRule="auto"/>
              <w:ind w:left="321" w:hanging="284"/>
              <w:contextualSpacing/>
              <w:rPr>
                <w:rFonts w:eastAsia="Arial"/>
                <w:sz w:val="26"/>
                <w:szCs w:val="26"/>
              </w:rPr>
            </w:pPr>
            <w:r w:rsidRPr="00B8618F">
              <w:rPr>
                <w:rFonts w:eastAsia="Arial"/>
                <w:sz w:val="26"/>
                <w:szCs w:val="26"/>
              </w:rPr>
              <w:t>Người dùng không nhập đủ thông tin đăng nhập:</w:t>
            </w:r>
          </w:p>
          <w:p w14:paraId="2A595F59" w14:textId="77777777" w:rsidR="37446A99" w:rsidRPr="00B8618F" w:rsidRDefault="37446A99" w:rsidP="00BB2F39">
            <w:pPr>
              <w:numPr>
                <w:ilvl w:val="0"/>
                <w:numId w:val="27"/>
              </w:numPr>
              <w:spacing w:line="360" w:lineRule="auto"/>
              <w:contextualSpacing/>
              <w:rPr>
                <w:rFonts w:eastAsia="Arial"/>
                <w:sz w:val="26"/>
                <w:szCs w:val="26"/>
              </w:rPr>
            </w:pPr>
            <w:r w:rsidRPr="00B8618F">
              <w:rPr>
                <w:rFonts w:eastAsia="Arial"/>
                <w:sz w:val="26"/>
                <w:szCs w:val="26"/>
              </w:rPr>
              <w:t>Hệ thống hiển thị thông báo lỗi</w:t>
            </w:r>
          </w:p>
          <w:p w14:paraId="475202C2" w14:textId="77777777" w:rsidR="37446A99" w:rsidRPr="00B8618F" w:rsidRDefault="37446A99" w:rsidP="00BB2F39">
            <w:pPr>
              <w:numPr>
                <w:ilvl w:val="0"/>
                <w:numId w:val="27"/>
              </w:numPr>
              <w:spacing w:line="360" w:lineRule="auto"/>
              <w:contextualSpacing/>
              <w:rPr>
                <w:rFonts w:eastAsia="Arial"/>
                <w:sz w:val="26"/>
                <w:szCs w:val="26"/>
              </w:rPr>
            </w:pPr>
            <w:r w:rsidRPr="00B8618F">
              <w:rPr>
                <w:rFonts w:eastAsia="Arial"/>
                <w:sz w:val="26"/>
                <w:szCs w:val="26"/>
              </w:rPr>
              <w:t>Người dùng nhập bổ sung thông tin đăng nhập</w:t>
            </w:r>
          </w:p>
          <w:p w14:paraId="41DCF989" w14:textId="77777777" w:rsidR="37446A99" w:rsidRPr="00B8618F" w:rsidRDefault="37446A99" w:rsidP="00BB2F39">
            <w:pPr>
              <w:numPr>
                <w:ilvl w:val="0"/>
                <w:numId w:val="26"/>
              </w:numPr>
              <w:spacing w:line="360" w:lineRule="auto"/>
              <w:ind w:left="321" w:hanging="284"/>
              <w:contextualSpacing/>
              <w:rPr>
                <w:rFonts w:eastAsia="Arial"/>
                <w:sz w:val="26"/>
                <w:szCs w:val="26"/>
              </w:rPr>
            </w:pPr>
            <w:r w:rsidRPr="00B8618F">
              <w:rPr>
                <w:rFonts w:eastAsia="Arial"/>
                <w:sz w:val="26"/>
                <w:szCs w:val="26"/>
              </w:rPr>
              <w:t>Thông tin đăng nhập không chính xác:</w:t>
            </w:r>
          </w:p>
          <w:p w14:paraId="2256B8F5" w14:textId="77777777" w:rsidR="37446A99" w:rsidRPr="00B8618F" w:rsidRDefault="37446A99" w:rsidP="00BB2F39">
            <w:pPr>
              <w:numPr>
                <w:ilvl w:val="0"/>
                <w:numId w:val="28"/>
              </w:numPr>
              <w:spacing w:line="360" w:lineRule="auto"/>
              <w:contextualSpacing/>
              <w:rPr>
                <w:rFonts w:eastAsia="Arial"/>
                <w:sz w:val="26"/>
                <w:szCs w:val="26"/>
              </w:rPr>
            </w:pPr>
            <w:r w:rsidRPr="00B8618F">
              <w:rPr>
                <w:rFonts w:eastAsia="Arial"/>
                <w:sz w:val="26"/>
                <w:szCs w:val="26"/>
              </w:rPr>
              <w:t>Hệ thống hiển thị thông báo lỗi</w:t>
            </w:r>
          </w:p>
          <w:p w14:paraId="59929D54" w14:textId="77777777" w:rsidR="37446A99" w:rsidRPr="00B8618F" w:rsidRDefault="37446A99" w:rsidP="00BB2F39">
            <w:pPr>
              <w:numPr>
                <w:ilvl w:val="0"/>
                <w:numId w:val="28"/>
              </w:numPr>
              <w:spacing w:line="360" w:lineRule="auto"/>
              <w:contextualSpacing/>
              <w:rPr>
                <w:rFonts w:eastAsia="Arial"/>
                <w:sz w:val="26"/>
                <w:szCs w:val="26"/>
              </w:rPr>
            </w:pPr>
            <w:r w:rsidRPr="00B8618F">
              <w:rPr>
                <w:rFonts w:eastAsia="Arial"/>
                <w:sz w:val="26"/>
                <w:szCs w:val="26"/>
              </w:rPr>
              <w:t>Người dùng nhập lại thông tin đăng nhập</w:t>
            </w:r>
          </w:p>
          <w:p w14:paraId="12ECD4AD" w14:textId="77777777" w:rsidR="37446A99" w:rsidRPr="00B8618F" w:rsidRDefault="37446A99" w:rsidP="00BB2F39">
            <w:pPr>
              <w:numPr>
                <w:ilvl w:val="0"/>
                <w:numId w:val="26"/>
              </w:numPr>
              <w:spacing w:line="360" w:lineRule="auto"/>
              <w:ind w:left="321" w:hanging="284"/>
              <w:contextualSpacing/>
              <w:rPr>
                <w:rFonts w:eastAsia="Arial"/>
                <w:sz w:val="26"/>
                <w:szCs w:val="26"/>
              </w:rPr>
            </w:pPr>
            <w:r w:rsidRPr="00B8618F">
              <w:rPr>
                <w:rFonts w:eastAsia="Arial"/>
                <w:sz w:val="26"/>
                <w:szCs w:val="26"/>
              </w:rPr>
              <w:t>Thông tin đăng nhập không tồn tại:</w:t>
            </w:r>
          </w:p>
          <w:p w14:paraId="1FA30315" w14:textId="77777777" w:rsidR="37446A99" w:rsidRPr="00B8618F" w:rsidRDefault="37446A99" w:rsidP="00D01B3C">
            <w:pPr>
              <w:spacing w:line="360" w:lineRule="auto"/>
              <w:rPr>
                <w:rFonts w:eastAsia="Times New Roman"/>
                <w:sz w:val="26"/>
                <w:szCs w:val="26"/>
              </w:rPr>
            </w:pPr>
            <w:r w:rsidRPr="00B8618F">
              <w:rPr>
                <w:rFonts w:eastAsia="Arial"/>
                <w:sz w:val="26"/>
                <w:szCs w:val="26"/>
              </w:rPr>
              <w:t>Hệ thống hiển thị thông báo lỗi</w:t>
            </w:r>
          </w:p>
          <w:p w14:paraId="723E5198" w14:textId="77777777" w:rsidR="37446A99" w:rsidRPr="00B8618F" w:rsidRDefault="0B65BA50" w:rsidP="00BB2F39">
            <w:pPr>
              <w:pStyle w:val="ListParagraph"/>
              <w:numPr>
                <w:ilvl w:val="0"/>
                <w:numId w:val="5"/>
              </w:numPr>
              <w:spacing w:line="360" w:lineRule="auto"/>
              <w:rPr>
                <w:rFonts w:eastAsia="Times New Roman"/>
                <w:sz w:val="26"/>
                <w:szCs w:val="26"/>
                <w:lang w:val="vi"/>
              </w:rPr>
            </w:pPr>
            <w:r w:rsidRPr="0712E60F">
              <w:rPr>
                <w:rFonts w:eastAsia="Arial"/>
                <w:sz w:val="26"/>
                <w:szCs w:val="26"/>
              </w:rPr>
              <w:t>Người dùng nhập lại thông tin đăng nhập</w:t>
            </w:r>
          </w:p>
        </w:tc>
      </w:tr>
      <w:tr w:rsidR="37446A99" w:rsidRPr="00B8618F" w14:paraId="459EADCE" w14:textId="77777777" w:rsidTr="0712E60F">
        <w:trPr>
          <w:trHeight w:val="450"/>
        </w:trPr>
        <w:tc>
          <w:tcPr>
            <w:tcW w:w="2707"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tcPr>
          <w:p w14:paraId="26E8B5D1" w14:textId="77777777" w:rsidR="37446A99" w:rsidRPr="00B8618F" w:rsidRDefault="37446A99" w:rsidP="00D01B3C">
            <w:pPr>
              <w:spacing w:line="360" w:lineRule="auto"/>
              <w:rPr>
                <w:rFonts w:eastAsia="Times New Roman"/>
                <w:b/>
                <w:bCs/>
                <w:sz w:val="26"/>
                <w:szCs w:val="26"/>
                <w:lang w:val="vi"/>
              </w:rPr>
            </w:pPr>
            <w:r w:rsidRPr="00B8618F">
              <w:rPr>
                <w:rFonts w:eastAsia="Times New Roman"/>
                <w:b/>
                <w:bCs/>
                <w:sz w:val="26"/>
                <w:szCs w:val="26"/>
                <w:lang w:val="vi"/>
              </w:rPr>
              <w:t>Ưu tiên:</w:t>
            </w:r>
          </w:p>
        </w:tc>
        <w:tc>
          <w:tcPr>
            <w:tcW w:w="6365" w:type="dxa"/>
            <w:tcBorders>
              <w:bottom w:val="single" w:sz="8" w:space="0" w:color="000000" w:themeColor="text1"/>
              <w:right w:val="single" w:sz="8" w:space="0" w:color="000000" w:themeColor="text1"/>
            </w:tcBorders>
            <w:tcMar>
              <w:top w:w="0" w:type="dxa"/>
              <w:left w:w="100" w:type="dxa"/>
              <w:bottom w:w="0" w:type="dxa"/>
              <w:right w:w="100" w:type="dxa"/>
            </w:tcMar>
          </w:tcPr>
          <w:p w14:paraId="05D58D9C" w14:textId="77777777" w:rsidR="37446A99" w:rsidRPr="00B8618F" w:rsidRDefault="37446A99" w:rsidP="00D01B3C">
            <w:pPr>
              <w:spacing w:line="360" w:lineRule="auto"/>
              <w:rPr>
                <w:rFonts w:eastAsia="Times New Roman"/>
                <w:sz w:val="26"/>
                <w:szCs w:val="26"/>
              </w:rPr>
            </w:pPr>
            <w:r w:rsidRPr="00B8618F">
              <w:rPr>
                <w:rFonts w:eastAsia="Times New Roman"/>
                <w:sz w:val="26"/>
                <w:szCs w:val="26"/>
              </w:rPr>
              <w:t>Trung bình</w:t>
            </w:r>
          </w:p>
        </w:tc>
      </w:tr>
      <w:tr w:rsidR="37446A99" w:rsidRPr="00B8618F" w14:paraId="261A7741" w14:textId="77777777" w:rsidTr="0712E60F">
        <w:trPr>
          <w:trHeight w:val="450"/>
        </w:trPr>
        <w:tc>
          <w:tcPr>
            <w:tcW w:w="2707"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tcPr>
          <w:p w14:paraId="6159D350" w14:textId="77777777" w:rsidR="37446A99" w:rsidRPr="00B8618F" w:rsidRDefault="37446A99" w:rsidP="00D01B3C">
            <w:pPr>
              <w:spacing w:line="360" w:lineRule="auto"/>
              <w:rPr>
                <w:rFonts w:eastAsia="Times New Roman"/>
                <w:b/>
                <w:bCs/>
                <w:sz w:val="26"/>
                <w:szCs w:val="26"/>
                <w:lang w:val="vi"/>
              </w:rPr>
            </w:pPr>
            <w:r w:rsidRPr="00B8618F">
              <w:rPr>
                <w:rFonts w:eastAsia="Times New Roman"/>
                <w:b/>
                <w:bCs/>
                <w:sz w:val="26"/>
                <w:szCs w:val="26"/>
                <w:lang w:val="vi"/>
              </w:rPr>
              <w:t>Tần suất sử dụng:</w:t>
            </w:r>
          </w:p>
        </w:tc>
        <w:tc>
          <w:tcPr>
            <w:tcW w:w="6365" w:type="dxa"/>
            <w:tcBorders>
              <w:bottom w:val="single" w:sz="8" w:space="0" w:color="000000" w:themeColor="text1"/>
              <w:right w:val="single" w:sz="8" w:space="0" w:color="000000" w:themeColor="text1"/>
            </w:tcBorders>
            <w:tcMar>
              <w:top w:w="0" w:type="dxa"/>
              <w:left w:w="100" w:type="dxa"/>
              <w:bottom w:w="0" w:type="dxa"/>
              <w:right w:w="100" w:type="dxa"/>
            </w:tcMar>
          </w:tcPr>
          <w:p w14:paraId="310EA40B" w14:textId="77777777" w:rsidR="37446A99" w:rsidRPr="00B8618F" w:rsidRDefault="37446A99" w:rsidP="00D01B3C">
            <w:pPr>
              <w:spacing w:line="360" w:lineRule="auto"/>
              <w:rPr>
                <w:rFonts w:eastAsia="Times New Roman"/>
                <w:sz w:val="26"/>
                <w:szCs w:val="26"/>
                <w:lang w:val="vi"/>
              </w:rPr>
            </w:pPr>
            <w:r w:rsidRPr="00B8618F">
              <w:rPr>
                <w:rFonts w:eastAsia="Times New Roman"/>
                <w:sz w:val="26"/>
                <w:szCs w:val="26"/>
                <w:lang w:val="vi"/>
              </w:rPr>
              <w:t>Cao</w:t>
            </w:r>
          </w:p>
        </w:tc>
      </w:tr>
    </w:tbl>
    <w:p w14:paraId="739895A5" w14:textId="725A62F3" w:rsidR="00F4716B" w:rsidRPr="00B8618F" w:rsidRDefault="587D7345" w:rsidP="00D01B3C">
      <w:pPr>
        <w:spacing w:beforeLines="50" w:before="120" w:afterLines="100" w:after="240" w:line="360" w:lineRule="auto"/>
        <w:jc w:val="center"/>
        <w:rPr>
          <w:rFonts w:eastAsia="SimHei"/>
          <w:i/>
          <w:iCs/>
          <w:lang w:eastAsia="ja-JP"/>
        </w:rPr>
      </w:pPr>
      <w:r w:rsidRPr="00B8618F">
        <w:rPr>
          <w:rFonts w:eastAsia="SimHei"/>
          <w:i/>
          <w:lang w:val="vi" w:eastAsia="ja-JP"/>
        </w:rPr>
        <w:t xml:space="preserve">Bảng </w:t>
      </w:r>
      <w:r w:rsidR="00F4716B" w:rsidRPr="00B8618F">
        <w:rPr>
          <w:rFonts w:eastAsia="SimHei"/>
          <w:i/>
          <w:iCs/>
          <w:lang w:val="vi" w:eastAsia="ja-JP"/>
        </w:rPr>
        <w:fldChar w:fldCharType="begin"/>
      </w:r>
      <w:r w:rsidR="00F4716B" w:rsidRPr="00B8618F">
        <w:rPr>
          <w:rFonts w:eastAsia="SimHei"/>
          <w:i/>
          <w:lang w:val="vi" w:eastAsia="ja-JP"/>
        </w:rPr>
        <w:instrText xml:space="preserve"> STYLEREF 1 \s </w:instrText>
      </w:r>
      <w:r w:rsidR="00F4716B" w:rsidRPr="00B8618F">
        <w:rPr>
          <w:rFonts w:eastAsia="SimHei"/>
          <w:i/>
          <w:iCs/>
          <w:lang w:val="vi" w:eastAsia="ja-JP"/>
        </w:rPr>
        <w:fldChar w:fldCharType="separate"/>
      </w:r>
      <w:r w:rsidRPr="00B8618F">
        <w:rPr>
          <w:rFonts w:eastAsia="SimHei"/>
          <w:i/>
          <w:lang w:val="vi" w:eastAsia="ja-JP"/>
        </w:rPr>
        <w:t>3</w:t>
      </w:r>
      <w:r w:rsidR="00F4716B" w:rsidRPr="00B8618F">
        <w:rPr>
          <w:rFonts w:eastAsia="SimHei"/>
          <w:i/>
          <w:iCs/>
          <w:lang w:val="vi" w:eastAsia="ja-JP"/>
        </w:rPr>
        <w:fldChar w:fldCharType="end"/>
      </w:r>
      <w:r w:rsidRPr="00B8618F">
        <w:rPr>
          <w:rFonts w:eastAsia="SimHei"/>
          <w:i/>
          <w:lang w:eastAsia="ja-JP"/>
        </w:rPr>
        <w:t>.</w:t>
      </w:r>
      <w:r w:rsidR="394283A2" w:rsidRPr="00B8618F">
        <w:rPr>
          <w:rFonts w:eastAsia="SimHei"/>
          <w:i/>
          <w:lang w:eastAsia="ja-JP"/>
        </w:rPr>
        <w:t>9</w:t>
      </w:r>
      <w:r w:rsidRPr="00B8618F">
        <w:rPr>
          <w:rFonts w:eastAsia="SimHei"/>
          <w:i/>
          <w:lang w:eastAsia="ja-JP"/>
        </w:rPr>
        <w:t>. Mô tả Use Case “Đăng nhập”</w:t>
      </w:r>
    </w:p>
    <w:p w14:paraId="4A561101" w14:textId="77777777" w:rsidR="003C2113" w:rsidRDefault="1370FA7F" w:rsidP="00D01B3C">
      <w:pPr>
        <w:keepNext/>
        <w:spacing w:beforeLines="50" w:before="120" w:afterLines="100" w:after="240" w:line="360" w:lineRule="auto"/>
        <w:jc w:val="center"/>
      </w:pPr>
      <w:r w:rsidRPr="00B8618F">
        <w:rPr>
          <w:noProof/>
        </w:rPr>
        <w:lastRenderedPageBreak/>
        <w:drawing>
          <wp:inline distT="0" distB="0" distL="0" distR="0" wp14:anchorId="17977426" wp14:editId="2C6C13C5">
            <wp:extent cx="5981700" cy="5867400"/>
            <wp:effectExtent l="0" t="0" r="0" b="0"/>
            <wp:docPr id="137495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93565" name=""/>
                    <pic:cNvPicPr/>
                  </pic:nvPicPr>
                  <pic:blipFill>
                    <a:blip r:embed="rId13">
                      <a:extLst>
                        <a:ext uri="{28A0092B-C50C-407E-A947-70E740481C1C}">
                          <a14:useLocalDpi xmlns:a14="http://schemas.microsoft.com/office/drawing/2010/main" val="0"/>
                        </a:ext>
                      </a:extLst>
                    </a:blip>
                    <a:stretch>
                      <a:fillRect/>
                    </a:stretch>
                  </pic:blipFill>
                  <pic:spPr>
                    <a:xfrm>
                      <a:off x="0" y="0"/>
                      <a:ext cx="5981700" cy="5867400"/>
                    </a:xfrm>
                    <a:prstGeom prst="rect">
                      <a:avLst/>
                    </a:prstGeom>
                  </pic:spPr>
                </pic:pic>
              </a:graphicData>
            </a:graphic>
          </wp:inline>
        </w:drawing>
      </w:r>
    </w:p>
    <w:p w14:paraId="32015DDD" w14:textId="0EFEDD76" w:rsidR="00F4716B" w:rsidRPr="00B8618F" w:rsidRDefault="003C2113" w:rsidP="00D01B3C">
      <w:pPr>
        <w:pStyle w:val="Caption"/>
        <w:spacing w:before="0" w:after="0" w:line="360" w:lineRule="auto"/>
      </w:pPr>
      <w:r>
        <w:t xml:space="preserve">Hình </w:t>
      </w:r>
      <w:r>
        <w:fldChar w:fldCharType="begin"/>
      </w:r>
      <w:r>
        <w:instrText>SEQ Hình \* ARABIC</w:instrText>
      </w:r>
      <w:r>
        <w:fldChar w:fldCharType="separate"/>
      </w:r>
      <w:r w:rsidR="00724A6F">
        <w:rPr>
          <w:noProof/>
        </w:rPr>
        <w:t>14</w:t>
      </w:r>
      <w:r>
        <w:fldChar w:fldCharType="end"/>
      </w:r>
      <w:r w:rsidRPr="00F6409C">
        <w:rPr>
          <w:noProof/>
        </w:rPr>
        <w:t>. Sơ đồ hoạt động chức năng “Đăng nhập”</w:t>
      </w:r>
    </w:p>
    <w:p w14:paraId="1C99BEE5" w14:textId="77777777" w:rsidR="003C2113" w:rsidRDefault="003C2113" w:rsidP="00D01B3C">
      <w:pPr>
        <w:spacing w:after="0" w:line="360" w:lineRule="auto"/>
        <w:rPr>
          <w:rFonts w:eastAsiaTheme="majorEastAsia"/>
          <w:i/>
          <w:iCs/>
          <w:color w:val="auto"/>
          <w:lang w:eastAsia="ja-JP"/>
        </w:rPr>
      </w:pPr>
      <w:r>
        <w:br w:type="page"/>
      </w:r>
    </w:p>
    <w:p w14:paraId="45AA2513" w14:textId="3DEEA177" w:rsidR="00F4716B" w:rsidRPr="00B8618F" w:rsidRDefault="1370FA7F" w:rsidP="00D01B3C">
      <w:pPr>
        <w:pStyle w:val="Heading4"/>
        <w:spacing w:before="0" w:after="0"/>
      </w:pPr>
      <w:r w:rsidRPr="00B8618F">
        <w:lastRenderedPageBreak/>
        <w:t>3.2.2.2. Tạo bài học mới cho khóa học</w:t>
      </w:r>
      <w:r w:rsidR="00E8709C">
        <w:t>.</w:t>
      </w:r>
    </w:p>
    <w:tbl>
      <w:tblPr>
        <w:tblStyle w:val="Style131"/>
        <w:tblW w:w="0" w:type="auto"/>
        <w:tblInd w:w="98"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ook w:val="04A0" w:firstRow="1" w:lastRow="0" w:firstColumn="1" w:lastColumn="0" w:noHBand="0" w:noVBand="1"/>
      </w:tblPr>
      <w:tblGrid>
        <w:gridCol w:w="2707"/>
        <w:gridCol w:w="6365"/>
      </w:tblGrid>
      <w:tr w:rsidR="37446A99" w:rsidRPr="00B8618F" w14:paraId="1884F886" w14:textId="77777777" w:rsidTr="2A72E172">
        <w:trPr>
          <w:trHeight w:val="390"/>
        </w:trPr>
        <w:tc>
          <w:tcPr>
            <w:tcW w:w="2707"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tcPr>
          <w:p w14:paraId="59FADAB5" w14:textId="02729302" w:rsidR="2A72E172" w:rsidRDefault="2A72E172" w:rsidP="00D01B3C">
            <w:pPr>
              <w:spacing w:line="360" w:lineRule="auto"/>
              <w:ind w:right="180"/>
            </w:pPr>
            <w:r w:rsidRPr="2A72E172">
              <w:rPr>
                <w:rFonts w:eastAsia="Times New Roman"/>
                <w:b/>
                <w:bCs/>
                <w:sz w:val="26"/>
                <w:szCs w:val="26"/>
              </w:rPr>
              <w:t>Trường hợp:</w:t>
            </w:r>
          </w:p>
        </w:tc>
        <w:tc>
          <w:tcPr>
            <w:tcW w:w="6365" w:type="dxa"/>
            <w:tcBorders>
              <w:bottom w:val="single" w:sz="8" w:space="0" w:color="000000" w:themeColor="text1"/>
              <w:right w:val="single" w:sz="8" w:space="0" w:color="000000" w:themeColor="text1"/>
            </w:tcBorders>
            <w:tcMar>
              <w:top w:w="0" w:type="dxa"/>
              <w:left w:w="100" w:type="dxa"/>
              <w:bottom w:w="0" w:type="dxa"/>
              <w:right w:w="100" w:type="dxa"/>
            </w:tcMar>
          </w:tcPr>
          <w:p w14:paraId="3B46D6D1" w14:textId="1C129896" w:rsidR="2A72E172" w:rsidRDefault="2A72E172" w:rsidP="00D01B3C">
            <w:pPr>
              <w:spacing w:line="360" w:lineRule="auto"/>
            </w:pPr>
            <w:r w:rsidRPr="2A72E172">
              <w:rPr>
                <w:rFonts w:eastAsia="Times New Roman"/>
                <w:sz w:val="26"/>
                <w:szCs w:val="26"/>
              </w:rPr>
              <w:t>Tạo bài học mới trong khóa học</w:t>
            </w:r>
          </w:p>
        </w:tc>
      </w:tr>
      <w:tr w:rsidR="37446A99" w:rsidRPr="00B8618F" w14:paraId="17CF2203" w14:textId="77777777" w:rsidTr="2A72E172">
        <w:trPr>
          <w:trHeight w:val="450"/>
        </w:trPr>
        <w:tc>
          <w:tcPr>
            <w:tcW w:w="2707"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tcPr>
          <w:p w14:paraId="406093DC" w14:textId="1C8B02D4" w:rsidR="2A72E172" w:rsidRDefault="2A72E172" w:rsidP="00D01B3C">
            <w:pPr>
              <w:spacing w:line="360" w:lineRule="auto"/>
              <w:ind w:right="180"/>
            </w:pPr>
            <w:r w:rsidRPr="2A72E172">
              <w:rPr>
                <w:rFonts w:eastAsia="Times New Roman"/>
                <w:b/>
                <w:bCs/>
                <w:sz w:val="26"/>
                <w:szCs w:val="26"/>
              </w:rPr>
              <w:t>Tác nhân:</w:t>
            </w:r>
          </w:p>
        </w:tc>
        <w:tc>
          <w:tcPr>
            <w:tcW w:w="6365" w:type="dxa"/>
            <w:tcBorders>
              <w:bottom w:val="single" w:sz="8" w:space="0" w:color="000000" w:themeColor="text1"/>
              <w:right w:val="single" w:sz="8" w:space="0" w:color="000000" w:themeColor="text1"/>
            </w:tcBorders>
            <w:tcMar>
              <w:top w:w="0" w:type="dxa"/>
              <w:left w:w="100" w:type="dxa"/>
              <w:bottom w:w="0" w:type="dxa"/>
              <w:right w:w="100" w:type="dxa"/>
            </w:tcMar>
          </w:tcPr>
          <w:p w14:paraId="2062AE20" w14:textId="34E9DABF" w:rsidR="2A72E172" w:rsidRDefault="2A72E172" w:rsidP="00D01B3C">
            <w:pPr>
              <w:spacing w:line="360" w:lineRule="auto"/>
            </w:pPr>
            <w:r w:rsidRPr="2A72E172">
              <w:rPr>
                <w:rFonts w:eastAsia="Times New Roman"/>
                <w:sz w:val="26"/>
                <w:szCs w:val="26"/>
              </w:rPr>
              <w:t>Giảng viên</w:t>
            </w:r>
          </w:p>
        </w:tc>
      </w:tr>
      <w:tr w:rsidR="37446A99" w:rsidRPr="00B8618F" w14:paraId="074FA090" w14:textId="77777777" w:rsidTr="2A72E172">
        <w:trPr>
          <w:trHeight w:val="480"/>
        </w:trPr>
        <w:tc>
          <w:tcPr>
            <w:tcW w:w="2707"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tcPr>
          <w:p w14:paraId="2DA60CB5" w14:textId="48AC07C5" w:rsidR="2A72E172" w:rsidRDefault="2A72E172" w:rsidP="00D01B3C">
            <w:pPr>
              <w:spacing w:line="360" w:lineRule="auto"/>
              <w:ind w:right="180"/>
            </w:pPr>
            <w:r w:rsidRPr="2A72E172">
              <w:rPr>
                <w:rFonts w:eastAsia="Times New Roman"/>
                <w:b/>
                <w:bCs/>
                <w:sz w:val="26"/>
                <w:szCs w:val="26"/>
              </w:rPr>
              <w:t>Mô tả:</w:t>
            </w:r>
          </w:p>
        </w:tc>
        <w:tc>
          <w:tcPr>
            <w:tcW w:w="6365" w:type="dxa"/>
            <w:tcBorders>
              <w:bottom w:val="single" w:sz="8" w:space="0" w:color="000000" w:themeColor="text1"/>
              <w:right w:val="single" w:sz="8" w:space="0" w:color="000000" w:themeColor="text1"/>
            </w:tcBorders>
            <w:tcMar>
              <w:top w:w="0" w:type="dxa"/>
              <w:left w:w="100" w:type="dxa"/>
              <w:bottom w:w="0" w:type="dxa"/>
              <w:right w:w="100" w:type="dxa"/>
            </w:tcMar>
          </w:tcPr>
          <w:p w14:paraId="5D84B17A" w14:textId="302BA157" w:rsidR="2A72E172" w:rsidRDefault="2A72E172" w:rsidP="00D01B3C">
            <w:pPr>
              <w:spacing w:line="360" w:lineRule="auto"/>
            </w:pPr>
            <w:r w:rsidRPr="2A72E172">
              <w:rPr>
                <w:rFonts w:eastAsia="Times New Roman"/>
                <w:sz w:val="26"/>
                <w:szCs w:val="26"/>
              </w:rPr>
              <w:t xml:space="preserve">Cho phép giảng viên tạo bài học mới (module) trong khóa học mà họ đang phụ trách, bao gồm nhập thông tin bài học, tải lên nội dung (video, tài liệu). </w:t>
            </w:r>
          </w:p>
        </w:tc>
      </w:tr>
      <w:tr w:rsidR="37446A99" w:rsidRPr="00B8618F" w14:paraId="35F7796E" w14:textId="77777777" w:rsidTr="2A72E172">
        <w:trPr>
          <w:trHeight w:val="450"/>
        </w:trPr>
        <w:tc>
          <w:tcPr>
            <w:tcW w:w="2707"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tcPr>
          <w:p w14:paraId="280E7030" w14:textId="117B728E" w:rsidR="2A72E172" w:rsidRDefault="2A72E172" w:rsidP="00D01B3C">
            <w:pPr>
              <w:spacing w:line="360" w:lineRule="auto"/>
            </w:pPr>
            <w:r w:rsidRPr="2A72E172">
              <w:rPr>
                <w:rFonts w:eastAsia="Times New Roman"/>
                <w:b/>
                <w:bCs/>
                <w:sz w:val="26"/>
                <w:szCs w:val="26"/>
              </w:rPr>
              <w:t>Kích hoạt:</w:t>
            </w:r>
          </w:p>
        </w:tc>
        <w:tc>
          <w:tcPr>
            <w:tcW w:w="6365" w:type="dxa"/>
            <w:tcBorders>
              <w:bottom w:val="single" w:sz="8" w:space="0" w:color="000000" w:themeColor="text1"/>
              <w:right w:val="single" w:sz="8" w:space="0" w:color="000000" w:themeColor="text1"/>
            </w:tcBorders>
            <w:tcMar>
              <w:top w:w="0" w:type="dxa"/>
              <w:left w:w="100" w:type="dxa"/>
              <w:bottom w:w="0" w:type="dxa"/>
              <w:right w:w="100" w:type="dxa"/>
            </w:tcMar>
          </w:tcPr>
          <w:p w14:paraId="4171084F" w14:textId="75173AD4" w:rsidR="2A72E172" w:rsidRDefault="2A72E172" w:rsidP="00D01B3C">
            <w:pPr>
              <w:spacing w:line="360" w:lineRule="auto"/>
            </w:pPr>
            <w:r w:rsidRPr="2A72E172">
              <w:rPr>
                <w:rFonts w:eastAsia="Times New Roman"/>
                <w:sz w:val="26"/>
                <w:szCs w:val="26"/>
              </w:rPr>
              <w:t>Giảng viên nhấn nút "Add module" trong giao diện quản lý module của khóa học.</w:t>
            </w:r>
          </w:p>
        </w:tc>
      </w:tr>
      <w:tr w:rsidR="37446A99" w:rsidRPr="00B8618F" w14:paraId="3B19F602" w14:textId="77777777" w:rsidTr="2A72E172">
        <w:trPr>
          <w:trHeight w:val="630"/>
        </w:trPr>
        <w:tc>
          <w:tcPr>
            <w:tcW w:w="2707"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tcPr>
          <w:p w14:paraId="19C210E6" w14:textId="318DB6A6" w:rsidR="2A72E172" w:rsidRDefault="2A72E172" w:rsidP="00D01B3C">
            <w:pPr>
              <w:spacing w:line="360" w:lineRule="auto"/>
            </w:pPr>
            <w:r w:rsidRPr="2A72E172">
              <w:rPr>
                <w:rFonts w:eastAsia="Times New Roman"/>
                <w:b/>
                <w:bCs/>
                <w:sz w:val="26"/>
                <w:szCs w:val="26"/>
              </w:rPr>
              <w:t>Tiền điều kiện:</w:t>
            </w:r>
          </w:p>
        </w:tc>
        <w:tc>
          <w:tcPr>
            <w:tcW w:w="6365" w:type="dxa"/>
            <w:tcBorders>
              <w:bottom w:val="single" w:sz="8" w:space="0" w:color="000000" w:themeColor="text1"/>
              <w:right w:val="single" w:sz="8" w:space="0" w:color="000000" w:themeColor="text1"/>
            </w:tcBorders>
            <w:tcMar>
              <w:top w:w="0" w:type="dxa"/>
              <w:left w:w="100" w:type="dxa"/>
              <w:bottom w:w="0" w:type="dxa"/>
              <w:right w:w="100" w:type="dxa"/>
            </w:tcMar>
          </w:tcPr>
          <w:p w14:paraId="1559A71D" w14:textId="041EEDB4" w:rsidR="2A72E172" w:rsidRDefault="2A72E172" w:rsidP="00D01B3C">
            <w:pPr>
              <w:spacing w:line="360" w:lineRule="auto"/>
            </w:pPr>
            <w:r w:rsidRPr="2A72E172">
              <w:rPr>
                <w:rFonts w:eastAsia="Times New Roman"/>
                <w:sz w:val="26"/>
                <w:szCs w:val="26"/>
              </w:rPr>
              <w:t>Giảng viên đã đăng nhập hệ thống</w:t>
            </w:r>
          </w:p>
          <w:p w14:paraId="41893D24" w14:textId="5756FE06" w:rsidR="2A72E172" w:rsidRDefault="2A72E172" w:rsidP="00D01B3C">
            <w:pPr>
              <w:spacing w:line="360" w:lineRule="auto"/>
            </w:pPr>
            <w:r w:rsidRPr="2A72E172">
              <w:rPr>
                <w:rFonts w:eastAsia="Times New Roman"/>
                <w:sz w:val="26"/>
                <w:szCs w:val="26"/>
              </w:rPr>
              <w:t>Giảng viên đang phụ trách ít nhất một khóa học</w:t>
            </w:r>
          </w:p>
        </w:tc>
      </w:tr>
      <w:tr w:rsidR="37446A99" w:rsidRPr="00B8618F" w14:paraId="5F9D987B" w14:textId="77777777" w:rsidTr="2A72E172">
        <w:trPr>
          <w:trHeight w:val="690"/>
        </w:trPr>
        <w:tc>
          <w:tcPr>
            <w:tcW w:w="2707"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tcPr>
          <w:p w14:paraId="4C60B60E" w14:textId="1A653677" w:rsidR="2A72E172" w:rsidRDefault="2A72E172" w:rsidP="00D01B3C">
            <w:pPr>
              <w:spacing w:line="360" w:lineRule="auto"/>
            </w:pPr>
            <w:r w:rsidRPr="2A72E172">
              <w:rPr>
                <w:rFonts w:eastAsia="Times New Roman"/>
                <w:b/>
                <w:bCs/>
                <w:sz w:val="26"/>
                <w:szCs w:val="26"/>
              </w:rPr>
              <w:t>Hậu điều kiện:</w:t>
            </w:r>
          </w:p>
        </w:tc>
        <w:tc>
          <w:tcPr>
            <w:tcW w:w="6365" w:type="dxa"/>
            <w:tcBorders>
              <w:bottom w:val="single" w:sz="8" w:space="0" w:color="000000" w:themeColor="text1"/>
              <w:right w:val="single" w:sz="8" w:space="0" w:color="000000" w:themeColor="text1"/>
            </w:tcBorders>
            <w:tcMar>
              <w:top w:w="0" w:type="dxa"/>
              <w:left w:w="100" w:type="dxa"/>
              <w:bottom w:w="0" w:type="dxa"/>
              <w:right w:w="100" w:type="dxa"/>
            </w:tcMar>
          </w:tcPr>
          <w:p w14:paraId="5B67C027" w14:textId="017ECF54" w:rsidR="2A72E172" w:rsidRDefault="2A72E172" w:rsidP="00D01B3C">
            <w:pPr>
              <w:spacing w:line="360" w:lineRule="auto"/>
              <w:ind w:right="47"/>
              <w:jc w:val="both"/>
            </w:pPr>
            <w:r w:rsidRPr="2A72E172">
              <w:rPr>
                <w:rFonts w:eastAsia="Times New Roman"/>
                <w:sz w:val="26"/>
                <w:szCs w:val="26"/>
              </w:rPr>
              <w:t>Bài học mới được tạo và lưu thành công</w:t>
            </w:r>
          </w:p>
          <w:p w14:paraId="3B8EEFEE" w14:textId="6FC1C4F8" w:rsidR="2A72E172" w:rsidRDefault="2A72E172" w:rsidP="00D01B3C">
            <w:pPr>
              <w:spacing w:line="360" w:lineRule="auto"/>
              <w:ind w:right="47"/>
              <w:jc w:val="both"/>
            </w:pPr>
            <w:r w:rsidRPr="2A72E172">
              <w:rPr>
                <w:rFonts w:eastAsia="Times New Roman"/>
                <w:sz w:val="26"/>
                <w:szCs w:val="26"/>
              </w:rPr>
              <w:t>Nội dung học liệu (video, tài liệu) được đính kèm và lưu trữ</w:t>
            </w:r>
          </w:p>
          <w:p w14:paraId="519FC069" w14:textId="0FC951F4" w:rsidR="2A72E172" w:rsidRDefault="2A72E172" w:rsidP="00D01B3C">
            <w:pPr>
              <w:spacing w:line="360" w:lineRule="auto"/>
              <w:ind w:right="47"/>
              <w:jc w:val="both"/>
            </w:pPr>
            <w:r w:rsidRPr="2A72E172">
              <w:rPr>
                <w:rFonts w:eastAsia="Times New Roman"/>
                <w:sz w:val="26"/>
                <w:szCs w:val="26"/>
              </w:rPr>
              <w:t>Bài học hiển thị trong danh sách bài học của khóa học tương ứng</w:t>
            </w:r>
          </w:p>
          <w:p w14:paraId="6F43D334" w14:textId="2A9C21DF" w:rsidR="2A72E172" w:rsidRDefault="2A72E172" w:rsidP="00D01B3C">
            <w:pPr>
              <w:spacing w:line="360" w:lineRule="auto"/>
              <w:ind w:right="47"/>
              <w:jc w:val="both"/>
            </w:pPr>
            <w:r w:rsidRPr="2A72E172">
              <w:rPr>
                <w:rFonts w:eastAsia="Times New Roman"/>
                <w:sz w:val="26"/>
                <w:szCs w:val="26"/>
              </w:rPr>
              <w:t>Tài liệu/video hiển thị trong phần chi tiết của bài học</w:t>
            </w:r>
          </w:p>
        </w:tc>
      </w:tr>
      <w:tr w:rsidR="37446A99" w:rsidRPr="00B8618F" w14:paraId="574B46DC" w14:textId="77777777" w:rsidTr="25BC2B4B">
        <w:trPr>
          <w:trHeight w:val="1050"/>
        </w:trPr>
        <w:tc>
          <w:tcPr>
            <w:tcW w:w="2707"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tcPr>
          <w:p w14:paraId="6E843F97" w14:textId="512D1747" w:rsidR="2A72E172" w:rsidRDefault="2A72E172" w:rsidP="00D01B3C">
            <w:pPr>
              <w:spacing w:line="360" w:lineRule="auto"/>
            </w:pPr>
            <w:r w:rsidRPr="2A72E172">
              <w:rPr>
                <w:rFonts w:eastAsia="Times New Roman"/>
                <w:b/>
                <w:bCs/>
                <w:sz w:val="26"/>
                <w:szCs w:val="26"/>
              </w:rPr>
              <w:t>Luồng thông thường:</w:t>
            </w:r>
          </w:p>
        </w:tc>
        <w:tc>
          <w:tcPr>
            <w:tcW w:w="6365" w:type="dxa"/>
            <w:tcBorders>
              <w:bottom w:val="single" w:sz="8" w:space="0" w:color="000000" w:themeColor="text1"/>
              <w:right w:val="single" w:sz="8" w:space="0" w:color="000000" w:themeColor="text1"/>
            </w:tcBorders>
            <w:tcMar>
              <w:top w:w="0" w:type="dxa"/>
              <w:left w:w="100" w:type="dxa"/>
              <w:bottom w:w="0" w:type="dxa"/>
              <w:right w:w="100" w:type="dxa"/>
            </w:tcMar>
          </w:tcPr>
          <w:p w14:paraId="1E54BF78" w14:textId="249D470B" w:rsidR="2A72E172" w:rsidRDefault="2A72E172" w:rsidP="00D01B3C">
            <w:pPr>
              <w:spacing w:line="360" w:lineRule="auto"/>
            </w:pPr>
            <w:r w:rsidRPr="2A72E172">
              <w:rPr>
                <w:rFonts w:eastAsia="Times New Roman"/>
                <w:sz w:val="26"/>
                <w:szCs w:val="26"/>
              </w:rPr>
              <w:t>1. Giảng viên đăng nhập vào hệ thống</w:t>
            </w:r>
          </w:p>
          <w:p w14:paraId="370E9A0D" w14:textId="6DA70EE0" w:rsidR="2A72E172" w:rsidRDefault="2A72E172" w:rsidP="00D01B3C">
            <w:pPr>
              <w:spacing w:line="360" w:lineRule="auto"/>
            </w:pPr>
            <w:r w:rsidRPr="2A72E172">
              <w:rPr>
                <w:rFonts w:eastAsia="Times New Roman"/>
                <w:sz w:val="26"/>
                <w:szCs w:val="26"/>
              </w:rPr>
              <w:t>2. Giảng viên vào mục "Courses"</w:t>
            </w:r>
          </w:p>
          <w:p w14:paraId="518280D3" w14:textId="5D826187" w:rsidR="2A72E172" w:rsidRDefault="2A72E172" w:rsidP="00D01B3C">
            <w:pPr>
              <w:spacing w:line="360" w:lineRule="auto"/>
            </w:pPr>
            <w:r w:rsidRPr="2A72E172">
              <w:rPr>
                <w:rFonts w:eastAsia="Times New Roman"/>
                <w:sz w:val="26"/>
                <w:szCs w:val="26"/>
              </w:rPr>
              <w:t>3. Giảng viên chọn khóa học đang phụ trách</w:t>
            </w:r>
          </w:p>
          <w:p w14:paraId="14CED02C" w14:textId="58F94354" w:rsidR="2A72E172" w:rsidRDefault="2A72E172" w:rsidP="00D01B3C">
            <w:pPr>
              <w:spacing w:line="360" w:lineRule="auto"/>
            </w:pPr>
            <w:r w:rsidRPr="2A72E172">
              <w:rPr>
                <w:rFonts w:eastAsia="Times New Roman"/>
                <w:sz w:val="26"/>
                <w:szCs w:val="26"/>
              </w:rPr>
              <w:t>4. Giảng viên nhấn nút "Add module"</w:t>
            </w:r>
          </w:p>
          <w:p w14:paraId="3C02161A" w14:textId="441D493E" w:rsidR="2A72E172" w:rsidRDefault="2A72E172" w:rsidP="00D01B3C">
            <w:pPr>
              <w:spacing w:line="360" w:lineRule="auto"/>
            </w:pPr>
            <w:r w:rsidRPr="2A72E172">
              <w:rPr>
                <w:rFonts w:eastAsia="Times New Roman"/>
                <w:sz w:val="26"/>
                <w:szCs w:val="26"/>
              </w:rPr>
              <w:t>5. Hệ thống hiển thị form nhập thông tin bài học</w:t>
            </w:r>
          </w:p>
          <w:p w14:paraId="69376ABA" w14:textId="10DBA4F1" w:rsidR="2A72E172" w:rsidRDefault="2A72E172" w:rsidP="00D01B3C">
            <w:pPr>
              <w:spacing w:line="360" w:lineRule="auto"/>
            </w:pPr>
            <w:r w:rsidRPr="2A72E172">
              <w:rPr>
                <w:rFonts w:eastAsia="Times New Roman"/>
                <w:sz w:val="26"/>
                <w:szCs w:val="26"/>
              </w:rPr>
              <w:t>6. Giảng viên nhập thông tin như tiêu đề, mô tả,…</w:t>
            </w:r>
          </w:p>
          <w:p w14:paraId="6874454E" w14:textId="4F0E7CC8" w:rsidR="2A72E172" w:rsidRDefault="2A72E172" w:rsidP="00D01B3C">
            <w:pPr>
              <w:spacing w:line="360" w:lineRule="auto"/>
            </w:pPr>
            <w:r w:rsidRPr="2A72E172">
              <w:rPr>
                <w:rFonts w:eastAsia="Times New Roman"/>
                <w:sz w:val="26"/>
                <w:szCs w:val="26"/>
              </w:rPr>
              <w:t xml:space="preserve">7. Giảng viên chọn tệp </w:t>
            </w:r>
            <w:r w:rsidRPr="2A72E172">
              <w:rPr>
                <w:rFonts w:eastAsia="Times New Roman"/>
                <w:b/>
                <w:bCs/>
                <w:sz w:val="26"/>
                <w:szCs w:val="26"/>
              </w:rPr>
              <w:t>video (.mp4)</w:t>
            </w:r>
            <w:r w:rsidRPr="2A72E172">
              <w:rPr>
                <w:rFonts w:eastAsia="Times New Roman"/>
                <w:sz w:val="26"/>
                <w:szCs w:val="26"/>
              </w:rPr>
              <w:t xml:space="preserve"> và/hoặc </w:t>
            </w:r>
            <w:r w:rsidRPr="2A72E172">
              <w:rPr>
                <w:rFonts w:eastAsia="Times New Roman"/>
                <w:b/>
                <w:bCs/>
                <w:sz w:val="26"/>
                <w:szCs w:val="26"/>
              </w:rPr>
              <w:t>tài liệu (.pdf, .docx)</w:t>
            </w:r>
            <w:r w:rsidRPr="2A72E172">
              <w:rPr>
                <w:rFonts w:eastAsia="Times New Roman"/>
                <w:sz w:val="26"/>
                <w:szCs w:val="26"/>
              </w:rPr>
              <w:t xml:space="preserve"> từ máy tính</w:t>
            </w:r>
          </w:p>
          <w:p w14:paraId="53C5E845" w14:textId="33447885" w:rsidR="2A72E172" w:rsidRDefault="2A72E172" w:rsidP="00D01B3C">
            <w:pPr>
              <w:spacing w:line="360" w:lineRule="auto"/>
            </w:pPr>
            <w:r w:rsidRPr="2A72E172">
              <w:rPr>
                <w:rFonts w:eastAsia="Times New Roman"/>
                <w:sz w:val="26"/>
                <w:szCs w:val="26"/>
              </w:rPr>
              <w:t>8. Giảng viên nhấn "Upload"</w:t>
            </w:r>
          </w:p>
          <w:p w14:paraId="5E662696" w14:textId="1513CF22" w:rsidR="2A72E172" w:rsidRDefault="2A72E172" w:rsidP="00D01B3C">
            <w:pPr>
              <w:spacing w:line="360" w:lineRule="auto"/>
            </w:pPr>
            <w:r w:rsidRPr="2A72E172">
              <w:rPr>
                <w:rFonts w:eastAsia="Times New Roman"/>
                <w:sz w:val="26"/>
                <w:szCs w:val="26"/>
              </w:rPr>
              <w:t>9. Hệ thống kiểm tra định dạng tệp, lưu thông tin bài học và nội dung học liệu vào cơ sở dữ liệu</w:t>
            </w:r>
          </w:p>
          <w:p w14:paraId="67C46DAB" w14:textId="60B9E184" w:rsidR="2A72E172" w:rsidRDefault="2A72E172" w:rsidP="00D01B3C">
            <w:pPr>
              <w:spacing w:line="360" w:lineRule="auto"/>
            </w:pPr>
            <w:r w:rsidRPr="2A72E172">
              <w:rPr>
                <w:rFonts w:eastAsia="Times New Roman"/>
                <w:sz w:val="26"/>
                <w:szCs w:val="26"/>
              </w:rPr>
              <w:t>10. Hệ thống hiển thị thông báo "Tạo bài học thành công"</w:t>
            </w:r>
          </w:p>
          <w:p w14:paraId="71699413" w14:textId="38502519" w:rsidR="2A72E172" w:rsidRDefault="2A72E172" w:rsidP="00D01B3C">
            <w:pPr>
              <w:spacing w:line="360" w:lineRule="auto"/>
            </w:pPr>
            <w:r w:rsidRPr="2A72E172">
              <w:rPr>
                <w:rFonts w:eastAsia="Times New Roman"/>
                <w:sz w:val="26"/>
                <w:szCs w:val="26"/>
              </w:rPr>
              <w:t>11. Bài học mới xuất hiện trong danh sách bài học của khóa học</w:t>
            </w:r>
          </w:p>
        </w:tc>
      </w:tr>
      <w:tr w:rsidR="37446A99" w:rsidRPr="00B8618F" w14:paraId="7EA18C24" w14:textId="77777777" w:rsidTr="2A72E172">
        <w:trPr>
          <w:trHeight w:val="450"/>
        </w:trPr>
        <w:tc>
          <w:tcPr>
            <w:tcW w:w="2707"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tcPr>
          <w:p w14:paraId="4C65CD2E" w14:textId="51FECD0A" w:rsidR="2A72E172" w:rsidRDefault="2A72E172" w:rsidP="00D01B3C">
            <w:pPr>
              <w:spacing w:line="360" w:lineRule="auto"/>
            </w:pPr>
            <w:r w:rsidRPr="2A72E172">
              <w:rPr>
                <w:rFonts w:eastAsia="Times New Roman"/>
                <w:b/>
                <w:bCs/>
                <w:sz w:val="26"/>
                <w:szCs w:val="26"/>
              </w:rPr>
              <w:lastRenderedPageBreak/>
              <w:t>Luồng thay thế:</w:t>
            </w:r>
          </w:p>
        </w:tc>
        <w:tc>
          <w:tcPr>
            <w:tcW w:w="6365" w:type="dxa"/>
            <w:tcBorders>
              <w:bottom w:val="single" w:sz="8" w:space="0" w:color="000000" w:themeColor="text1"/>
              <w:right w:val="single" w:sz="8" w:space="0" w:color="000000" w:themeColor="text1"/>
            </w:tcBorders>
            <w:tcMar>
              <w:top w:w="0" w:type="dxa"/>
              <w:left w:w="100" w:type="dxa"/>
              <w:bottom w:w="0" w:type="dxa"/>
              <w:right w:w="100" w:type="dxa"/>
            </w:tcMar>
          </w:tcPr>
          <w:p w14:paraId="35E84EC0" w14:textId="60EAD6C5" w:rsidR="2A72E172" w:rsidRDefault="2A72E172" w:rsidP="00D01B3C">
            <w:pPr>
              <w:spacing w:line="360" w:lineRule="auto"/>
            </w:pPr>
            <w:r w:rsidRPr="2A72E172">
              <w:rPr>
                <w:rFonts w:eastAsia="Times New Roman"/>
                <w:sz w:val="26"/>
                <w:szCs w:val="26"/>
              </w:rPr>
              <w:t>6a. Giảng viên không nhập đủ thông tin bắt buộc:</w:t>
            </w:r>
            <w:r>
              <w:br/>
            </w:r>
            <w:r w:rsidRPr="2A72E172">
              <w:rPr>
                <w:rFonts w:eastAsia="Times New Roman"/>
                <w:sz w:val="26"/>
                <w:szCs w:val="26"/>
              </w:rPr>
              <w:t xml:space="preserve"> • Hệ thống hiển thị thông báo lỗi và yêu cầu nhập đủ thông tin</w:t>
            </w:r>
            <w:r>
              <w:br/>
            </w:r>
            <w:r w:rsidRPr="2A72E172">
              <w:rPr>
                <w:rFonts w:eastAsia="Times New Roman"/>
                <w:sz w:val="26"/>
                <w:szCs w:val="26"/>
              </w:rPr>
              <w:t xml:space="preserve"> • Giảng viên bổ sung thông tin còn thiếu</w:t>
            </w:r>
          </w:p>
        </w:tc>
      </w:tr>
      <w:tr w:rsidR="37446A99" w:rsidRPr="00B8618F" w14:paraId="57DBD88E" w14:textId="77777777" w:rsidTr="2A72E172">
        <w:trPr>
          <w:trHeight w:val="2527"/>
        </w:trPr>
        <w:tc>
          <w:tcPr>
            <w:tcW w:w="2707"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tcPr>
          <w:p w14:paraId="68050152" w14:textId="4AC535FF" w:rsidR="2A72E172" w:rsidRDefault="2A72E172" w:rsidP="00D01B3C">
            <w:pPr>
              <w:spacing w:line="360" w:lineRule="auto"/>
            </w:pPr>
            <w:r w:rsidRPr="2A72E172">
              <w:rPr>
                <w:rFonts w:eastAsia="Times New Roman"/>
                <w:b/>
                <w:bCs/>
                <w:sz w:val="26"/>
                <w:szCs w:val="26"/>
              </w:rPr>
              <w:t>Ngoại lệ:</w:t>
            </w:r>
          </w:p>
        </w:tc>
        <w:tc>
          <w:tcPr>
            <w:tcW w:w="6365" w:type="dxa"/>
            <w:tcBorders>
              <w:bottom w:val="single" w:sz="8" w:space="0" w:color="000000" w:themeColor="text1"/>
              <w:right w:val="single" w:sz="8" w:space="0" w:color="000000" w:themeColor="text1"/>
            </w:tcBorders>
            <w:tcMar>
              <w:top w:w="0" w:type="dxa"/>
              <w:left w:w="100" w:type="dxa"/>
              <w:bottom w:w="0" w:type="dxa"/>
              <w:right w:w="100" w:type="dxa"/>
            </w:tcMar>
          </w:tcPr>
          <w:p w14:paraId="6F68A141" w14:textId="457D066E" w:rsidR="2A72E172" w:rsidRDefault="2A72E172" w:rsidP="00D01B3C">
            <w:pPr>
              <w:spacing w:line="360" w:lineRule="auto"/>
            </w:pPr>
            <w:r w:rsidRPr="2A72E172">
              <w:rPr>
                <w:rFonts w:eastAsia="Times New Roman"/>
                <w:sz w:val="26"/>
                <w:szCs w:val="26"/>
              </w:rPr>
              <w:t>Tệp tải lên không đúng định dạng (.mp4, .pdf, .docx):</w:t>
            </w:r>
            <w:r>
              <w:br/>
            </w:r>
            <w:r w:rsidRPr="2A72E172">
              <w:rPr>
                <w:rFonts w:eastAsia="Times New Roman"/>
                <w:sz w:val="26"/>
                <w:szCs w:val="26"/>
              </w:rPr>
              <w:t xml:space="preserve"> • Hệ thống hiển thị thông báo lỗi “Định dạng tệp không được hỗ trợ”</w:t>
            </w:r>
            <w:r>
              <w:br/>
            </w:r>
            <w:r w:rsidRPr="2A72E172">
              <w:rPr>
                <w:rFonts w:eastAsia="Times New Roman"/>
                <w:sz w:val="26"/>
                <w:szCs w:val="26"/>
              </w:rPr>
              <w:t xml:space="preserve"> • Giảng viên chọn lại tệp hợp lệ</w:t>
            </w:r>
          </w:p>
          <w:p w14:paraId="0C18A7C6" w14:textId="4EC69A72" w:rsidR="2A72E172" w:rsidRDefault="2A72E172" w:rsidP="00D01B3C">
            <w:pPr>
              <w:spacing w:line="360" w:lineRule="auto"/>
            </w:pPr>
            <w:r w:rsidRPr="2A72E172">
              <w:rPr>
                <w:rFonts w:eastAsia="Times New Roman"/>
                <w:sz w:val="26"/>
                <w:szCs w:val="26"/>
              </w:rPr>
              <w:t>Hệ thống lỗi khi lưu bài học:</w:t>
            </w:r>
          </w:p>
          <w:p w14:paraId="13497052" w14:textId="3139CCFF" w:rsidR="2A72E172" w:rsidRDefault="2A72E172" w:rsidP="00D01B3C">
            <w:pPr>
              <w:spacing w:line="360" w:lineRule="auto"/>
            </w:pPr>
            <w:r w:rsidRPr="2A72E172">
              <w:rPr>
                <w:rFonts w:eastAsia="Times New Roman"/>
                <w:sz w:val="26"/>
                <w:szCs w:val="26"/>
              </w:rPr>
              <w:t>• Hệ thống hiển thị thông báo lỗi "Không thể tạo bài học. Vui lòng thử lại sau"</w:t>
            </w:r>
          </w:p>
          <w:p w14:paraId="39059C1F" w14:textId="1F571673" w:rsidR="2A72E172" w:rsidRDefault="2A72E172" w:rsidP="00D01B3C">
            <w:pPr>
              <w:spacing w:line="360" w:lineRule="auto"/>
            </w:pPr>
            <w:r w:rsidRPr="2A72E172">
              <w:rPr>
                <w:rFonts w:eastAsia="Times New Roman"/>
                <w:sz w:val="26"/>
                <w:szCs w:val="26"/>
              </w:rPr>
              <w:t>• Giảng viên có thể thử lại thao tác</w:t>
            </w:r>
          </w:p>
        </w:tc>
      </w:tr>
      <w:tr w:rsidR="37446A99" w:rsidRPr="00B8618F" w14:paraId="700A8528" w14:textId="77777777" w:rsidTr="2A72E172">
        <w:trPr>
          <w:trHeight w:val="450"/>
        </w:trPr>
        <w:tc>
          <w:tcPr>
            <w:tcW w:w="2707"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tcPr>
          <w:p w14:paraId="0F06F832" w14:textId="701E46AE" w:rsidR="2A72E172" w:rsidRDefault="2A72E172" w:rsidP="00D01B3C">
            <w:pPr>
              <w:spacing w:line="360" w:lineRule="auto"/>
            </w:pPr>
            <w:r w:rsidRPr="2A72E172">
              <w:rPr>
                <w:rFonts w:eastAsia="Times New Roman"/>
                <w:b/>
                <w:bCs/>
                <w:sz w:val="26"/>
                <w:szCs w:val="26"/>
              </w:rPr>
              <w:t>Ưu tiên:</w:t>
            </w:r>
          </w:p>
        </w:tc>
        <w:tc>
          <w:tcPr>
            <w:tcW w:w="6365" w:type="dxa"/>
            <w:tcBorders>
              <w:bottom w:val="single" w:sz="8" w:space="0" w:color="000000" w:themeColor="text1"/>
              <w:right w:val="single" w:sz="8" w:space="0" w:color="000000" w:themeColor="text1"/>
            </w:tcBorders>
            <w:tcMar>
              <w:top w:w="0" w:type="dxa"/>
              <w:left w:w="100" w:type="dxa"/>
              <w:bottom w:w="0" w:type="dxa"/>
              <w:right w:w="100" w:type="dxa"/>
            </w:tcMar>
          </w:tcPr>
          <w:p w14:paraId="752FC397" w14:textId="7382BA0F" w:rsidR="2A72E172" w:rsidRDefault="2A72E172" w:rsidP="00D01B3C">
            <w:pPr>
              <w:spacing w:line="360" w:lineRule="auto"/>
            </w:pPr>
            <w:r w:rsidRPr="2A72E172">
              <w:rPr>
                <w:rFonts w:eastAsia="Times New Roman"/>
                <w:sz w:val="26"/>
                <w:szCs w:val="26"/>
              </w:rPr>
              <w:t>Trung bình</w:t>
            </w:r>
          </w:p>
        </w:tc>
      </w:tr>
      <w:tr w:rsidR="37446A99" w:rsidRPr="00B8618F" w14:paraId="01E55F70" w14:textId="77777777" w:rsidTr="2A72E172">
        <w:trPr>
          <w:trHeight w:val="450"/>
        </w:trPr>
        <w:tc>
          <w:tcPr>
            <w:tcW w:w="2707"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tcPr>
          <w:p w14:paraId="018D565A" w14:textId="18086A15" w:rsidR="2A72E172" w:rsidRDefault="2A72E172" w:rsidP="00D01B3C">
            <w:pPr>
              <w:spacing w:line="360" w:lineRule="auto"/>
            </w:pPr>
            <w:r w:rsidRPr="2A72E172">
              <w:rPr>
                <w:rFonts w:eastAsia="Times New Roman"/>
                <w:b/>
                <w:bCs/>
                <w:sz w:val="26"/>
                <w:szCs w:val="26"/>
              </w:rPr>
              <w:t>Tần suất sử dụng:</w:t>
            </w:r>
          </w:p>
        </w:tc>
        <w:tc>
          <w:tcPr>
            <w:tcW w:w="6365" w:type="dxa"/>
            <w:tcBorders>
              <w:bottom w:val="single" w:sz="8" w:space="0" w:color="000000" w:themeColor="text1"/>
              <w:right w:val="single" w:sz="8" w:space="0" w:color="000000" w:themeColor="text1"/>
            </w:tcBorders>
            <w:tcMar>
              <w:top w:w="0" w:type="dxa"/>
              <w:left w:w="100" w:type="dxa"/>
              <w:bottom w:w="0" w:type="dxa"/>
              <w:right w:w="100" w:type="dxa"/>
            </w:tcMar>
          </w:tcPr>
          <w:p w14:paraId="66C5724F" w14:textId="1C524478" w:rsidR="2A72E172" w:rsidRDefault="2A72E172" w:rsidP="00D01B3C">
            <w:pPr>
              <w:spacing w:line="360" w:lineRule="auto"/>
            </w:pPr>
            <w:r w:rsidRPr="2A72E172">
              <w:rPr>
                <w:rFonts w:eastAsia="Times New Roman"/>
                <w:sz w:val="26"/>
                <w:szCs w:val="26"/>
              </w:rPr>
              <w:t>Cao</w:t>
            </w:r>
          </w:p>
        </w:tc>
      </w:tr>
    </w:tbl>
    <w:p w14:paraId="34BCCDD9" w14:textId="603833E1" w:rsidR="00F4716B" w:rsidRPr="00B8618F" w:rsidRDefault="1F0739AE" w:rsidP="00D01B3C">
      <w:pPr>
        <w:spacing w:beforeLines="50" w:before="120" w:after="0" w:line="360" w:lineRule="auto"/>
        <w:jc w:val="center"/>
        <w:rPr>
          <w:rFonts w:eastAsia="Calibri"/>
          <w:i/>
          <w:iCs/>
        </w:rPr>
      </w:pPr>
      <w:r w:rsidRPr="0712E60F">
        <w:rPr>
          <w:rFonts w:eastAsia="Calibri"/>
          <w:i/>
        </w:rPr>
        <w:t xml:space="preserve">Bảng 3.10. Mô tả User Case “Tạo bài học mới </w:t>
      </w:r>
      <w:r w:rsidR="42190A74" w:rsidRPr="0712E60F">
        <w:rPr>
          <w:rFonts w:eastAsia="Calibri"/>
          <w:i/>
        </w:rPr>
        <w:t>trong khóa học”</w:t>
      </w:r>
    </w:p>
    <w:p w14:paraId="1FBA069C" w14:textId="11C2D747" w:rsidR="001D2166" w:rsidRDefault="36F597DA" w:rsidP="00D01B3C">
      <w:pPr>
        <w:keepNext/>
        <w:spacing w:beforeLines="50" w:before="120" w:after="0" w:line="360" w:lineRule="auto"/>
        <w:jc w:val="center"/>
      </w:pPr>
      <w:r>
        <w:rPr>
          <w:noProof/>
        </w:rPr>
        <w:lastRenderedPageBreak/>
        <w:drawing>
          <wp:inline distT="0" distB="0" distL="0" distR="0" wp14:anchorId="19CDAEE6" wp14:editId="5B8122C3">
            <wp:extent cx="5595725" cy="8210550"/>
            <wp:effectExtent l="0" t="0" r="0" b="0"/>
            <wp:docPr id="11873896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89648" name=""/>
                    <pic:cNvPicPr/>
                  </pic:nvPicPr>
                  <pic:blipFill>
                    <a:blip r:embed="rId23">
                      <a:extLst>
                        <a:ext uri="{28A0092B-C50C-407E-A947-70E740481C1C}">
                          <a14:useLocalDpi xmlns:a14="http://schemas.microsoft.com/office/drawing/2010/main"/>
                        </a:ext>
                      </a:extLst>
                    </a:blip>
                    <a:stretch>
                      <a:fillRect/>
                    </a:stretch>
                  </pic:blipFill>
                  <pic:spPr>
                    <a:xfrm>
                      <a:off x="0" y="0"/>
                      <a:ext cx="5595725" cy="8210550"/>
                    </a:xfrm>
                    <a:prstGeom prst="rect">
                      <a:avLst/>
                    </a:prstGeom>
                  </pic:spPr>
                </pic:pic>
              </a:graphicData>
            </a:graphic>
          </wp:inline>
        </w:drawing>
      </w:r>
    </w:p>
    <w:p w14:paraId="730260B3" w14:textId="5E3FD6C5" w:rsidR="00F4716B" w:rsidRPr="00B8618F" w:rsidRDefault="001D2166" w:rsidP="00D01B3C">
      <w:pPr>
        <w:pStyle w:val="Caption"/>
        <w:spacing w:before="0" w:after="0" w:line="360" w:lineRule="auto"/>
      </w:pPr>
      <w:r>
        <w:t xml:space="preserve">Hình </w:t>
      </w:r>
      <w:r>
        <w:fldChar w:fldCharType="begin"/>
      </w:r>
      <w:r>
        <w:instrText>SEQ Hình \* ARABIC</w:instrText>
      </w:r>
      <w:r>
        <w:fldChar w:fldCharType="separate"/>
      </w:r>
      <w:r w:rsidR="00724A6F">
        <w:rPr>
          <w:noProof/>
        </w:rPr>
        <w:t>15</w:t>
      </w:r>
      <w:r>
        <w:fldChar w:fldCharType="end"/>
      </w:r>
      <w:r w:rsidRPr="00930A3F">
        <w:rPr>
          <w:noProof/>
        </w:rPr>
        <w:t>. Sơ đồ hoạt đông “Tạo bài học mới”</w:t>
      </w:r>
    </w:p>
    <w:p w14:paraId="2285EA1E" w14:textId="06B51538" w:rsidR="00F4716B" w:rsidRPr="00D96345" w:rsidRDefault="7F10955C" w:rsidP="00D01B3C">
      <w:pPr>
        <w:pStyle w:val="Heading4"/>
        <w:tabs>
          <w:tab w:val="left" w:pos="4678"/>
        </w:tabs>
        <w:spacing w:before="0" w:after="0"/>
      </w:pPr>
      <w:r w:rsidRPr="00B8618F">
        <w:lastRenderedPageBreak/>
        <w:t>3.2.2.3. T</w:t>
      </w:r>
      <w:r w:rsidR="14DA868C" w:rsidRPr="00B8618F">
        <w:t>ạo đề thi và câu hỏi</w:t>
      </w:r>
      <w:r w:rsidR="00E8709C">
        <w:t>.</w:t>
      </w:r>
    </w:p>
    <w:tbl>
      <w:tblPr>
        <w:tblStyle w:val="Style131"/>
        <w:tblW w:w="0" w:type="auto"/>
        <w:tblInd w:w="98"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ook w:val="04A0" w:firstRow="1" w:lastRow="0" w:firstColumn="1" w:lastColumn="0" w:noHBand="0" w:noVBand="1"/>
      </w:tblPr>
      <w:tblGrid>
        <w:gridCol w:w="2707"/>
        <w:gridCol w:w="6365"/>
      </w:tblGrid>
      <w:tr w:rsidR="37446A99" w:rsidRPr="00B8618F" w14:paraId="0630D05F" w14:textId="77777777" w:rsidTr="00C806CD">
        <w:trPr>
          <w:trHeight w:val="390"/>
        </w:trPr>
        <w:tc>
          <w:tcPr>
            <w:tcW w:w="2707"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tcPr>
          <w:p w14:paraId="0DA647B9" w14:textId="0507F6B3" w:rsidR="2A72E172" w:rsidRDefault="2A72E172" w:rsidP="00D01B3C">
            <w:pPr>
              <w:spacing w:line="360" w:lineRule="auto"/>
              <w:ind w:right="180"/>
            </w:pPr>
            <w:r w:rsidRPr="2A72E172">
              <w:rPr>
                <w:rFonts w:eastAsia="Times New Roman"/>
                <w:b/>
                <w:bCs/>
                <w:sz w:val="26"/>
                <w:szCs w:val="26"/>
              </w:rPr>
              <w:t>Trường hợp:</w:t>
            </w:r>
          </w:p>
        </w:tc>
        <w:tc>
          <w:tcPr>
            <w:tcW w:w="6365" w:type="dxa"/>
            <w:tcBorders>
              <w:bottom w:val="single" w:sz="8" w:space="0" w:color="000000" w:themeColor="text1"/>
              <w:right w:val="single" w:sz="8" w:space="0" w:color="000000" w:themeColor="text1"/>
            </w:tcBorders>
            <w:tcMar>
              <w:top w:w="0" w:type="dxa"/>
              <w:left w:w="100" w:type="dxa"/>
              <w:bottom w:w="0" w:type="dxa"/>
              <w:right w:w="100" w:type="dxa"/>
            </w:tcMar>
          </w:tcPr>
          <w:p w14:paraId="50013C80" w14:textId="300CB735" w:rsidR="2A72E172" w:rsidRDefault="2A72E172" w:rsidP="00D01B3C">
            <w:pPr>
              <w:spacing w:line="360" w:lineRule="auto"/>
            </w:pPr>
            <w:r w:rsidRPr="2A72E172">
              <w:rPr>
                <w:rFonts w:eastAsia="Times New Roman"/>
                <w:sz w:val="26"/>
                <w:szCs w:val="26"/>
              </w:rPr>
              <w:t>Tạo đề thi và câu hỏi</w:t>
            </w:r>
          </w:p>
        </w:tc>
      </w:tr>
      <w:tr w:rsidR="37446A99" w:rsidRPr="00B8618F" w14:paraId="1CF88574" w14:textId="77777777" w:rsidTr="00C806CD">
        <w:trPr>
          <w:trHeight w:val="450"/>
        </w:trPr>
        <w:tc>
          <w:tcPr>
            <w:tcW w:w="2707"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tcPr>
          <w:p w14:paraId="336E87CA" w14:textId="0A20684A" w:rsidR="2A72E172" w:rsidRDefault="2A72E172" w:rsidP="00D01B3C">
            <w:pPr>
              <w:spacing w:line="360" w:lineRule="auto"/>
              <w:ind w:right="180"/>
            </w:pPr>
            <w:r w:rsidRPr="2A72E172">
              <w:rPr>
                <w:rFonts w:eastAsia="Times New Roman"/>
                <w:b/>
                <w:bCs/>
                <w:sz w:val="26"/>
                <w:szCs w:val="26"/>
              </w:rPr>
              <w:t>Tác nhân:</w:t>
            </w:r>
          </w:p>
        </w:tc>
        <w:tc>
          <w:tcPr>
            <w:tcW w:w="6365" w:type="dxa"/>
            <w:tcBorders>
              <w:bottom w:val="single" w:sz="8" w:space="0" w:color="000000" w:themeColor="text1"/>
              <w:right w:val="single" w:sz="8" w:space="0" w:color="000000" w:themeColor="text1"/>
            </w:tcBorders>
            <w:tcMar>
              <w:top w:w="0" w:type="dxa"/>
              <w:left w:w="100" w:type="dxa"/>
              <w:bottom w:w="0" w:type="dxa"/>
              <w:right w:w="100" w:type="dxa"/>
            </w:tcMar>
          </w:tcPr>
          <w:p w14:paraId="4469D352" w14:textId="7E606A38" w:rsidR="2A72E172" w:rsidRDefault="2A72E172" w:rsidP="00D01B3C">
            <w:pPr>
              <w:spacing w:line="360" w:lineRule="auto"/>
            </w:pPr>
            <w:r w:rsidRPr="2A72E172">
              <w:rPr>
                <w:rFonts w:eastAsia="Times New Roman"/>
                <w:sz w:val="26"/>
                <w:szCs w:val="26"/>
              </w:rPr>
              <w:t>Giảng viên</w:t>
            </w:r>
          </w:p>
        </w:tc>
      </w:tr>
      <w:tr w:rsidR="37446A99" w:rsidRPr="00B8618F" w14:paraId="0626CDF5" w14:textId="77777777" w:rsidTr="00C806CD">
        <w:trPr>
          <w:trHeight w:val="480"/>
        </w:trPr>
        <w:tc>
          <w:tcPr>
            <w:tcW w:w="2707"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tcPr>
          <w:p w14:paraId="72BBD584" w14:textId="241E7B27" w:rsidR="2A72E172" w:rsidRDefault="2A72E172" w:rsidP="00D01B3C">
            <w:pPr>
              <w:spacing w:line="360" w:lineRule="auto"/>
              <w:ind w:right="180"/>
            </w:pPr>
            <w:r w:rsidRPr="2A72E172">
              <w:rPr>
                <w:rFonts w:eastAsia="Times New Roman"/>
                <w:b/>
                <w:bCs/>
                <w:sz w:val="26"/>
                <w:szCs w:val="26"/>
              </w:rPr>
              <w:t>Mô tả:</w:t>
            </w:r>
          </w:p>
        </w:tc>
        <w:tc>
          <w:tcPr>
            <w:tcW w:w="6365" w:type="dxa"/>
            <w:tcBorders>
              <w:bottom w:val="single" w:sz="8" w:space="0" w:color="000000" w:themeColor="text1"/>
              <w:right w:val="single" w:sz="8" w:space="0" w:color="000000" w:themeColor="text1"/>
            </w:tcBorders>
            <w:tcMar>
              <w:top w:w="0" w:type="dxa"/>
              <w:left w:w="100" w:type="dxa"/>
              <w:bottom w:w="0" w:type="dxa"/>
              <w:right w:w="100" w:type="dxa"/>
            </w:tcMar>
          </w:tcPr>
          <w:p w14:paraId="773C59D0" w14:textId="2FBE6EE7" w:rsidR="2A72E172" w:rsidRDefault="2A72E172" w:rsidP="00D01B3C">
            <w:pPr>
              <w:spacing w:line="360" w:lineRule="auto"/>
              <w:rPr>
                <w:rFonts w:eastAsia="Times New Roman"/>
                <w:sz w:val="26"/>
                <w:szCs w:val="26"/>
              </w:rPr>
            </w:pPr>
            <w:r w:rsidRPr="2A72E172">
              <w:rPr>
                <w:rFonts w:eastAsia="Times New Roman"/>
                <w:sz w:val="26"/>
                <w:szCs w:val="26"/>
              </w:rPr>
              <w:t xml:space="preserve">Cho phép giảng viên tạo đề thi mới trong khóa học mà họ đang phụ trách, gắn với bài học hoặc chương. </w:t>
            </w:r>
          </w:p>
        </w:tc>
      </w:tr>
      <w:tr w:rsidR="37446A99" w:rsidRPr="00B8618F" w14:paraId="08F07FD6" w14:textId="77777777" w:rsidTr="00C806CD">
        <w:trPr>
          <w:trHeight w:val="450"/>
        </w:trPr>
        <w:tc>
          <w:tcPr>
            <w:tcW w:w="2707"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tcPr>
          <w:p w14:paraId="2C5874CC" w14:textId="05B65D0D" w:rsidR="2A72E172" w:rsidRDefault="2A72E172" w:rsidP="00D01B3C">
            <w:pPr>
              <w:spacing w:line="360" w:lineRule="auto"/>
            </w:pPr>
            <w:r w:rsidRPr="2A72E172">
              <w:rPr>
                <w:rFonts w:eastAsia="Times New Roman"/>
                <w:b/>
                <w:bCs/>
                <w:sz w:val="26"/>
                <w:szCs w:val="26"/>
              </w:rPr>
              <w:t>Kích hoạt:</w:t>
            </w:r>
          </w:p>
        </w:tc>
        <w:tc>
          <w:tcPr>
            <w:tcW w:w="6365" w:type="dxa"/>
            <w:tcBorders>
              <w:bottom w:val="single" w:sz="8" w:space="0" w:color="000000" w:themeColor="text1"/>
              <w:right w:val="single" w:sz="8" w:space="0" w:color="000000" w:themeColor="text1"/>
            </w:tcBorders>
            <w:tcMar>
              <w:top w:w="0" w:type="dxa"/>
              <w:left w:w="100" w:type="dxa"/>
              <w:bottom w:w="0" w:type="dxa"/>
              <w:right w:w="100" w:type="dxa"/>
            </w:tcMar>
          </w:tcPr>
          <w:p w14:paraId="2B58400C" w14:textId="71EA282A" w:rsidR="2A72E172" w:rsidRDefault="2A72E172" w:rsidP="00D01B3C">
            <w:pPr>
              <w:spacing w:line="360" w:lineRule="auto"/>
            </w:pPr>
            <w:r w:rsidRPr="2A72E172">
              <w:rPr>
                <w:rFonts w:eastAsia="Times New Roman"/>
                <w:sz w:val="26"/>
                <w:szCs w:val="26"/>
              </w:rPr>
              <w:t>Giảng viên truy cập mục "Tests" trong giao diện chi tiết của khóa học và nhấn nút "+ Exam".</w:t>
            </w:r>
          </w:p>
        </w:tc>
      </w:tr>
      <w:tr w:rsidR="37446A99" w:rsidRPr="00B8618F" w14:paraId="429BC2A4" w14:textId="77777777" w:rsidTr="00C806CD">
        <w:trPr>
          <w:trHeight w:val="630"/>
        </w:trPr>
        <w:tc>
          <w:tcPr>
            <w:tcW w:w="2707"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tcPr>
          <w:p w14:paraId="2F33EB93" w14:textId="2BC27A46" w:rsidR="2A72E172" w:rsidRDefault="2A72E172" w:rsidP="00D01B3C">
            <w:pPr>
              <w:spacing w:line="360" w:lineRule="auto"/>
            </w:pPr>
            <w:r w:rsidRPr="2A72E172">
              <w:rPr>
                <w:rFonts w:eastAsia="Times New Roman"/>
                <w:b/>
                <w:bCs/>
                <w:sz w:val="26"/>
                <w:szCs w:val="26"/>
              </w:rPr>
              <w:t>Tiền điều kiện:</w:t>
            </w:r>
          </w:p>
        </w:tc>
        <w:tc>
          <w:tcPr>
            <w:tcW w:w="6365" w:type="dxa"/>
            <w:tcBorders>
              <w:bottom w:val="single" w:sz="8" w:space="0" w:color="000000" w:themeColor="text1"/>
              <w:right w:val="single" w:sz="8" w:space="0" w:color="000000" w:themeColor="text1"/>
            </w:tcBorders>
            <w:tcMar>
              <w:top w:w="0" w:type="dxa"/>
              <w:left w:w="100" w:type="dxa"/>
              <w:bottom w:w="0" w:type="dxa"/>
              <w:right w:w="100" w:type="dxa"/>
            </w:tcMar>
          </w:tcPr>
          <w:p w14:paraId="6F75CD9E" w14:textId="5D3FF2DE" w:rsidR="2A72E172" w:rsidRDefault="2A72E172" w:rsidP="00D01B3C">
            <w:pPr>
              <w:spacing w:line="360" w:lineRule="auto"/>
            </w:pPr>
            <w:r w:rsidRPr="2A72E172">
              <w:rPr>
                <w:rFonts w:eastAsia="Times New Roman"/>
                <w:sz w:val="26"/>
                <w:szCs w:val="26"/>
              </w:rPr>
              <w:t>Giảng viên đã đăng nhập hệ thống</w:t>
            </w:r>
          </w:p>
          <w:p w14:paraId="2B3AE05A" w14:textId="035D5BD8" w:rsidR="2A72E172" w:rsidRDefault="2A72E172" w:rsidP="00D01B3C">
            <w:pPr>
              <w:spacing w:line="360" w:lineRule="auto"/>
            </w:pPr>
            <w:r w:rsidRPr="2A72E172">
              <w:rPr>
                <w:rFonts w:eastAsia="Times New Roman"/>
                <w:sz w:val="26"/>
                <w:szCs w:val="26"/>
              </w:rPr>
              <w:t>Giảng viên đang phụ trách ít nhất một khóa học</w:t>
            </w:r>
          </w:p>
        </w:tc>
      </w:tr>
      <w:tr w:rsidR="37446A99" w:rsidRPr="00B8618F" w14:paraId="6234B560" w14:textId="77777777" w:rsidTr="00C806CD">
        <w:trPr>
          <w:trHeight w:val="690"/>
        </w:trPr>
        <w:tc>
          <w:tcPr>
            <w:tcW w:w="2707"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tcPr>
          <w:p w14:paraId="5076AD0C" w14:textId="49D9FC05" w:rsidR="2A72E172" w:rsidRDefault="2A72E172" w:rsidP="00D01B3C">
            <w:pPr>
              <w:spacing w:line="360" w:lineRule="auto"/>
            </w:pPr>
            <w:r w:rsidRPr="2A72E172">
              <w:rPr>
                <w:rFonts w:eastAsia="Times New Roman"/>
                <w:b/>
                <w:bCs/>
                <w:sz w:val="26"/>
                <w:szCs w:val="26"/>
              </w:rPr>
              <w:t>Hậu điều kiện:</w:t>
            </w:r>
          </w:p>
        </w:tc>
        <w:tc>
          <w:tcPr>
            <w:tcW w:w="6365" w:type="dxa"/>
            <w:tcBorders>
              <w:bottom w:val="single" w:sz="8" w:space="0" w:color="000000" w:themeColor="text1"/>
              <w:right w:val="single" w:sz="8" w:space="0" w:color="000000" w:themeColor="text1"/>
            </w:tcBorders>
            <w:tcMar>
              <w:top w:w="0" w:type="dxa"/>
              <w:left w:w="100" w:type="dxa"/>
              <w:bottom w:w="0" w:type="dxa"/>
              <w:right w:w="100" w:type="dxa"/>
            </w:tcMar>
          </w:tcPr>
          <w:p w14:paraId="6BA0B5EF" w14:textId="347C4EF5" w:rsidR="2A72E172" w:rsidRDefault="2A72E172" w:rsidP="00D01B3C">
            <w:pPr>
              <w:spacing w:line="360" w:lineRule="auto"/>
              <w:ind w:right="47"/>
              <w:jc w:val="both"/>
            </w:pPr>
            <w:r w:rsidRPr="2A72E172">
              <w:rPr>
                <w:rFonts w:eastAsia="Times New Roman"/>
                <w:sz w:val="26"/>
                <w:szCs w:val="26"/>
              </w:rPr>
              <w:t>Đề thi được lưu và gắn với bài học/chương</w:t>
            </w:r>
          </w:p>
          <w:p w14:paraId="22C2F85C" w14:textId="5081717C" w:rsidR="2A72E172" w:rsidRDefault="2A72E172" w:rsidP="00D01B3C">
            <w:pPr>
              <w:spacing w:line="360" w:lineRule="auto"/>
              <w:ind w:right="47"/>
              <w:jc w:val="both"/>
            </w:pPr>
            <w:r w:rsidRPr="2A72E172">
              <w:rPr>
                <w:rFonts w:eastAsia="Times New Roman"/>
                <w:sz w:val="26"/>
                <w:szCs w:val="26"/>
              </w:rPr>
              <w:t>Các câu hỏi được lưu kèm đề thi</w:t>
            </w:r>
          </w:p>
        </w:tc>
      </w:tr>
      <w:tr w:rsidR="37446A99" w:rsidRPr="00B8618F" w14:paraId="37076E30" w14:textId="77777777" w:rsidTr="00C806CD">
        <w:trPr>
          <w:trHeight w:val="2040"/>
        </w:trPr>
        <w:tc>
          <w:tcPr>
            <w:tcW w:w="2707"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tcPr>
          <w:p w14:paraId="32466595" w14:textId="35605E04" w:rsidR="2A72E172" w:rsidRDefault="2A72E172" w:rsidP="00D01B3C">
            <w:pPr>
              <w:spacing w:line="360" w:lineRule="auto"/>
            </w:pPr>
            <w:r w:rsidRPr="2A72E172">
              <w:rPr>
                <w:rFonts w:eastAsia="Times New Roman"/>
                <w:b/>
                <w:bCs/>
                <w:sz w:val="26"/>
                <w:szCs w:val="26"/>
              </w:rPr>
              <w:t>Luồng thông thường:</w:t>
            </w:r>
          </w:p>
        </w:tc>
        <w:tc>
          <w:tcPr>
            <w:tcW w:w="6365" w:type="dxa"/>
            <w:tcBorders>
              <w:bottom w:val="single" w:sz="8" w:space="0" w:color="000000" w:themeColor="text1"/>
              <w:right w:val="single" w:sz="8" w:space="0" w:color="000000" w:themeColor="text1"/>
            </w:tcBorders>
            <w:tcMar>
              <w:top w:w="0" w:type="dxa"/>
              <w:left w:w="100" w:type="dxa"/>
              <w:bottom w:w="0" w:type="dxa"/>
              <w:right w:w="100" w:type="dxa"/>
            </w:tcMar>
          </w:tcPr>
          <w:p w14:paraId="0D34A562" w14:textId="6E121152" w:rsidR="2A72E172" w:rsidRDefault="2A72E172" w:rsidP="00D01B3C">
            <w:pPr>
              <w:spacing w:line="360" w:lineRule="auto"/>
            </w:pPr>
            <w:r w:rsidRPr="2A72E172">
              <w:rPr>
                <w:rFonts w:eastAsia="Times New Roman"/>
                <w:sz w:val="26"/>
                <w:szCs w:val="26"/>
              </w:rPr>
              <w:t>1. Giảng viên đăng nhập vào hệ thống</w:t>
            </w:r>
          </w:p>
          <w:p w14:paraId="0D42796A" w14:textId="5E8F3EFB" w:rsidR="2A72E172" w:rsidRDefault="2A72E172" w:rsidP="00D01B3C">
            <w:pPr>
              <w:spacing w:line="360" w:lineRule="auto"/>
            </w:pPr>
            <w:r w:rsidRPr="2A72E172">
              <w:rPr>
                <w:rFonts w:eastAsia="Times New Roman"/>
                <w:sz w:val="26"/>
                <w:szCs w:val="26"/>
              </w:rPr>
              <w:t>2. Giảng viên vào mục "Courses"</w:t>
            </w:r>
          </w:p>
          <w:p w14:paraId="58868F70" w14:textId="0210A852" w:rsidR="2A72E172" w:rsidRDefault="2A72E172" w:rsidP="00D01B3C">
            <w:pPr>
              <w:spacing w:line="360" w:lineRule="auto"/>
            </w:pPr>
            <w:r w:rsidRPr="2A72E172">
              <w:rPr>
                <w:rFonts w:eastAsia="Times New Roman"/>
                <w:sz w:val="26"/>
                <w:szCs w:val="26"/>
              </w:rPr>
              <w:t>3. Chọn một khóa học đang phụ trách</w:t>
            </w:r>
          </w:p>
          <w:p w14:paraId="41596686" w14:textId="0B496B1A" w:rsidR="2A72E172" w:rsidRDefault="2A72E172" w:rsidP="00D01B3C">
            <w:pPr>
              <w:spacing w:line="360" w:lineRule="auto"/>
            </w:pPr>
            <w:r w:rsidRPr="2A72E172">
              <w:rPr>
                <w:rFonts w:eastAsia="Times New Roman"/>
                <w:sz w:val="26"/>
                <w:szCs w:val="26"/>
              </w:rPr>
              <w:t>4. Chọn tab "Tests"</w:t>
            </w:r>
          </w:p>
          <w:p w14:paraId="6FA5B2A0" w14:textId="7E3D3FF0" w:rsidR="2A72E172" w:rsidRDefault="2A72E172" w:rsidP="00D01B3C">
            <w:pPr>
              <w:spacing w:line="360" w:lineRule="auto"/>
            </w:pPr>
            <w:r w:rsidRPr="2A72E172">
              <w:rPr>
                <w:rFonts w:eastAsia="Times New Roman"/>
                <w:sz w:val="26"/>
                <w:szCs w:val="26"/>
              </w:rPr>
              <w:t>5. Nhấn nút "+ Exam"</w:t>
            </w:r>
          </w:p>
          <w:p w14:paraId="175C0FCA" w14:textId="79EC4D31" w:rsidR="2A72E172" w:rsidRDefault="2A72E172" w:rsidP="00D01B3C">
            <w:pPr>
              <w:spacing w:line="360" w:lineRule="auto"/>
              <w:rPr>
                <w:rFonts w:eastAsia="Times New Roman"/>
                <w:sz w:val="26"/>
                <w:szCs w:val="26"/>
              </w:rPr>
            </w:pPr>
            <w:r w:rsidRPr="2A72E172">
              <w:rPr>
                <w:rFonts w:eastAsia="Times New Roman"/>
                <w:sz w:val="26"/>
                <w:szCs w:val="26"/>
              </w:rPr>
              <w:t>6. Nhập tiêu đề đề thi, mô tả, các thông tin cấu hình như Shuffle Answers, Time Limit, Allow Multiple Attempts,</w:t>
            </w:r>
          </w:p>
          <w:p w14:paraId="19BC9CD2" w14:textId="5E8069A3" w:rsidR="2A72E172" w:rsidRDefault="2A72E172" w:rsidP="00D01B3C">
            <w:pPr>
              <w:spacing w:line="360" w:lineRule="auto"/>
            </w:pPr>
            <w:r w:rsidRPr="2A72E172">
              <w:rPr>
                <w:rFonts w:eastAsia="Times New Roman"/>
                <w:sz w:val="26"/>
                <w:szCs w:val="26"/>
              </w:rPr>
              <w:t>7. Thêm câu hỏi vào đề thi:</w:t>
            </w:r>
          </w:p>
          <w:p w14:paraId="7D23A54D" w14:textId="2F437BE6" w:rsidR="2A72E172" w:rsidRDefault="2A72E172" w:rsidP="00BB2F39">
            <w:pPr>
              <w:pStyle w:val="ListParagraph"/>
              <w:numPr>
                <w:ilvl w:val="0"/>
                <w:numId w:val="4"/>
              </w:numPr>
              <w:spacing w:line="360" w:lineRule="auto"/>
              <w:rPr>
                <w:rFonts w:eastAsia="Times New Roman"/>
                <w:sz w:val="26"/>
                <w:szCs w:val="26"/>
                <w:lang w:val="vi"/>
              </w:rPr>
            </w:pPr>
            <w:r w:rsidRPr="2A72E172">
              <w:rPr>
                <w:rFonts w:eastAsia="Times New Roman"/>
                <w:sz w:val="26"/>
                <w:szCs w:val="26"/>
                <w:lang w:val="vi"/>
              </w:rPr>
              <w:t>Trắc nghiệm: Nhập nội dung câu hỏi, các lựa chọn, chọn đáp án đúng</w:t>
            </w:r>
          </w:p>
          <w:p w14:paraId="1207A3B1" w14:textId="5D6ED0F4" w:rsidR="2A72E172" w:rsidRDefault="2A72E172" w:rsidP="00BB2F39">
            <w:pPr>
              <w:pStyle w:val="ListParagraph"/>
              <w:numPr>
                <w:ilvl w:val="0"/>
                <w:numId w:val="4"/>
              </w:numPr>
              <w:spacing w:line="360" w:lineRule="auto"/>
              <w:rPr>
                <w:rFonts w:eastAsia="Times New Roman"/>
                <w:sz w:val="26"/>
                <w:szCs w:val="26"/>
                <w:lang w:val="vi"/>
              </w:rPr>
            </w:pPr>
            <w:r w:rsidRPr="2A72E172">
              <w:rPr>
                <w:rFonts w:eastAsia="Times New Roman"/>
                <w:sz w:val="26"/>
                <w:szCs w:val="26"/>
                <w:lang w:val="vi"/>
              </w:rPr>
              <w:t>Tự luận: Nhập nội dung câu hỏi yêu cầu trả lời tự do</w:t>
            </w:r>
          </w:p>
          <w:p w14:paraId="303D11CD" w14:textId="379F9C42" w:rsidR="2A72E172" w:rsidRDefault="2A72E172" w:rsidP="00D01B3C">
            <w:pPr>
              <w:spacing w:line="360" w:lineRule="auto"/>
            </w:pPr>
            <w:r w:rsidRPr="2A72E172">
              <w:rPr>
                <w:rFonts w:eastAsia="Times New Roman"/>
                <w:sz w:val="26"/>
                <w:szCs w:val="26"/>
              </w:rPr>
              <w:t>8. Giảng viên nhấn "Lưu"</w:t>
            </w:r>
          </w:p>
          <w:p w14:paraId="0B7003E8" w14:textId="1F96232D" w:rsidR="2A72E172" w:rsidRDefault="2A72E172" w:rsidP="00D01B3C">
            <w:pPr>
              <w:spacing w:line="360" w:lineRule="auto"/>
            </w:pPr>
            <w:r w:rsidRPr="2A72E172">
              <w:rPr>
                <w:rFonts w:eastAsia="Times New Roman"/>
                <w:sz w:val="26"/>
                <w:szCs w:val="26"/>
              </w:rPr>
              <w:t>9. Hệ thống lưu đề thi và hiển thị thông báo: "Tạo đề thi thành công"</w:t>
            </w:r>
          </w:p>
        </w:tc>
      </w:tr>
      <w:tr w:rsidR="37446A99" w:rsidRPr="00B8618F" w14:paraId="68D4E0C8" w14:textId="77777777" w:rsidTr="00C806CD">
        <w:trPr>
          <w:trHeight w:val="450"/>
        </w:trPr>
        <w:tc>
          <w:tcPr>
            <w:tcW w:w="2707"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tcPr>
          <w:p w14:paraId="1AB0906D" w14:textId="6BC60AFF" w:rsidR="2A72E172" w:rsidRDefault="2A72E172" w:rsidP="00D01B3C">
            <w:pPr>
              <w:spacing w:line="360" w:lineRule="auto"/>
            </w:pPr>
            <w:r w:rsidRPr="2A72E172">
              <w:rPr>
                <w:rFonts w:eastAsia="Times New Roman"/>
                <w:b/>
                <w:bCs/>
                <w:sz w:val="26"/>
                <w:szCs w:val="26"/>
              </w:rPr>
              <w:t>Luồng thay thế:</w:t>
            </w:r>
          </w:p>
        </w:tc>
        <w:tc>
          <w:tcPr>
            <w:tcW w:w="6365" w:type="dxa"/>
            <w:tcBorders>
              <w:bottom w:val="single" w:sz="8" w:space="0" w:color="000000" w:themeColor="text1"/>
              <w:right w:val="single" w:sz="8" w:space="0" w:color="000000" w:themeColor="text1"/>
            </w:tcBorders>
            <w:tcMar>
              <w:top w:w="0" w:type="dxa"/>
              <w:left w:w="100" w:type="dxa"/>
              <w:bottom w:w="0" w:type="dxa"/>
              <w:right w:w="100" w:type="dxa"/>
            </w:tcMar>
          </w:tcPr>
          <w:p w14:paraId="04E0BDA2" w14:textId="25C2B3AB" w:rsidR="2A72E172" w:rsidRDefault="2A72E172" w:rsidP="00D01B3C">
            <w:pPr>
              <w:spacing w:line="360" w:lineRule="auto"/>
            </w:pPr>
            <w:r w:rsidRPr="2A72E172">
              <w:rPr>
                <w:rFonts w:eastAsia="Times New Roman"/>
                <w:sz w:val="26"/>
                <w:szCs w:val="26"/>
              </w:rPr>
              <w:t>6a. Giảng viên không nhập đủ thông tin đề thi:</w:t>
            </w:r>
          </w:p>
          <w:p w14:paraId="33AE498F" w14:textId="0F854DD6" w:rsidR="2A72E172" w:rsidRDefault="2A72E172" w:rsidP="00D01B3C">
            <w:pPr>
              <w:spacing w:line="360" w:lineRule="auto"/>
            </w:pPr>
            <w:r w:rsidRPr="2A72E172">
              <w:rPr>
                <w:rFonts w:eastAsia="Times New Roman"/>
                <w:sz w:val="26"/>
                <w:szCs w:val="26"/>
              </w:rPr>
              <w:t>• Hệ thống cảnh báo: "Vui lòng nhập đầy đủ thông tin đề thi"</w:t>
            </w:r>
          </w:p>
          <w:p w14:paraId="713E20A8" w14:textId="3E88408E" w:rsidR="2A72E172" w:rsidRDefault="2A72E172" w:rsidP="00D01B3C">
            <w:pPr>
              <w:spacing w:line="360" w:lineRule="auto"/>
            </w:pPr>
            <w:r w:rsidRPr="2A72E172">
              <w:rPr>
                <w:rFonts w:eastAsia="Times New Roman"/>
                <w:sz w:val="26"/>
                <w:szCs w:val="26"/>
              </w:rPr>
              <w:lastRenderedPageBreak/>
              <w:t>• Giảng viên bổ sung thông tin rồi tiếp tục</w:t>
            </w:r>
          </w:p>
          <w:p w14:paraId="0F4FCB73" w14:textId="29C2329B" w:rsidR="2A72E172" w:rsidRDefault="2A72E172" w:rsidP="00D01B3C">
            <w:pPr>
              <w:spacing w:line="360" w:lineRule="auto"/>
            </w:pPr>
            <w:r w:rsidRPr="2A72E172">
              <w:rPr>
                <w:rFonts w:eastAsia="Times New Roman"/>
                <w:sz w:val="26"/>
                <w:szCs w:val="26"/>
              </w:rPr>
              <w:t>7a. Không có câu hỏi nào được thêm:</w:t>
            </w:r>
          </w:p>
          <w:p w14:paraId="7C5FB2F7" w14:textId="5D22EB1F" w:rsidR="2A72E172" w:rsidRDefault="2A72E172" w:rsidP="00D01B3C">
            <w:pPr>
              <w:spacing w:line="360" w:lineRule="auto"/>
            </w:pPr>
            <w:r w:rsidRPr="2A72E172">
              <w:rPr>
                <w:rFonts w:eastAsia="Times New Roman"/>
                <w:sz w:val="26"/>
                <w:szCs w:val="26"/>
              </w:rPr>
              <w:t>• Hệ thống cảnh báo: "Đề thi cần ít nhất một câu hỏi"</w:t>
            </w:r>
          </w:p>
          <w:p w14:paraId="6C1EE031" w14:textId="30FE44D9" w:rsidR="2A72E172" w:rsidRDefault="2A72E172" w:rsidP="00D01B3C">
            <w:pPr>
              <w:spacing w:line="360" w:lineRule="auto"/>
            </w:pPr>
            <w:r w:rsidRPr="2A72E172">
              <w:rPr>
                <w:rFonts w:eastAsia="Times New Roman"/>
                <w:sz w:val="26"/>
                <w:szCs w:val="26"/>
              </w:rPr>
              <w:t>• Giảng viên thêm câu hỏi trước khi lưu</w:t>
            </w:r>
          </w:p>
        </w:tc>
      </w:tr>
      <w:tr w:rsidR="37446A99" w:rsidRPr="00B8618F" w14:paraId="0A143C23" w14:textId="77777777" w:rsidTr="00C806CD">
        <w:trPr>
          <w:trHeight w:val="2527"/>
        </w:trPr>
        <w:tc>
          <w:tcPr>
            <w:tcW w:w="2707"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tcPr>
          <w:p w14:paraId="7C5F0442" w14:textId="5C94AF2B" w:rsidR="2A72E172" w:rsidRDefault="2A72E172" w:rsidP="00D01B3C">
            <w:pPr>
              <w:spacing w:line="360" w:lineRule="auto"/>
            </w:pPr>
            <w:r w:rsidRPr="2A72E172">
              <w:rPr>
                <w:rFonts w:eastAsia="Times New Roman"/>
                <w:b/>
                <w:bCs/>
                <w:sz w:val="26"/>
                <w:szCs w:val="26"/>
              </w:rPr>
              <w:lastRenderedPageBreak/>
              <w:t>Ngoại lệ:</w:t>
            </w:r>
          </w:p>
        </w:tc>
        <w:tc>
          <w:tcPr>
            <w:tcW w:w="6365" w:type="dxa"/>
            <w:tcBorders>
              <w:bottom w:val="single" w:sz="8" w:space="0" w:color="000000" w:themeColor="text1"/>
              <w:right w:val="single" w:sz="8" w:space="0" w:color="000000" w:themeColor="text1"/>
            </w:tcBorders>
            <w:tcMar>
              <w:top w:w="0" w:type="dxa"/>
              <w:left w:w="100" w:type="dxa"/>
              <w:bottom w:w="0" w:type="dxa"/>
              <w:right w:w="100" w:type="dxa"/>
            </w:tcMar>
          </w:tcPr>
          <w:p w14:paraId="011E7401" w14:textId="671BEBFA" w:rsidR="2A72E172" w:rsidRDefault="2A72E172" w:rsidP="00D01B3C">
            <w:pPr>
              <w:spacing w:line="360" w:lineRule="auto"/>
            </w:pPr>
            <w:r w:rsidRPr="2A72E172">
              <w:rPr>
                <w:rFonts w:eastAsia="Times New Roman"/>
                <w:sz w:val="26"/>
                <w:szCs w:val="26"/>
              </w:rPr>
              <w:t>Giảng viên thêm trùng nội dung câu hỏi:</w:t>
            </w:r>
          </w:p>
          <w:p w14:paraId="6F127ACB" w14:textId="289CC7AD" w:rsidR="2A72E172" w:rsidRDefault="2A72E172" w:rsidP="00BB2F39">
            <w:pPr>
              <w:pStyle w:val="ListParagraph"/>
              <w:numPr>
                <w:ilvl w:val="0"/>
                <w:numId w:val="3"/>
              </w:numPr>
              <w:spacing w:line="360" w:lineRule="auto"/>
              <w:rPr>
                <w:rFonts w:eastAsia="Times New Roman"/>
                <w:sz w:val="26"/>
                <w:szCs w:val="26"/>
                <w:lang w:val="vi"/>
              </w:rPr>
            </w:pPr>
            <w:r w:rsidRPr="2A72E172">
              <w:rPr>
                <w:rFonts w:eastAsia="Times New Roman"/>
                <w:sz w:val="26"/>
                <w:szCs w:val="26"/>
                <w:lang w:val="vi"/>
              </w:rPr>
              <w:t>Hệ thống hiển thị:</w:t>
            </w:r>
          </w:p>
          <w:p w14:paraId="148B679F" w14:textId="1B79BC39" w:rsidR="2A72E172" w:rsidRDefault="2A72E172" w:rsidP="00D01B3C">
            <w:pPr>
              <w:spacing w:line="360" w:lineRule="auto"/>
            </w:pPr>
            <w:r w:rsidRPr="2A72E172">
              <w:rPr>
                <w:rFonts w:eastAsia="Times New Roman"/>
                <w:sz w:val="26"/>
                <w:szCs w:val="26"/>
              </w:rPr>
              <w:t>"Câu hỏi này đã tồn tại trong đề thi. Vui lòng kiểm tra lại."</w:t>
            </w:r>
          </w:p>
          <w:p w14:paraId="770213A5" w14:textId="6818BE4F" w:rsidR="2A72E172" w:rsidRDefault="2A72E172" w:rsidP="00BB2F39">
            <w:pPr>
              <w:pStyle w:val="ListParagraph"/>
              <w:numPr>
                <w:ilvl w:val="0"/>
                <w:numId w:val="3"/>
              </w:numPr>
              <w:spacing w:line="360" w:lineRule="auto"/>
              <w:rPr>
                <w:rFonts w:eastAsia="Times New Roman"/>
                <w:sz w:val="26"/>
                <w:szCs w:val="26"/>
                <w:lang w:val="vi"/>
              </w:rPr>
            </w:pPr>
            <w:r w:rsidRPr="2A72E172">
              <w:rPr>
                <w:rFonts w:eastAsia="Times New Roman"/>
                <w:sz w:val="26"/>
                <w:szCs w:val="26"/>
                <w:lang w:val="vi"/>
              </w:rPr>
              <w:t>Giảng viên chỉnh sửa hoặc thay thế câu hỏi mới.</w:t>
            </w:r>
          </w:p>
        </w:tc>
      </w:tr>
      <w:tr w:rsidR="37446A99" w:rsidRPr="00B8618F" w14:paraId="13335806" w14:textId="77777777" w:rsidTr="00C806CD">
        <w:trPr>
          <w:trHeight w:val="450"/>
        </w:trPr>
        <w:tc>
          <w:tcPr>
            <w:tcW w:w="2707"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tcPr>
          <w:p w14:paraId="2436A190" w14:textId="7304E13C" w:rsidR="2A72E172" w:rsidRDefault="2A72E172" w:rsidP="00D01B3C">
            <w:pPr>
              <w:spacing w:line="360" w:lineRule="auto"/>
            </w:pPr>
            <w:r w:rsidRPr="2A72E172">
              <w:rPr>
                <w:rFonts w:eastAsia="Times New Roman"/>
                <w:b/>
                <w:bCs/>
                <w:sz w:val="26"/>
                <w:szCs w:val="26"/>
              </w:rPr>
              <w:t>Ưu tiên:</w:t>
            </w:r>
          </w:p>
        </w:tc>
        <w:tc>
          <w:tcPr>
            <w:tcW w:w="6365" w:type="dxa"/>
            <w:tcBorders>
              <w:bottom w:val="single" w:sz="8" w:space="0" w:color="000000" w:themeColor="text1"/>
              <w:right w:val="single" w:sz="8" w:space="0" w:color="000000" w:themeColor="text1"/>
            </w:tcBorders>
            <w:tcMar>
              <w:top w:w="0" w:type="dxa"/>
              <w:left w:w="100" w:type="dxa"/>
              <w:bottom w:w="0" w:type="dxa"/>
              <w:right w:w="100" w:type="dxa"/>
            </w:tcMar>
          </w:tcPr>
          <w:p w14:paraId="66F7F1F6" w14:textId="211DB090" w:rsidR="2A72E172" w:rsidRDefault="2A72E172" w:rsidP="00D01B3C">
            <w:pPr>
              <w:spacing w:line="360" w:lineRule="auto"/>
            </w:pPr>
            <w:r w:rsidRPr="2A72E172">
              <w:rPr>
                <w:rFonts w:eastAsia="Times New Roman"/>
                <w:sz w:val="26"/>
                <w:szCs w:val="26"/>
              </w:rPr>
              <w:t>Trung bình</w:t>
            </w:r>
          </w:p>
        </w:tc>
      </w:tr>
      <w:tr w:rsidR="37446A99" w:rsidRPr="00B8618F" w14:paraId="24A2F9CC" w14:textId="77777777" w:rsidTr="00C806CD">
        <w:trPr>
          <w:trHeight w:val="450"/>
        </w:trPr>
        <w:tc>
          <w:tcPr>
            <w:tcW w:w="2707"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tcPr>
          <w:p w14:paraId="6922F455" w14:textId="60B75CBB" w:rsidR="2A72E172" w:rsidRDefault="2A72E172" w:rsidP="00D01B3C">
            <w:pPr>
              <w:spacing w:line="360" w:lineRule="auto"/>
            </w:pPr>
            <w:r w:rsidRPr="2A72E172">
              <w:rPr>
                <w:rFonts w:eastAsia="Times New Roman"/>
                <w:b/>
                <w:bCs/>
                <w:sz w:val="26"/>
                <w:szCs w:val="26"/>
              </w:rPr>
              <w:t>Tần suất sử dụng:</w:t>
            </w:r>
          </w:p>
        </w:tc>
        <w:tc>
          <w:tcPr>
            <w:tcW w:w="6365" w:type="dxa"/>
            <w:tcBorders>
              <w:bottom w:val="single" w:sz="8" w:space="0" w:color="000000" w:themeColor="text1"/>
              <w:right w:val="single" w:sz="8" w:space="0" w:color="000000" w:themeColor="text1"/>
            </w:tcBorders>
            <w:tcMar>
              <w:top w:w="0" w:type="dxa"/>
              <w:left w:w="100" w:type="dxa"/>
              <w:bottom w:w="0" w:type="dxa"/>
              <w:right w:w="100" w:type="dxa"/>
            </w:tcMar>
          </w:tcPr>
          <w:p w14:paraId="4E27B604" w14:textId="504800E1" w:rsidR="2A72E172" w:rsidRDefault="2A72E172" w:rsidP="00D01B3C">
            <w:pPr>
              <w:spacing w:line="360" w:lineRule="auto"/>
            </w:pPr>
            <w:r w:rsidRPr="2A72E172">
              <w:rPr>
                <w:rFonts w:eastAsia="Times New Roman"/>
                <w:sz w:val="26"/>
                <w:szCs w:val="26"/>
              </w:rPr>
              <w:t>Theo từng chương hoặc bài học (thường xuyên trong quá trình giảng dạy)</w:t>
            </w:r>
          </w:p>
        </w:tc>
      </w:tr>
    </w:tbl>
    <w:p w14:paraId="468C441E" w14:textId="3C0C20F5" w:rsidR="00F4716B" w:rsidRPr="00B8618F" w:rsidRDefault="75EFB563" w:rsidP="00D01B3C">
      <w:pPr>
        <w:spacing w:beforeLines="50" w:before="120" w:after="0" w:line="360" w:lineRule="auto"/>
        <w:jc w:val="center"/>
        <w:rPr>
          <w:rFonts w:eastAsia="SimHei"/>
          <w:i/>
          <w:iCs/>
          <w:lang w:val="vi" w:eastAsia="ja-JP"/>
        </w:rPr>
      </w:pPr>
      <w:r w:rsidRPr="0712E60F">
        <w:rPr>
          <w:rFonts w:eastAsia="SimHei"/>
          <w:i/>
          <w:lang w:val="vi" w:eastAsia="ja-JP"/>
        </w:rPr>
        <w:t>Bảng 3.11. Tạo đề thi và câu hỏi</w:t>
      </w:r>
    </w:p>
    <w:p w14:paraId="11E746A4" w14:textId="4DEE02A7" w:rsidR="001D2166" w:rsidRDefault="34D46E68" w:rsidP="00D01B3C">
      <w:pPr>
        <w:keepNext/>
        <w:spacing w:beforeLines="50" w:before="120" w:after="0" w:line="360" w:lineRule="auto"/>
        <w:jc w:val="center"/>
      </w:pPr>
      <w:r>
        <w:rPr>
          <w:noProof/>
        </w:rPr>
        <w:lastRenderedPageBreak/>
        <w:drawing>
          <wp:inline distT="0" distB="0" distL="0" distR="0" wp14:anchorId="19F31C35" wp14:editId="259D9B2A">
            <wp:extent cx="5709430" cy="8702723"/>
            <wp:effectExtent l="0" t="0" r="0" b="0"/>
            <wp:docPr id="9739651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65179" name=""/>
                    <pic:cNvPicPr/>
                  </pic:nvPicPr>
                  <pic:blipFill>
                    <a:blip r:embed="rId24">
                      <a:extLst>
                        <a:ext uri="{28A0092B-C50C-407E-A947-70E740481C1C}">
                          <a14:useLocalDpi xmlns:a14="http://schemas.microsoft.com/office/drawing/2010/main"/>
                        </a:ext>
                      </a:extLst>
                    </a:blip>
                    <a:stretch>
                      <a:fillRect/>
                    </a:stretch>
                  </pic:blipFill>
                  <pic:spPr>
                    <a:xfrm>
                      <a:off x="0" y="0"/>
                      <a:ext cx="5709430" cy="8702723"/>
                    </a:xfrm>
                    <a:prstGeom prst="rect">
                      <a:avLst/>
                    </a:prstGeom>
                  </pic:spPr>
                </pic:pic>
              </a:graphicData>
            </a:graphic>
          </wp:inline>
        </w:drawing>
      </w:r>
    </w:p>
    <w:p w14:paraId="4B983163" w14:textId="341ADBA1" w:rsidR="00F4716B" w:rsidRPr="00B8618F" w:rsidRDefault="001D2166" w:rsidP="00D01B3C">
      <w:pPr>
        <w:pStyle w:val="Caption"/>
        <w:spacing w:before="0" w:after="0" w:line="360" w:lineRule="auto"/>
      </w:pPr>
      <w:r>
        <w:lastRenderedPageBreak/>
        <w:t xml:space="preserve">Hình </w:t>
      </w:r>
      <w:r>
        <w:fldChar w:fldCharType="begin"/>
      </w:r>
      <w:r>
        <w:instrText>SEQ Hình \* ARABIC</w:instrText>
      </w:r>
      <w:r>
        <w:fldChar w:fldCharType="separate"/>
      </w:r>
      <w:r w:rsidR="00724A6F">
        <w:rPr>
          <w:noProof/>
        </w:rPr>
        <w:t>16</w:t>
      </w:r>
      <w:r>
        <w:fldChar w:fldCharType="end"/>
      </w:r>
      <w:r w:rsidRPr="003470EA">
        <w:rPr>
          <w:noProof/>
        </w:rPr>
        <w:t>. Sơ đồ hoạt động “Tạo đề thi”</w:t>
      </w:r>
    </w:p>
    <w:p w14:paraId="71579189" w14:textId="6BFBC7A7" w:rsidR="00F4716B" w:rsidRPr="00E8709C" w:rsidRDefault="6D465AFE" w:rsidP="00D01B3C">
      <w:pPr>
        <w:pStyle w:val="Heading4"/>
        <w:spacing w:before="0" w:after="0"/>
      </w:pPr>
      <w:r w:rsidRPr="00B8618F">
        <w:rPr>
          <w:lang w:val="vi"/>
        </w:rPr>
        <w:t xml:space="preserve">3.2.2.4. </w:t>
      </w:r>
      <w:r w:rsidR="685D8932" w:rsidRPr="00B8618F">
        <w:rPr>
          <w:lang w:val="vi"/>
        </w:rPr>
        <w:t>Xem lịch dạy</w:t>
      </w:r>
      <w:r w:rsidR="00E8709C">
        <w:t>.</w:t>
      </w:r>
    </w:p>
    <w:tbl>
      <w:tblPr>
        <w:tblW w:w="95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A0" w:firstRow="1" w:lastRow="0" w:firstColumn="1" w:lastColumn="0" w:noHBand="1" w:noVBand="1"/>
      </w:tblPr>
      <w:tblGrid>
        <w:gridCol w:w="2895"/>
        <w:gridCol w:w="6613"/>
      </w:tblGrid>
      <w:tr w:rsidR="37446A99" w:rsidRPr="00B8618F" w14:paraId="394F98EF" w14:textId="77777777" w:rsidTr="28AEFAC5">
        <w:trPr>
          <w:trHeight w:val="619"/>
        </w:trPr>
        <w:tc>
          <w:tcPr>
            <w:tcW w:w="2895" w:type="dxa"/>
            <w:shd w:val="clear" w:color="auto" w:fill="C7D9F1"/>
          </w:tcPr>
          <w:p w14:paraId="170EC04F" w14:textId="5FBE8C31" w:rsidR="37446A99" w:rsidRPr="00B8618F" w:rsidRDefault="37446A99" w:rsidP="00D01B3C">
            <w:pPr>
              <w:spacing w:after="0" w:line="360" w:lineRule="auto"/>
            </w:pPr>
            <w:r w:rsidRPr="00B8618F">
              <w:rPr>
                <w:rFonts w:eastAsia="Times New Roman"/>
                <w:b/>
                <w:bCs/>
              </w:rPr>
              <w:t>Trường hợp:</w:t>
            </w:r>
            <w:r w:rsidRPr="00B8618F">
              <w:rPr>
                <w:rFonts w:eastAsia="Times New Roman"/>
              </w:rPr>
              <w:t xml:space="preserve"> </w:t>
            </w:r>
          </w:p>
        </w:tc>
        <w:tc>
          <w:tcPr>
            <w:tcW w:w="6613" w:type="dxa"/>
          </w:tcPr>
          <w:p w14:paraId="53C9B643" w14:textId="39562289" w:rsidR="37446A99" w:rsidRPr="00B8618F" w:rsidRDefault="37446A99" w:rsidP="00D01B3C">
            <w:pPr>
              <w:spacing w:after="0" w:line="360" w:lineRule="auto"/>
            </w:pPr>
            <w:r w:rsidRPr="00B8618F">
              <w:rPr>
                <w:rFonts w:eastAsia="Times New Roman"/>
              </w:rPr>
              <w:t xml:space="preserve">Lịch dạy </w:t>
            </w:r>
          </w:p>
        </w:tc>
      </w:tr>
      <w:tr w:rsidR="37446A99" w:rsidRPr="00B8618F" w14:paraId="16099787" w14:textId="77777777" w:rsidTr="28AEFAC5">
        <w:trPr>
          <w:trHeight w:val="630"/>
        </w:trPr>
        <w:tc>
          <w:tcPr>
            <w:tcW w:w="2895" w:type="dxa"/>
            <w:shd w:val="clear" w:color="auto" w:fill="C7D9F1"/>
          </w:tcPr>
          <w:p w14:paraId="072A6019" w14:textId="5AE8177C" w:rsidR="37446A99" w:rsidRPr="00B8618F" w:rsidRDefault="37446A99" w:rsidP="00D01B3C">
            <w:pPr>
              <w:spacing w:after="0" w:line="360" w:lineRule="auto"/>
            </w:pPr>
            <w:r w:rsidRPr="00B8618F">
              <w:rPr>
                <w:rFonts w:eastAsia="Times New Roman"/>
                <w:b/>
                <w:bCs/>
              </w:rPr>
              <w:t>Tác nhân:</w:t>
            </w:r>
            <w:r w:rsidRPr="00B8618F">
              <w:rPr>
                <w:rFonts w:eastAsia="Times New Roman"/>
              </w:rPr>
              <w:t xml:space="preserve"> </w:t>
            </w:r>
          </w:p>
        </w:tc>
        <w:tc>
          <w:tcPr>
            <w:tcW w:w="6613" w:type="dxa"/>
          </w:tcPr>
          <w:p w14:paraId="3687783A" w14:textId="22EEF109" w:rsidR="37446A99" w:rsidRPr="00B8618F" w:rsidRDefault="37446A99" w:rsidP="00D01B3C">
            <w:pPr>
              <w:spacing w:after="0" w:line="360" w:lineRule="auto"/>
            </w:pPr>
            <w:r w:rsidRPr="00B8618F">
              <w:rPr>
                <w:rFonts w:eastAsia="Times New Roman"/>
              </w:rPr>
              <w:t xml:space="preserve">Giảng viên </w:t>
            </w:r>
          </w:p>
        </w:tc>
      </w:tr>
      <w:tr w:rsidR="37446A99" w:rsidRPr="00B8618F" w14:paraId="33C5F612" w14:textId="77777777" w:rsidTr="28AEFAC5">
        <w:trPr>
          <w:trHeight w:val="652"/>
        </w:trPr>
        <w:tc>
          <w:tcPr>
            <w:tcW w:w="2895" w:type="dxa"/>
            <w:shd w:val="clear" w:color="auto" w:fill="C7D9F1"/>
          </w:tcPr>
          <w:p w14:paraId="771A0AC1" w14:textId="6A8B3422" w:rsidR="37446A99" w:rsidRPr="00B8618F" w:rsidRDefault="37446A99" w:rsidP="00D01B3C">
            <w:pPr>
              <w:spacing w:after="0" w:line="360" w:lineRule="auto"/>
            </w:pPr>
            <w:r w:rsidRPr="00B8618F">
              <w:rPr>
                <w:rFonts w:eastAsia="Times New Roman"/>
                <w:b/>
                <w:bCs/>
              </w:rPr>
              <w:t>Mô tả:</w:t>
            </w:r>
            <w:r w:rsidRPr="00B8618F">
              <w:rPr>
                <w:rFonts w:eastAsia="Times New Roman"/>
              </w:rPr>
              <w:t xml:space="preserve"> </w:t>
            </w:r>
          </w:p>
        </w:tc>
        <w:tc>
          <w:tcPr>
            <w:tcW w:w="6613" w:type="dxa"/>
          </w:tcPr>
          <w:p w14:paraId="662314FD" w14:textId="4760C45E" w:rsidR="37446A99" w:rsidRPr="00B8618F" w:rsidRDefault="37446A99" w:rsidP="00D01B3C">
            <w:pPr>
              <w:spacing w:after="0" w:line="360" w:lineRule="auto"/>
              <w:rPr>
                <w:rFonts w:eastAsia="Times New Roman"/>
              </w:rPr>
            </w:pPr>
            <w:r w:rsidRPr="00B8618F">
              <w:rPr>
                <w:rFonts w:eastAsia="Times New Roman"/>
              </w:rPr>
              <w:t xml:space="preserve">Cho phép tác nhân xem lịch dạy của mình trong hệ thống </w:t>
            </w:r>
          </w:p>
        </w:tc>
      </w:tr>
      <w:tr w:rsidR="37446A99" w:rsidRPr="00B8618F" w14:paraId="478BA4DA" w14:textId="77777777" w:rsidTr="28AEFAC5">
        <w:trPr>
          <w:trHeight w:val="671"/>
        </w:trPr>
        <w:tc>
          <w:tcPr>
            <w:tcW w:w="2895" w:type="dxa"/>
            <w:shd w:val="clear" w:color="auto" w:fill="C7D9F1"/>
          </w:tcPr>
          <w:p w14:paraId="5366DE85" w14:textId="54CAAE71" w:rsidR="37446A99" w:rsidRPr="00B8618F" w:rsidRDefault="37446A99" w:rsidP="00D01B3C">
            <w:pPr>
              <w:spacing w:after="0" w:line="360" w:lineRule="auto"/>
            </w:pPr>
            <w:r w:rsidRPr="00B8618F">
              <w:rPr>
                <w:rFonts w:eastAsia="Times New Roman"/>
                <w:b/>
                <w:bCs/>
              </w:rPr>
              <w:t>Kích hoạt:</w:t>
            </w:r>
            <w:r w:rsidRPr="00B8618F">
              <w:rPr>
                <w:rFonts w:eastAsia="Times New Roman"/>
              </w:rPr>
              <w:t xml:space="preserve"> </w:t>
            </w:r>
          </w:p>
        </w:tc>
        <w:tc>
          <w:tcPr>
            <w:tcW w:w="6613" w:type="dxa"/>
          </w:tcPr>
          <w:p w14:paraId="5970D2B6" w14:textId="5E6121DB" w:rsidR="37446A99" w:rsidRPr="00B8618F" w:rsidRDefault="37446A99" w:rsidP="00D01B3C">
            <w:pPr>
              <w:spacing w:after="0" w:line="360" w:lineRule="auto"/>
            </w:pPr>
            <w:r w:rsidRPr="00B8618F">
              <w:rPr>
                <w:rFonts w:eastAsia="Times New Roman"/>
              </w:rPr>
              <w:t xml:space="preserve">Tác nhân nhấn nút "Lịch" trên giao diện hệ thống </w:t>
            </w:r>
          </w:p>
        </w:tc>
      </w:tr>
      <w:tr w:rsidR="37446A99" w:rsidRPr="00B8618F" w14:paraId="31E8209A" w14:textId="77777777" w:rsidTr="28AEFAC5">
        <w:trPr>
          <w:trHeight w:val="885"/>
        </w:trPr>
        <w:tc>
          <w:tcPr>
            <w:tcW w:w="2895" w:type="dxa"/>
            <w:shd w:val="clear" w:color="auto" w:fill="C7D9F1"/>
          </w:tcPr>
          <w:p w14:paraId="3282B899" w14:textId="3A93651E" w:rsidR="37446A99" w:rsidRPr="00B8618F" w:rsidRDefault="37446A99" w:rsidP="00D01B3C">
            <w:pPr>
              <w:spacing w:after="0" w:line="360" w:lineRule="auto"/>
            </w:pPr>
            <w:r w:rsidRPr="00B8618F">
              <w:rPr>
                <w:rFonts w:eastAsia="Times New Roman"/>
                <w:b/>
                <w:bCs/>
              </w:rPr>
              <w:t>Tiền điều kiện:</w:t>
            </w:r>
            <w:r w:rsidRPr="00B8618F">
              <w:rPr>
                <w:rFonts w:eastAsia="Times New Roman"/>
              </w:rPr>
              <w:t xml:space="preserve"> </w:t>
            </w:r>
          </w:p>
        </w:tc>
        <w:tc>
          <w:tcPr>
            <w:tcW w:w="6613" w:type="dxa"/>
          </w:tcPr>
          <w:p w14:paraId="4EF74489" w14:textId="6D33606C" w:rsidR="37446A99" w:rsidRPr="00B8618F" w:rsidRDefault="37446A99" w:rsidP="00D01B3C">
            <w:pPr>
              <w:spacing w:after="0" w:line="360" w:lineRule="auto"/>
            </w:pPr>
            <w:r w:rsidRPr="00B8618F">
              <w:rPr>
                <w:rFonts w:eastAsia="Times New Roman"/>
              </w:rPr>
              <w:t xml:space="preserve">Tác nhân đã đăng nhập vào hệ thống và đang tham gia ít nhất một khóa học </w:t>
            </w:r>
          </w:p>
        </w:tc>
      </w:tr>
      <w:tr w:rsidR="37446A99" w:rsidRPr="00B8618F" w14:paraId="40F0991C" w14:textId="77777777" w:rsidTr="28AEFAC5">
        <w:trPr>
          <w:trHeight w:val="1095"/>
        </w:trPr>
        <w:tc>
          <w:tcPr>
            <w:tcW w:w="2895" w:type="dxa"/>
            <w:shd w:val="clear" w:color="auto" w:fill="C7D9F1"/>
          </w:tcPr>
          <w:p w14:paraId="176CEE7C" w14:textId="1B311495" w:rsidR="37446A99" w:rsidRPr="00B8618F" w:rsidRDefault="37446A99" w:rsidP="00D01B3C">
            <w:pPr>
              <w:spacing w:after="0" w:line="360" w:lineRule="auto"/>
            </w:pPr>
            <w:r w:rsidRPr="00B8618F">
              <w:rPr>
                <w:rFonts w:eastAsia="Times New Roman"/>
                <w:b/>
                <w:bCs/>
              </w:rPr>
              <w:t>Hậu điều kiện:</w:t>
            </w:r>
            <w:r w:rsidRPr="00B8618F">
              <w:rPr>
                <w:rFonts w:eastAsia="Times New Roman"/>
              </w:rPr>
              <w:t xml:space="preserve"> </w:t>
            </w:r>
          </w:p>
        </w:tc>
        <w:tc>
          <w:tcPr>
            <w:tcW w:w="6613" w:type="dxa"/>
          </w:tcPr>
          <w:p w14:paraId="57C6D81B" w14:textId="62A23B90" w:rsidR="37446A99" w:rsidRPr="00B8618F" w:rsidRDefault="37446A99" w:rsidP="00D01B3C">
            <w:pPr>
              <w:spacing w:after="0" w:line="360" w:lineRule="auto"/>
              <w:jc w:val="both"/>
            </w:pPr>
            <w:r w:rsidRPr="00B8618F">
              <w:rPr>
                <w:rFonts w:eastAsia="Times New Roman"/>
              </w:rPr>
              <w:t xml:space="preserve">Lịch dạy được hiển thị theo chế độ ngày hoặc tuần </w:t>
            </w:r>
          </w:p>
          <w:p w14:paraId="7ECCC21E" w14:textId="5583635D" w:rsidR="37446A99" w:rsidRPr="00B8618F" w:rsidRDefault="37446A99" w:rsidP="00D01B3C">
            <w:pPr>
              <w:spacing w:after="0" w:line="360" w:lineRule="auto"/>
              <w:jc w:val="both"/>
            </w:pPr>
            <w:r w:rsidRPr="00B8618F">
              <w:rPr>
                <w:rFonts w:eastAsia="Times New Roman"/>
              </w:rPr>
              <w:t xml:space="preserve">Tác nhân không được phép chỉnh sửa thông tin lịch </w:t>
            </w:r>
          </w:p>
        </w:tc>
      </w:tr>
      <w:tr w:rsidR="37446A99" w:rsidRPr="00B8618F" w14:paraId="4CCB2F57" w14:textId="77777777" w:rsidTr="28AEFAC5">
        <w:trPr>
          <w:trHeight w:val="1595"/>
        </w:trPr>
        <w:tc>
          <w:tcPr>
            <w:tcW w:w="2895" w:type="dxa"/>
            <w:shd w:val="clear" w:color="auto" w:fill="C7D9F1"/>
          </w:tcPr>
          <w:p w14:paraId="64BD6E4E" w14:textId="0E21BBDD" w:rsidR="37446A99" w:rsidRPr="00B8618F" w:rsidRDefault="37446A99" w:rsidP="00D01B3C">
            <w:pPr>
              <w:spacing w:after="0" w:line="360" w:lineRule="auto"/>
            </w:pPr>
            <w:r w:rsidRPr="00B8618F">
              <w:rPr>
                <w:rFonts w:eastAsia="Times New Roman"/>
                <w:b/>
                <w:bCs/>
              </w:rPr>
              <w:t>Luồng thông thường:</w:t>
            </w:r>
            <w:r w:rsidRPr="00B8618F">
              <w:rPr>
                <w:rFonts w:eastAsia="Times New Roman"/>
              </w:rPr>
              <w:t xml:space="preserve"> </w:t>
            </w:r>
          </w:p>
        </w:tc>
        <w:tc>
          <w:tcPr>
            <w:tcW w:w="6613" w:type="dxa"/>
          </w:tcPr>
          <w:p w14:paraId="1A887D2C" w14:textId="390308EB" w:rsidR="37446A99" w:rsidRPr="00B8618F" w:rsidRDefault="37446A99" w:rsidP="00D01B3C">
            <w:pPr>
              <w:spacing w:after="0" w:line="360" w:lineRule="auto"/>
            </w:pPr>
            <w:r w:rsidRPr="00B8618F">
              <w:rPr>
                <w:rFonts w:eastAsia="Times New Roman"/>
              </w:rPr>
              <w:t xml:space="preserve">1.  Tác nhân đăng nhập vào hệ thống </w:t>
            </w:r>
          </w:p>
          <w:p w14:paraId="4B6156E2" w14:textId="3AD55E41" w:rsidR="37446A99" w:rsidRPr="00B8618F" w:rsidRDefault="37446A99" w:rsidP="00D01B3C">
            <w:pPr>
              <w:spacing w:after="0" w:line="360" w:lineRule="auto"/>
            </w:pPr>
            <w:r w:rsidRPr="00B8618F">
              <w:rPr>
                <w:rFonts w:eastAsia="Times New Roman"/>
              </w:rPr>
              <w:t xml:space="preserve">2.  Nhấn vào mục "Lịch" trên menu </w:t>
            </w:r>
          </w:p>
          <w:p w14:paraId="4DEB34C1" w14:textId="7204B8F8" w:rsidR="37446A99" w:rsidRPr="00B8618F" w:rsidRDefault="37446A99" w:rsidP="00D01B3C">
            <w:pPr>
              <w:spacing w:after="0" w:line="360" w:lineRule="auto"/>
            </w:pPr>
            <w:r w:rsidRPr="00B8618F">
              <w:rPr>
                <w:rFonts w:eastAsia="Times New Roman"/>
              </w:rPr>
              <w:t xml:space="preserve">3.  Hệ thống hiển thị giao diện lịch dạy </w:t>
            </w:r>
          </w:p>
          <w:p w14:paraId="1BC48962" w14:textId="1B738FCB" w:rsidR="37446A99" w:rsidRPr="00B8618F" w:rsidRDefault="37446A99" w:rsidP="00D01B3C">
            <w:pPr>
              <w:spacing w:after="0" w:line="360" w:lineRule="auto"/>
            </w:pPr>
            <w:r w:rsidRPr="00B8618F">
              <w:rPr>
                <w:rFonts w:eastAsia="Times New Roman"/>
              </w:rPr>
              <w:t xml:space="preserve">4.  Tác nhân chuyển đổi chế độ xem (ngày/tuần) nếu cần </w:t>
            </w:r>
          </w:p>
        </w:tc>
      </w:tr>
      <w:tr w:rsidR="37446A99" w:rsidRPr="00B8618F" w14:paraId="5CE3C480" w14:textId="77777777" w:rsidTr="28AEFAC5">
        <w:trPr>
          <w:trHeight w:val="1352"/>
        </w:trPr>
        <w:tc>
          <w:tcPr>
            <w:tcW w:w="2895" w:type="dxa"/>
            <w:shd w:val="clear" w:color="auto" w:fill="C7D9F1"/>
          </w:tcPr>
          <w:p w14:paraId="3C6C8AD7" w14:textId="35F4D0D1" w:rsidR="37446A99" w:rsidRPr="00B8618F" w:rsidRDefault="37446A99" w:rsidP="00D01B3C">
            <w:pPr>
              <w:spacing w:after="0" w:line="360" w:lineRule="auto"/>
            </w:pPr>
            <w:r w:rsidRPr="00B8618F">
              <w:rPr>
                <w:rFonts w:eastAsia="Times New Roman"/>
                <w:b/>
                <w:bCs/>
              </w:rPr>
              <w:t>Luồng thay thế:</w:t>
            </w:r>
            <w:r w:rsidRPr="00B8618F">
              <w:rPr>
                <w:rFonts w:eastAsia="Times New Roman"/>
              </w:rPr>
              <w:t xml:space="preserve"> </w:t>
            </w:r>
          </w:p>
        </w:tc>
        <w:tc>
          <w:tcPr>
            <w:tcW w:w="6613" w:type="dxa"/>
          </w:tcPr>
          <w:p w14:paraId="2A915BDD" w14:textId="4066A65E" w:rsidR="37446A99" w:rsidRPr="00B8618F" w:rsidRDefault="37446A99" w:rsidP="00D01B3C">
            <w:pPr>
              <w:spacing w:after="0" w:line="360" w:lineRule="auto"/>
            </w:pPr>
            <w:r w:rsidRPr="00B8618F">
              <w:rPr>
                <w:rFonts w:eastAsia="Times New Roman"/>
                <w:b/>
                <w:bCs/>
              </w:rPr>
              <w:t>3a. Hệ thống gặp lỗi:</w:t>
            </w:r>
            <w:r w:rsidRPr="00B8618F">
              <w:rPr>
                <w:rFonts w:eastAsia="Times New Roman"/>
              </w:rPr>
              <w:t xml:space="preserve"> </w:t>
            </w:r>
            <w:r w:rsidRPr="00B8618F">
              <w:br/>
            </w:r>
            <w:r w:rsidRPr="00B8618F">
              <w:rPr>
                <w:rFonts w:eastAsia="Times New Roman"/>
              </w:rPr>
              <w:t xml:space="preserve">• Hệ thống hiển thị thông báo lỗi: "Không thể tải lịch học / lịch dạy. Vui lòng thử lại sau." </w:t>
            </w:r>
          </w:p>
        </w:tc>
      </w:tr>
      <w:tr w:rsidR="37446A99" w:rsidRPr="00B8618F" w14:paraId="740F3F1D" w14:textId="77777777" w:rsidTr="28AEFAC5">
        <w:trPr>
          <w:trHeight w:val="1428"/>
        </w:trPr>
        <w:tc>
          <w:tcPr>
            <w:tcW w:w="2895" w:type="dxa"/>
            <w:shd w:val="clear" w:color="auto" w:fill="C7D9F1"/>
          </w:tcPr>
          <w:p w14:paraId="0A283CD4" w14:textId="1F8C91EF" w:rsidR="37446A99" w:rsidRPr="00B8618F" w:rsidRDefault="37446A99" w:rsidP="00D01B3C">
            <w:pPr>
              <w:spacing w:after="0" w:line="360" w:lineRule="auto"/>
            </w:pPr>
            <w:r w:rsidRPr="00B8618F">
              <w:rPr>
                <w:rFonts w:eastAsia="Times New Roman"/>
                <w:b/>
                <w:bCs/>
              </w:rPr>
              <w:t>Ngoại lệ:</w:t>
            </w:r>
            <w:r w:rsidRPr="00B8618F">
              <w:rPr>
                <w:rFonts w:eastAsia="Times New Roman"/>
              </w:rPr>
              <w:t xml:space="preserve"> </w:t>
            </w:r>
          </w:p>
        </w:tc>
        <w:tc>
          <w:tcPr>
            <w:tcW w:w="6613" w:type="dxa"/>
          </w:tcPr>
          <w:p w14:paraId="4904CDE4" w14:textId="524C40D0" w:rsidR="37446A99" w:rsidRPr="00B8618F" w:rsidRDefault="37446A99" w:rsidP="00D01B3C">
            <w:pPr>
              <w:spacing w:after="0" w:line="360" w:lineRule="auto"/>
            </w:pPr>
            <w:r w:rsidRPr="00B8618F">
              <w:rPr>
                <w:rFonts w:eastAsia="Times New Roman"/>
              </w:rPr>
              <w:t xml:space="preserve">Chưa đăng nhập hoặc chưa tham gia khóa học: </w:t>
            </w:r>
            <w:r w:rsidRPr="00B8618F">
              <w:br/>
            </w:r>
            <w:r w:rsidRPr="00B8618F">
              <w:rPr>
                <w:rFonts w:eastAsia="Times New Roman"/>
              </w:rPr>
              <w:t xml:space="preserve">• Hệ thống hiển thị thông báo lỗi: “Vui lòng đăng nhập” </w:t>
            </w:r>
          </w:p>
          <w:p w14:paraId="0866AC5E" w14:textId="23CA819C" w:rsidR="37446A99" w:rsidRPr="00B8618F" w:rsidRDefault="37446A99" w:rsidP="00D01B3C">
            <w:pPr>
              <w:spacing w:after="0" w:line="360" w:lineRule="auto"/>
            </w:pPr>
            <w:r w:rsidRPr="00B8618F">
              <w:rPr>
                <w:rFonts w:eastAsia="Times New Roman"/>
              </w:rPr>
              <w:t xml:space="preserve">• Hệ thống hiển thị thông báo lỗi: “Vui lòng tham gia khóa học” </w:t>
            </w:r>
          </w:p>
        </w:tc>
      </w:tr>
      <w:tr w:rsidR="37446A99" w:rsidRPr="00B8618F" w14:paraId="55CCF9C2" w14:textId="77777777" w:rsidTr="28AEFAC5">
        <w:trPr>
          <w:trHeight w:val="500"/>
        </w:trPr>
        <w:tc>
          <w:tcPr>
            <w:tcW w:w="2895" w:type="dxa"/>
            <w:shd w:val="clear" w:color="auto" w:fill="C7D9F1"/>
          </w:tcPr>
          <w:p w14:paraId="17A1E8C9" w14:textId="5AA7A834" w:rsidR="37446A99" w:rsidRPr="00B8618F" w:rsidRDefault="37446A99" w:rsidP="00D01B3C">
            <w:pPr>
              <w:spacing w:after="0" w:line="360" w:lineRule="auto"/>
            </w:pPr>
            <w:r w:rsidRPr="00B8618F">
              <w:rPr>
                <w:rFonts w:eastAsia="Times New Roman"/>
                <w:b/>
                <w:bCs/>
              </w:rPr>
              <w:t>Ưu tiên:</w:t>
            </w:r>
            <w:r w:rsidRPr="00B8618F">
              <w:rPr>
                <w:rFonts w:eastAsia="Times New Roman"/>
              </w:rPr>
              <w:t xml:space="preserve"> </w:t>
            </w:r>
          </w:p>
        </w:tc>
        <w:tc>
          <w:tcPr>
            <w:tcW w:w="6613" w:type="dxa"/>
          </w:tcPr>
          <w:p w14:paraId="09677173" w14:textId="55CC4C75" w:rsidR="37446A99" w:rsidRPr="00B8618F" w:rsidRDefault="37446A99" w:rsidP="00D01B3C">
            <w:pPr>
              <w:spacing w:after="0" w:line="360" w:lineRule="auto"/>
            </w:pPr>
            <w:r w:rsidRPr="00B8618F">
              <w:rPr>
                <w:rFonts w:eastAsia="Times New Roman"/>
              </w:rPr>
              <w:t xml:space="preserve">Trung bình </w:t>
            </w:r>
          </w:p>
        </w:tc>
      </w:tr>
      <w:tr w:rsidR="37446A99" w:rsidRPr="00B8618F" w14:paraId="1325DB87" w14:textId="77777777" w:rsidTr="28AEFAC5">
        <w:trPr>
          <w:trHeight w:val="300"/>
        </w:trPr>
        <w:tc>
          <w:tcPr>
            <w:tcW w:w="2895" w:type="dxa"/>
            <w:shd w:val="clear" w:color="auto" w:fill="C7D9F1"/>
          </w:tcPr>
          <w:p w14:paraId="6D6E8EDF" w14:textId="7802408B" w:rsidR="37446A99" w:rsidRPr="00B8618F" w:rsidRDefault="37446A99" w:rsidP="00D01B3C">
            <w:pPr>
              <w:spacing w:after="0" w:line="360" w:lineRule="auto"/>
            </w:pPr>
            <w:r w:rsidRPr="00B8618F">
              <w:rPr>
                <w:rFonts w:eastAsia="Times New Roman"/>
                <w:b/>
                <w:bCs/>
              </w:rPr>
              <w:t>Tần suất sử dụng:</w:t>
            </w:r>
            <w:r w:rsidRPr="00B8618F">
              <w:rPr>
                <w:rFonts w:eastAsia="Times New Roman"/>
              </w:rPr>
              <w:t xml:space="preserve"> </w:t>
            </w:r>
          </w:p>
        </w:tc>
        <w:tc>
          <w:tcPr>
            <w:tcW w:w="6613" w:type="dxa"/>
          </w:tcPr>
          <w:p w14:paraId="0311EBEC" w14:textId="5048AD91" w:rsidR="37446A99" w:rsidRPr="00B8618F" w:rsidRDefault="37446A99" w:rsidP="00D01B3C">
            <w:pPr>
              <w:spacing w:after="0" w:line="360" w:lineRule="auto"/>
            </w:pPr>
            <w:r w:rsidRPr="00B8618F">
              <w:rPr>
                <w:rFonts w:eastAsia="Times New Roman"/>
              </w:rPr>
              <w:t xml:space="preserve">Cao </w:t>
            </w:r>
          </w:p>
        </w:tc>
      </w:tr>
    </w:tbl>
    <w:p w14:paraId="48063CF0" w14:textId="470287C9" w:rsidR="00F4716B" w:rsidRPr="00B8618F" w:rsidRDefault="326F7B61" w:rsidP="00D01B3C">
      <w:pPr>
        <w:spacing w:beforeLines="50" w:before="120" w:after="0" w:line="360" w:lineRule="auto"/>
        <w:jc w:val="center"/>
        <w:rPr>
          <w:rFonts w:eastAsia="Times New Roman"/>
        </w:rPr>
      </w:pPr>
      <w:r w:rsidRPr="00B8618F">
        <w:rPr>
          <w:rFonts w:eastAsia="Times New Roman"/>
          <w:i/>
        </w:rPr>
        <w:t>Bảng 3.</w:t>
      </w:r>
      <w:r w:rsidR="76CF8771" w:rsidRPr="00B8618F">
        <w:rPr>
          <w:rFonts w:eastAsia="Times New Roman"/>
          <w:i/>
        </w:rPr>
        <w:t>12</w:t>
      </w:r>
      <w:r w:rsidRPr="00B8618F">
        <w:rPr>
          <w:rFonts w:eastAsia="Times New Roman"/>
          <w:i/>
        </w:rPr>
        <w:t>: Mô tả use case “ Lịch dạy”.</w:t>
      </w:r>
    </w:p>
    <w:p w14:paraId="1725DD6B" w14:textId="77777777" w:rsidR="001D2166" w:rsidRDefault="07BA9BA8" w:rsidP="00D01B3C">
      <w:pPr>
        <w:keepNext/>
        <w:spacing w:beforeLines="50" w:before="120" w:after="0" w:line="360" w:lineRule="auto"/>
        <w:jc w:val="center"/>
      </w:pPr>
      <w:r w:rsidRPr="00B8618F">
        <w:rPr>
          <w:noProof/>
        </w:rPr>
        <w:lastRenderedPageBreak/>
        <w:drawing>
          <wp:inline distT="0" distB="0" distL="0" distR="0" wp14:anchorId="25E7945E" wp14:editId="6959FC3E">
            <wp:extent cx="4960453" cy="3593959"/>
            <wp:effectExtent l="0" t="0" r="0" b="0"/>
            <wp:docPr id="17208314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31445" name=""/>
                    <pic:cNvPicPr/>
                  </pic:nvPicPr>
                  <pic:blipFill>
                    <a:blip r:embed="rId25">
                      <a:extLst>
                        <a:ext uri="{28A0092B-C50C-407E-A947-70E740481C1C}">
                          <a14:useLocalDpi xmlns:a14="http://schemas.microsoft.com/office/drawing/2010/main"/>
                        </a:ext>
                      </a:extLst>
                    </a:blip>
                    <a:stretch>
                      <a:fillRect/>
                    </a:stretch>
                  </pic:blipFill>
                  <pic:spPr>
                    <a:xfrm>
                      <a:off x="0" y="0"/>
                      <a:ext cx="4960453" cy="3593959"/>
                    </a:xfrm>
                    <a:prstGeom prst="rect">
                      <a:avLst/>
                    </a:prstGeom>
                  </pic:spPr>
                </pic:pic>
              </a:graphicData>
            </a:graphic>
          </wp:inline>
        </w:drawing>
      </w:r>
    </w:p>
    <w:p w14:paraId="25C17BC6" w14:textId="7A5246F0" w:rsidR="00F4716B" w:rsidRPr="0027047B" w:rsidRDefault="001D2166" w:rsidP="00D01B3C">
      <w:pPr>
        <w:pStyle w:val="Caption"/>
        <w:spacing w:before="0" w:after="0" w:line="360" w:lineRule="auto"/>
      </w:pPr>
      <w:r>
        <w:t xml:space="preserve">Hình </w:t>
      </w:r>
      <w:r>
        <w:fldChar w:fldCharType="begin"/>
      </w:r>
      <w:r>
        <w:instrText>SEQ Hình \* ARABIC</w:instrText>
      </w:r>
      <w:r>
        <w:fldChar w:fldCharType="separate"/>
      </w:r>
      <w:r w:rsidR="00724A6F">
        <w:rPr>
          <w:noProof/>
        </w:rPr>
        <w:t>17</w:t>
      </w:r>
      <w:r>
        <w:fldChar w:fldCharType="end"/>
      </w:r>
      <w:r w:rsidRPr="00A8585B">
        <w:rPr>
          <w:noProof/>
        </w:rPr>
        <w:t>. Sơ đồ hoạt động “Xem lịch dạy”</w:t>
      </w:r>
    </w:p>
    <w:p w14:paraId="5BF34F01" w14:textId="77777777" w:rsidR="001D2166" w:rsidRDefault="001D2166" w:rsidP="00D01B3C">
      <w:pPr>
        <w:spacing w:after="0" w:line="360" w:lineRule="auto"/>
        <w:rPr>
          <w:rStyle w:val="Heading3Char"/>
          <w:lang w:val="vi"/>
        </w:rPr>
      </w:pPr>
      <w:r>
        <w:rPr>
          <w:rStyle w:val="Heading3Char"/>
          <w:lang w:val="vi"/>
        </w:rPr>
        <w:br w:type="page"/>
      </w:r>
    </w:p>
    <w:p w14:paraId="450D0B7C" w14:textId="33FF15C7" w:rsidR="00F4716B" w:rsidRPr="001D2166" w:rsidRDefault="22AB3164" w:rsidP="00D01B3C">
      <w:pPr>
        <w:spacing w:beforeLines="50" w:before="120" w:after="0" w:line="360" w:lineRule="auto"/>
        <w:rPr>
          <w:rFonts w:eastAsia="SimHei"/>
          <w:i/>
          <w:iCs/>
          <w:lang w:eastAsia="ja-JP"/>
        </w:rPr>
      </w:pPr>
      <w:bookmarkStart w:id="77" w:name="_Toc204776768"/>
      <w:r w:rsidRPr="00B8618F">
        <w:rPr>
          <w:rStyle w:val="Heading3Char"/>
          <w:lang w:val="vi"/>
        </w:rPr>
        <w:lastRenderedPageBreak/>
        <w:t>3.2.2.5. Tạo chủ đề thảo luận</w:t>
      </w:r>
      <w:bookmarkEnd w:id="77"/>
    </w:p>
    <w:tbl>
      <w:tblPr>
        <w:tblW w:w="0" w:type="auto"/>
        <w:tblInd w:w="105" w:type="dxa"/>
        <w:tblLayout w:type="fixed"/>
        <w:tblLook w:val="04A0" w:firstRow="1" w:lastRow="0" w:firstColumn="1" w:lastColumn="0" w:noHBand="0" w:noVBand="1"/>
      </w:tblPr>
      <w:tblGrid>
        <w:gridCol w:w="2885"/>
        <w:gridCol w:w="6355"/>
      </w:tblGrid>
      <w:tr w:rsidR="37446A99" w:rsidRPr="00B8618F" w14:paraId="2A0EC75F" w14:textId="77777777" w:rsidTr="00C806CD">
        <w:trPr>
          <w:trHeight w:val="570"/>
        </w:trPr>
        <w:tc>
          <w:tcPr>
            <w:tcW w:w="2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0" w:type="dxa"/>
              <w:right w:w="100" w:type="dxa"/>
            </w:tcMar>
            <w:vAlign w:val="center"/>
          </w:tcPr>
          <w:p w14:paraId="6B46FFDC" w14:textId="61F74C83" w:rsidR="37446A99" w:rsidRPr="00B8618F" w:rsidRDefault="37446A99" w:rsidP="00D01B3C">
            <w:pPr>
              <w:spacing w:after="0" w:line="360" w:lineRule="auto"/>
            </w:pPr>
            <w:r w:rsidRPr="00B8618F">
              <w:rPr>
                <w:rFonts w:eastAsia="Times New Roman"/>
                <w:b/>
                <w:bCs/>
              </w:rPr>
              <w:t>Trường hợp:</w:t>
            </w:r>
          </w:p>
        </w:tc>
        <w:tc>
          <w:tcPr>
            <w:tcW w:w="63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vAlign w:val="center"/>
          </w:tcPr>
          <w:p w14:paraId="628F50ED" w14:textId="4957C612" w:rsidR="37446A99" w:rsidRPr="00B8618F" w:rsidRDefault="37446A99" w:rsidP="00D01B3C">
            <w:pPr>
              <w:spacing w:after="0" w:line="360" w:lineRule="auto"/>
              <w:jc w:val="both"/>
            </w:pPr>
            <w:r w:rsidRPr="00B8618F">
              <w:rPr>
                <w:rFonts w:eastAsia="Times New Roman"/>
              </w:rPr>
              <w:t>Tạo chủ đề thảo luận</w:t>
            </w:r>
          </w:p>
        </w:tc>
      </w:tr>
      <w:tr w:rsidR="37446A99" w:rsidRPr="00B8618F" w14:paraId="7379D6DE" w14:textId="77777777" w:rsidTr="00C806CD">
        <w:trPr>
          <w:trHeight w:val="570"/>
        </w:trPr>
        <w:tc>
          <w:tcPr>
            <w:tcW w:w="2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0" w:type="dxa"/>
              <w:right w:w="100" w:type="dxa"/>
            </w:tcMar>
            <w:vAlign w:val="center"/>
          </w:tcPr>
          <w:p w14:paraId="7DE2E604" w14:textId="57E1A096" w:rsidR="37446A99" w:rsidRPr="00B8618F" w:rsidRDefault="37446A99" w:rsidP="00D01B3C">
            <w:pPr>
              <w:spacing w:after="0" w:line="360" w:lineRule="auto"/>
            </w:pPr>
            <w:r w:rsidRPr="00B8618F">
              <w:rPr>
                <w:rFonts w:eastAsia="Times New Roman"/>
                <w:b/>
                <w:bCs/>
              </w:rPr>
              <w:t>Tác nhân:</w:t>
            </w:r>
          </w:p>
        </w:tc>
        <w:tc>
          <w:tcPr>
            <w:tcW w:w="63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vAlign w:val="center"/>
          </w:tcPr>
          <w:p w14:paraId="67051DAE" w14:textId="5981D2B8" w:rsidR="37446A99" w:rsidRPr="00B8618F" w:rsidRDefault="37446A99" w:rsidP="00D01B3C">
            <w:pPr>
              <w:spacing w:after="0" w:line="360" w:lineRule="auto"/>
              <w:jc w:val="both"/>
            </w:pPr>
            <w:r w:rsidRPr="00B8618F">
              <w:rPr>
                <w:rFonts w:eastAsia="Times New Roman"/>
              </w:rPr>
              <w:t>Giảng viên</w:t>
            </w:r>
          </w:p>
        </w:tc>
      </w:tr>
      <w:tr w:rsidR="37446A99" w:rsidRPr="00B8618F" w14:paraId="0D3E40A9" w14:textId="77777777" w:rsidTr="00C806CD">
        <w:trPr>
          <w:trHeight w:val="570"/>
        </w:trPr>
        <w:tc>
          <w:tcPr>
            <w:tcW w:w="2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0" w:type="dxa"/>
              <w:right w:w="100" w:type="dxa"/>
            </w:tcMar>
            <w:vAlign w:val="center"/>
          </w:tcPr>
          <w:p w14:paraId="58A6641F" w14:textId="38D2932A" w:rsidR="37446A99" w:rsidRPr="00B8618F" w:rsidRDefault="37446A99" w:rsidP="00D01B3C">
            <w:pPr>
              <w:spacing w:after="0" w:line="360" w:lineRule="auto"/>
            </w:pPr>
            <w:r w:rsidRPr="00B8618F">
              <w:rPr>
                <w:rFonts w:eastAsia="Times New Roman"/>
                <w:b/>
                <w:bCs/>
              </w:rPr>
              <w:t>Mô tả:</w:t>
            </w:r>
          </w:p>
        </w:tc>
        <w:tc>
          <w:tcPr>
            <w:tcW w:w="63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vAlign w:val="center"/>
          </w:tcPr>
          <w:p w14:paraId="0B255C0E" w14:textId="09E3758C" w:rsidR="37446A99" w:rsidRPr="00B8618F" w:rsidRDefault="37446A99" w:rsidP="00D01B3C">
            <w:pPr>
              <w:spacing w:after="0" w:line="360" w:lineRule="auto"/>
              <w:jc w:val="both"/>
            </w:pPr>
            <w:r w:rsidRPr="00B8618F">
              <w:rPr>
                <w:rFonts w:eastAsia="Times New Roman"/>
              </w:rPr>
              <w:t>Giảng viên có thể tạo các chủ đề thảo luận trong khóa học mình phụ trách để học viên tham gia hỏi đáp, thảo luận về nội dung học tập.</w:t>
            </w:r>
          </w:p>
        </w:tc>
      </w:tr>
      <w:tr w:rsidR="37446A99" w:rsidRPr="00B8618F" w14:paraId="4211D679" w14:textId="77777777" w:rsidTr="00C806CD">
        <w:trPr>
          <w:trHeight w:val="570"/>
        </w:trPr>
        <w:tc>
          <w:tcPr>
            <w:tcW w:w="2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0" w:type="dxa"/>
              <w:right w:w="100" w:type="dxa"/>
            </w:tcMar>
            <w:vAlign w:val="center"/>
          </w:tcPr>
          <w:p w14:paraId="7CDFD5C4" w14:textId="35738F7F" w:rsidR="37446A99" w:rsidRPr="00B8618F" w:rsidRDefault="37446A99" w:rsidP="00D01B3C">
            <w:pPr>
              <w:spacing w:after="0" w:line="360" w:lineRule="auto"/>
            </w:pPr>
            <w:r w:rsidRPr="00B8618F">
              <w:rPr>
                <w:rFonts w:eastAsia="Times New Roman"/>
                <w:b/>
                <w:bCs/>
              </w:rPr>
              <w:t>Kích hoạt:</w:t>
            </w:r>
          </w:p>
        </w:tc>
        <w:tc>
          <w:tcPr>
            <w:tcW w:w="63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vAlign w:val="center"/>
          </w:tcPr>
          <w:p w14:paraId="5A71F984" w14:textId="53655547" w:rsidR="37446A99" w:rsidRPr="00B8618F" w:rsidRDefault="37446A99" w:rsidP="00D01B3C">
            <w:pPr>
              <w:spacing w:after="0" w:line="360" w:lineRule="auto"/>
              <w:jc w:val="both"/>
            </w:pPr>
            <w:r w:rsidRPr="00B8618F">
              <w:rPr>
                <w:rFonts w:eastAsia="Times New Roman"/>
              </w:rPr>
              <w:t>Giảng viên chọn chức năng tạo chủ đề trong giao diện thảo luận của khóa học.</w:t>
            </w:r>
          </w:p>
        </w:tc>
      </w:tr>
      <w:tr w:rsidR="37446A99" w:rsidRPr="00B8618F" w14:paraId="3F8B3CE1" w14:textId="77777777" w:rsidTr="00C806CD">
        <w:trPr>
          <w:trHeight w:val="570"/>
        </w:trPr>
        <w:tc>
          <w:tcPr>
            <w:tcW w:w="2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0" w:type="dxa"/>
              <w:right w:w="100" w:type="dxa"/>
            </w:tcMar>
            <w:vAlign w:val="center"/>
          </w:tcPr>
          <w:p w14:paraId="40EF9B0D" w14:textId="514B6941" w:rsidR="37446A99" w:rsidRPr="00B8618F" w:rsidRDefault="37446A99" w:rsidP="00D01B3C">
            <w:pPr>
              <w:spacing w:after="0" w:line="360" w:lineRule="auto"/>
            </w:pPr>
            <w:r w:rsidRPr="00B8618F">
              <w:rPr>
                <w:rFonts w:eastAsia="Times New Roman"/>
                <w:b/>
                <w:bCs/>
              </w:rPr>
              <w:t>Tiền điều kiện:</w:t>
            </w:r>
          </w:p>
        </w:tc>
        <w:tc>
          <w:tcPr>
            <w:tcW w:w="63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vAlign w:val="center"/>
          </w:tcPr>
          <w:p w14:paraId="50A7B5A3" w14:textId="4CB9DCBC" w:rsidR="37446A99" w:rsidRPr="00B8618F" w:rsidRDefault="37446A99" w:rsidP="00D01B3C">
            <w:pPr>
              <w:spacing w:after="0" w:line="360" w:lineRule="auto"/>
              <w:jc w:val="both"/>
            </w:pPr>
            <w:r w:rsidRPr="00B8618F">
              <w:rPr>
                <w:rFonts w:eastAsia="Times New Roman"/>
              </w:rPr>
              <w:t>Giảng viên đã đăng nhập</w:t>
            </w:r>
          </w:p>
          <w:p w14:paraId="393413DE" w14:textId="0EFA9EF0" w:rsidR="37446A99" w:rsidRPr="00B8618F" w:rsidRDefault="37446A99" w:rsidP="00D01B3C">
            <w:pPr>
              <w:spacing w:after="0" w:line="360" w:lineRule="auto"/>
              <w:jc w:val="both"/>
            </w:pPr>
            <w:r w:rsidRPr="00B8618F">
              <w:rPr>
                <w:rFonts w:eastAsia="Times New Roman"/>
              </w:rPr>
              <w:t>Giảng viên là người phụ trách khóa học</w:t>
            </w:r>
          </w:p>
        </w:tc>
      </w:tr>
      <w:tr w:rsidR="37446A99" w:rsidRPr="00B8618F" w14:paraId="3F9DB784" w14:textId="77777777" w:rsidTr="00C806CD">
        <w:trPr>
          <w:trHeight w:val="570"/>
        </w:trPr>
        <w:tc>
          <w:tcPr>
            <w:tcW w:w="2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0" w:type="dxa"/>
              <w:right w:w="100" w:type="dxa"/>
            </w:tcMar>
            <w:vAlign w:val="center"/>
          </w:tcPr>
          <w:p w14:paraId="70E6A418" w14:textId="219818D4" w:rsidR="37446A99" w:rsidRPr="00B8618F" w:rsidRDefault="37446A99" w:rsidP="00D01B3C">
            <w:pPr>
              <w:spacing w:after="0" w:line="360" w:lineRule="auto"/>
            </w:pPr>
            <w:r w:rsidRPr="00B8618F">
              <w:rPr>
                <w:rFonts w:eastAsia="Times New Roman"/>
                <w:b/>
                <w:bCs/>
              </w:rPr>
              <w:t>Hậu điều kiện:</w:t>
            </w:r>
          </w:p>
        </w:tc>
        <w:tc>
          <w:tcPr>
            <w:tcW w:w="63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vAlign w:val="center"/>
          </w:tcPr>
          <w:p w14:paraId="60866DF6" w14:textId="3E1FC6BE" w:rsidR="37446A99" w:rsidRPr="00B8618F" w:rsidRDefault="37446A99" w:rsidP="00D01B3C">
            <w:pPr>
              <w:spacing w:after="0" w:line="360" w:lineRule="auto"/>
              <w:jc w:val="both"/>
            </w:pPr>
            <w:r w:rsidRPr="00B8618F">
              <w:rPr>
                <w:rFonts w:eastAsia="Times New Roman"/>
              </w:rPr>
              <w:t>Chủ đề thảo luận được tạo thành công</w:t>
            </w:r>
          </w:p>
          <w:p w14:paraId="7FB6BB6A" w14:textId="0288F51B" w:rsidR="37446A99" w:rsidRPr="00B8618F" w:rsidRDefault="37446A99" w:rsidP="00D01B3C">
            <w:pPr>
              <w:spacing w:after="0" w:line="360" w:lineRule="auto"/>
              <w:jc w:val="both"/>
            </w:pPr>
            <w:r w:rsidRPr="00B8618F">
              <w:rPr>
                <w:rFonts w:eastAsia="Times New Roman"/>
              </w:rPr>
              <w:t>Hiển thị trong danh sách chủ đề của khóa học</w:t>
            </w:r>
          </w:p>
        </w:tc>
      </w:tr>
      <w:tr w:rsidR="37446A99" w:rsidRPr="00B8618F" w14:paraId="40A0CB81" w14:textId="77777777" w:rsidTr="00C806CD">
        <w:trPr>
          <w:trHeight w:val="570"/>
        </w:trPr>
        <w:tc>
          <w:tcPr>
            <w:tcW w:w="2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0" w:type="dxa"/>
              <w:right w:w="100" w:type="dxa"/>
            </w:tcMar>
            <w:vAlign w:val="center"/>
          </w:tcPr>
          <w:p w14:paraId="3190075D" w14:textId="0321010D" w:rsidR="37446A99" w:rsidRPr="00B8618F" w:rsidRDefault="37446A99" w:rsidP="00D01B3C">
            <w:pPr>
              <w:spacing w:after="0" w:line="360" w:lineRule="auto"/>
            </w:pPr>
            <w:r w:rsidRPr="00B8618F">
              <w:rPr>
                <w:rFonts w:eastAsia="Times New Roman"/>
                <w:b/>
                <w:bCs/>
              </w:rPr>
              <w:t>Luồng thông thường:</w:t>
            </w:r>
          </w:p>
        </w:tc>
        <w:tc>
          <w:tcPr>
            <w:tcW w:w="63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vAlign w:val="center"/>
          </w:tcPr>
          <w:p w14:paraId="6CE893EA" w14:textId="440D1FA6" w:rsidR="37446A99" w:rsidRPr="00B8618F" w:rsidRDefault="37446A99" w:rsidP="00BB2F39">
            <w:pPr>
              <w:pStyle w:val="ListParagraph"/>
              <w:numPr>
                <w:ilvl w:val="0"/>
                <w:numId w:val="12"/>
              </w:numPr>
              <w:spacing w:after="0" w:line="360" w:lineRule="auto"/>
              <w:ind w:left="360"/>
              <w:jc w:val="both"/>
              <w:rPr>
                <w:rFonts w:eastAsia="Times New Roman"/>
              </w:rPr>
            </w:pPr>
            <w:r w:rsidRPr="00B8618F">
              <w:rPr>
                <w:rFonts w:eastAsia="Times New Roman"/>
              </w:rPr>
              <w:t>Giảng viên đăng nhập vào hệ thống</w:t>
            </w:r>
          </w:p>
          <w:p w14:paraId="1E65663F" w14:textId="1E313805" w:rsidR="37446A99" w:rsidRPr="00B8618F" w:rsidRDefault="37446A99" w:rsidP="00BB2F39">
            <w:pPr>
              <w:pStyle w:val="ListParagraph"/>
              <w:numPr>
                <w:ilvl w:val="0"/>
                <w:numId w:val="12"/>
              </w:numPr>
              <w:spacing w:after="0" w:line="360" w:lineRule="auto"/>
              <w:ind w:left="360"/>
              <w:jc w:val="both"/>
              <w:rPr>
                <w:rFonts w:eastAsia="Times New Roman"/>
              </w:rPr>
            </w:pPr>
            <w:r w:rsidRPr="00B8618F">
              <w:rPr>
                <w:rFonts w:eastAsia="Times New Roman"/>
              </w:rPr>
              <w:t>Vào mục "Khóa học của tôi"</w:t>
            </w:r>
          </w:p>
          <w:p w14:paraId="302D8E37" w14:textId="4A92F667" w:rsidR="37446A99" w:rsidRPr="00B8618F" w:rsidRDefault="37446A99" w:rsidP="00BB2F39">
            <w:pPr>
              <w:pStyle w:val="ListParagraph"/>
              <w:numPr>
                <w:ilvl w:val="0"/>
                <w:numId w:val="12"/>
              </w:numPr>
              <w:spacing w:after="0" w:line="360" w:lineRule="auto"/>
              <w:ind w:left="360"/>
              <w:jc w:val="both"/>
              <w:rPr>
                <w:rFonts w:eastAsia="Times New Roman"/>
              </w:rPr>
            </w:pPr>
            <w:r w:rsidRPr="00B8618F">
              <w:rPr>
                <w:rFonts w:eastAsia="Times New Roman"/>
              </w:rPr>
              <w:t>Chọn khóa học đang phụ trách</w:t>
            </w:r>
          </w:p>
          <w:p w14:paraId="3BE05D70" w14:textId="2FE2D3C7" w:rsidR="37446A99" w:rsidRPr="00B8618F" w:rsidRDefault="37446A99" w:rsidP="00BB2F39">
            <w:pPr>
              <w:pStyle w:val="ListParagraph"/>
              <w:numPr>
                <w:ilvl w:val="0"/>
                <w:numId w:val="12"/>
              </w:numPr>
              <w:spacing w:after="0" w:line="360" w:lineRule="auto"/>
              <w:ind w:left="360"/>
              <w:jc w:val="both"/>
              <w:rPr>
                <w:rFonts w:eastAsia="Times New Roman"/>
              </w:rPr>
            </w:pPr>
            <w:r w:rsidRPr="00B8618F">
              <w:rPr>
                <w:rFonts w:eastAsia="Times New Roman"/>
              </w:rPr>
              <w:t>Truy cập tab "Thảo luận"</w:t>
            </w:r>
          </w:p>
          <w:p w14:paraId="490237BC" w14:textId="0A631937" w:rsidR="37446A99" w:rsidRPr="00B8618F" w:rsidRDefault="37446A99" w:rsidP="00BB2F39">
            <w:pPr>
              <w:pStyle w:val="ListParagraph"/>
              <w:numPr>
                <w:ilvl w:val="0"/>
                <w:numId w:val="12"/>
              </w:numPr>
              <w:spacing w:after="0" w:line="360" w:lineRule="auto"/>
              <w:ind w:left="360"/>
              <w:jc w:val="both"/>
              <w:rPr>
                <w:rFonts w:eastAsia="Times New Roman"/>
              </w:rPr>
            </w:pPr>
            <w:r w:rsidRPr="00B8618F">
              <w:rPr>
                <w:rFonts w:eastAsia="Times New Roman"/>
              </w:rPr>
              <w:t>Nhấn nút "Tạo chủ đề mới"</w:t>
            </w:r>
          </w:p>
          <w:p w14:paraId="2AA08810" w14:textId="0C767025" w:rsidR="37446A99" w:rsidRPr="00B8618F" w:rsidRDefault="37446A99" w:rsidP="00BB2F39">
            <w:pPr>
              <w:pStyle w:val="ListParagraph"/>
              <w:numPr>
                <w:ilvl w:val="0"/>
                <w:numId w:val="12"/>
              </w:numPr>
              <w:spacing w:after="0" w:line="360" w:lineRule="auto"/>
              <w:ind w:left="360"/>
              <w:jc w:val="both"/>
              <w:rPr>
                <w:rFonts w:eastAsia="Times New Roman"/>
              </w:rPr>
            </w:pPr>
            <w:r w:rsidRPr="00B8618F">
              <w:rPr>
                <w:rFonts w:eastAsia="Times New Roman"/>
              </w:rPr>
              <w:t>Nhập tiêu đề và nội dung chủ đề</w:t>
            </w:r>
          </w:p>
          <w:p w14:paraId="6F5628F6" w14:textId="046A8610" w:rsidR="37446A99" w:rsidRPr="00B8618F" w:rsidRDefault="37446A99" w:rsidP="00BB2F39">
            <w:pPr>
              <w:pStyle w:val="ListParagraph"/>
              <w:numPr>
                <w:ilvl w:val="0"/>
                <w:numId w:val="12"/>
              </w:numPr>
              <w:spacing w:after="0" w:line="360" w:lineRule="auto"/>
              <w:ind w:left="360"/>
              <w:jc w:val="both"/>
              <w:rPr>
                <w:rFonts w:eastAsia="Times New Roman"/>
              </w:rPr>
            </w:pPr>
            <w:r w:rsidRPr="00B8618F">
              <w:rPr>
                <w:rFonts w:eastAsia="Times New Roman"/>
              </w:rPr>
              <w:t>Nhấn "Đăng chủ đề"</w:t>
            </w:r>
          </w:p>
          <w:p w14:paraId="634FF89E" w14:textId="2CDA4AEC" w:rsidR="37446A99" w:rsidRPr="00B8618F" w:rsidRDefault="37446A99" w:rsidP="00BB2F39">
            <w:pPr>
              <w:pStyle w:val="ListParagraph"/>
              <w:numPr>
                <w:ilvl w:val="0"/>
                <w:numId w:val="12"/>
              </w:numPr>
              <w:spacing w:after="0" w:line="360" w:lineRule="auto"/>
              <w:ind w:left="360"/>
              <w:jc w:val="both"/>
              <w:rPr>
                <w:rFonts w:eastAsia="Times New Roman"/>
              </w:rPr>
            </w:pPr>
            <w:r w:rsidRPr="00B8618F">
              <w:rPr>
                <w:rFonts w:eastAsia="Times New Roman"/>
              </w:rPr>
              <w:t>Hệ thống hiển thị thông báo "Chủ đề đã được tạo thành công"</w:t>
            </w:r>
          </w:p>
        </w:tc>
      </w:tr>
      <w:tr w:rsidR="37446A99" w:rsidRPr="00B8618F" w14:paraId="605D5B3E" w14:textId="77777777" w:rsidTr="00C806CD">
        <w:trPr>
          <w:trHeight w:val="570"/>
        </w:trPr>
        <w:tc>
          <w:tcPr>
            <w:tcW w:w="2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0" w:type="dxa"/>
              <w:right w:w="100" w:type="dxa"/>
            </w:tcMar>
            <w:vAlign w:val="center"/>
          </w:tcPr>
          <w:p w14:paraId="689EBBF7" w14:textId="01F7135C" w:rsidR="37446A99" w:rsidRPr="00B8618F" w:rsidRDefault="37446A99" w:rsidP="00D01B3C">
            <w:pPr>
              <w:spacing w:after="0" w:line="360" w:lineRule="auto"/>
            </w:pPr>
            <w:r w:rsidRPr="00B8618F">
              <w:rPr>
                <w:rFonts w:eastAsia="Times New Roman"/>
                <w:b/>
                <w:bCs/>
              </w:rPr>
              <w:t>Luồng thay thế:</w:t>
            </w:r>
          </w:p>
        </w:tc>
        <w:tc>
          <w:tcPr>
            <w:tcW w:w="63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vAlign w:val="center"/>
          </w:tcPr>
          <w:p w14:paraId="4DF80BD4" w14:textId="41E5C50F" w:rsidR="37446A99" w:rsidRPr="00B8618F" w:rsidRDefault="37446A99" w:rsidP="00D01B3C">
            <w:pPr>
              <w:spacing w:after="0" w:line="360" w:lineRule="auto"/>
              <w:jc w:val="both"/>
            </w:pPr>
            <w:r w:rsidRPr="00B8618F">
              <w:rPr>
                <w:rFonts w:eastAsia="Times New Roman"/>
              </w:rPr>
              <w:t>N/A</w:t>
            </w:r>
          </w:p>
        </w:tc>
      </w:tr>
      <w:tr w:rsidR="37446A99" w:rsidRPr="00B8618F" w14:paraId="7A0C05B5" w14:textId="77777777" w:rsidTr="00C806CD">
        <w:trPr>
          <w:trHeight w:val="570"/>
        </w:trPr>
        <w:tc>
          <w:tcPr>
            <w:tcW w:w="2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0" w:type="dxa"/>
              <w:right w:w="100" w:type="dxa"/>
            </w:tcMar>
            <w:vAlign w:val="center"/>
          </w:tcPr>
          <w:p w14:paraId="248EC947" w14:textId="43E38559" w:rsidR="37446A99" w:rsidRPr="00B8618F" w:rsidRDefault="37446A99" w:rsidP="00D01B3C">
            <w:pPr>
              <w:spacing w:after="0" w:line="360" w:lineRule="auto"/>
            </w:pPr>
            <w:r w:rsidRPr="00B8618F">
              <w:rPr>
                <w:rFonts w:eastAsia="Times New Roman"/>
                <w:b/>
                <w:bCs/>
              </w:rPr>
              <w:t>Ưu tiên:</w:t>
            </w:r>
          </w:p>
        </w:tc>
        <w:tc>
          <w:tcPr>
            <w:tcW w:w="63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vAlign w:val="center"/>
          </w:tcPr>
          <w:p w14:paraId="3B0FF87D" w14:textId="47CFD4D2" w:rsidR="37446A99" w:rsidRPr="00B8618F" w:rsidRDefault="37446A99" w:rsidP="00D01B3C">
            <w:pPr>
              <w:spacing w:after="0" w:line="360" w:lineRule="auto"/>
              <w:jc w:val="both"/>
            </w:pPr>
            <w:r w:rsidRPr="00B8618F">
              <w:rPr>
                <w:rFonts w:eastAsia="Times New Roman"/>
              </w:rPr>
              <w:t>Cao</w:t>
            </w:r>
          </w:p>
        </w:tc>
      </w:tr>
      <w:tr w:rsidR="37446A99" w:rsidRPr="00B8618F" w14:paraId="526E8190" w14:textId="77777777" w:rsidTr="00C806CD">
        <w:trPr>
          <w:trHeight w:val="570"/>
        </w:trPr>
        <w:tc>
          <w:tcPr>
            <w:tcW w:w="2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0" w:type="dxa"/>
              <w:right w:w="100" w:type="dxa"/>
            </w:tcMar>
            <w:vAlign w:val="center"/>
          </w:tcPr>
          <w:p w14:paraId="09E4CCCB" w14:textId="3DD0F41A" w:rsidR="37446A99" w:rsidRPr="00B8618F" w:rsidRDefault="37446A99" w:rsidP="00D01B3C">
            <w:pPr>
              <w:spacing w:after="0" w:line="360" w:lineRule="auto"/>
            </w:pPr>
            <w:r w:rsidRPr="00B8618F">
              <w:rPr>
                <w:rFonts w:eastAsia="Times New Roman"/>
                <w:b/>
                <w:bCs/>
              </w:rPr>
              <w:t>Tần suất sử dụng:</w:t>
            </w:r>
          </w:p>
        </w:tc>
        <w:tc>
          <w:tcPr>
            <w:tcW w:w="63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vAlign w:val="center"/>
          </w:tcPr>
          <w:p w14:paraId="66E66219" w14:textId="574136BF" w:rsidR="37446A99" w:rsidRPr="00B8618F" w:rsidRDefault="37446A99" w:rsidP="00D01B3C">
            <w:pPr>
              <w:spacing w:after="0" w:line="360" w:lineRule="auto"/>
              <w:jc w:val="both"/>
            </w:pPr>
            <w:r w:rsidRPr="00B8618F">
              <w:rPr>
                <w:rFonts w:eastAsia="Times New Roman"/>
              </w:rPr>
              <w:t>Bất cứ khi nào giảng viên muốn tạo chủ đề thảo luận</w:t>
            </w:r>
          </w:p>
        </w:tc>
      </w:tr>
    </w:tbl>
    <w:p w14:paraId="46A3797F" w14:textId="2DF5C2AB" w:rsidR="00F4716B" w:rsidRPr="00B8618F" w:rsidRDefault="5354BC1D" w:rsidP="00D01B3C">
      <w:pPr>
        <w:spacing w:beforeLines="50" w:before="120" w:after="0" w:line="360" w:lineRule="auto"/>
        <w:jc w:val="center"/>
        <w:rPr>
          <w:rFonts w:eastAsia="Times New Roman"/>
        </w:rPr>
      </w:pPr>
      <w:r w:rsidRPr="00B8618F">
        <w:rPr>
          <w:rFonts w:eastAsia="Times New Roman"/>
          <w:i/>
        </w:rPr>
        <w:t>Bảng 3.1</w:t>
      </w:r>
      <w:r w:rsidR="4B144ED9" w:rsidRPr="00B8618F">
        <w:rPr>
          <w:rFonts w:eastAsia="Times New Roman"/>
          <w:i/>
        </w:rPr>
        <w:t>3</w:t>
      </w:r>
      <w:r w:rsidRPr="00B8618F">
        <w:rPr>
          <w:rFonts w:eastAsia="Times New Roman"/>
          <w:i/>
        </w:rPr>
        <w:t>: Mô tả use case “ Tạo chủ đề thảo luận”.</w:t>
      </w:r>
    </w:p>
    <w:p w14:paraId="67044C95" w14:textId="77777777" w:rsidR="0027047B" w:rsidRDefault="0822F484" w:rsidP="00D01B3C">
      <w:pPr>
        <w:keepNext/>
        <w:spacing w:beforeLines="50" w:before="120" w:after="0" w:line="360" w:lineRule="auto"/>
        <w:jc w:val="center"/>
      </w:pPr>
      <w:r w:rsidRPr="00B8618F">
        <w:rPr>
          <w:noProof/>
        </w:rPr>
        <w:lastRenderedPageBreak/>
        <w:drawing>
          <wp:inline distT="0" distB="0" distL="0" distR="0" wp14:anchorId="5A8154CE" wp14:editId="614CE68B">
            <wp:extent cx="4758981" cy="8210550"/>
            <wp:effectExtent l="0" t="0" r="0" b="0"/>
            <wp:docPr id="5803949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9494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69838" cy="8229281"/>
                    </a:xfrm>
                    <a:prstGeom prst="rect">
                      <a:avLst/>
                    </a:prstGeom>
                  </pic:spPr>
                </pic:pic>
              </a:graphicData>
            </a:graphic>
          </wp:inline>
        </w:drawing>
      </w:r>
    </w:p>
    <w:p w14:paraId="705FFE90" w14:textId="59F34B88" w:rsidR="00F4716B" w:rsidRPr="00B8618F" w:rsidRDefault="0027047B" w:rsidP="00D01B3C">
      <w:pPr>
        <w:pStyle w:val="Caption"/>
        <w:spacing w:before="0" w:after="0" w:line="360" w:lineRule="auto"/>
      </w:pPr>
      <w:r>
        <w:t xml:space="preserve">Hình </w:t>
      </w:r>
      <w:r>
        <w:fldChar w:fldCharType="begin"/>
      </w:r>
      <w:r>
        <w:instrText>SEQ Hình \* ARABIC</w:instrText>
      </w:r>
      <w:r>
        <w:fldChar w:fldCharType="separate"/>
      </w:r>
      <w:r w:rsidR="00724A6F">
        <w:rPr>
          <w:noProof/>
        </w:rPr>
        <w:t>18</w:t>
      </w:r>
      <w:r>
        <w:fldChar w:fldCharType="end"/>
      </w:r>
      <w:r w:rsidRPr="006F7314">
        <w:rPr>
          <w:noProof/>
        </w:rPr>
        <w:t>. Sơ đồ hoạt động “Tạo chủ đề thảo luận”</w:t>
      </w:r>
    </w:p>
    <w:p w14:paraId="551EEB2A" w14:textId="3527485B" w:rsidR="00F4716B" w:rsidRPr="00B8618F" w:rsidRDefault="5354BC1D" w:rsidP="00D01B3C">
      <w:pPr>
        <w:pStyle w:val="Heading4"/>
        <w:spacing w:before="0" w:after="0"/>
      </w:pPr>
      <w:r w:rsidRPr="00B8618F">
        <w:lastRenderedPageBreak/>
        <w:t xml:space="preserve">3.2.2.6. </w:t>
      </w:r>
      <w:r w:rsidR="771D1116" w:rsidRPr="00B8618F">
        <w:t>Tham gia thảo luận</w:t>
      </w:r>
      <w:r w:rsidR="00E8709C">
        <w:t>.</w:t>
      </w:r>
    </w:p>
    <w:tbl>
      <w:tblPr>
        <w:tblW w:w="0" w:type="auto"/>
        <w:tblLayout w:type="fixed"/>
        <w:tblLook w:val="04A0" w:firstRow="1" w:lastRow="0" w:firstColumn="1" w:lastColumn="0" w:noHBand="0" w:noVBand="1"/>
      </w:tblPr>
      <w:tblGrid>
        <w:gridCol w:w="2884"/>
        <w:gridCol w:w="6355"/>
      </w:tblGrid>
      <w:tr w:rsidR="37446A99" w:rsidRPr="00B8618F" w14:paraId="2E8FE1D5" w14:textId="77777777" w:rsidTr="00C806CD">
        <w:trPr>
          <w:trHeight w:val="570"/>
        </w:trPr>
        <w:tc>
          <w:tcPr>
            <w:tcW w:w="28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0" w:type="dxa"/>
              <w:right w:w="100" w:type="dxa"/>
            </w:tcMar>
            <w:vAlign w:val="center"/>
          </w:tcPr>
          <w:p w14:paraId="3659A37F" w14:textId="4270B737" w:rsidR="37446A99" w:rsidRPr="00B8618F" w:rsidRDefault="37446A99" w:rsidP="00D01B3C">
            <w:pPr>
              <w:spacing w:after="0" w:line="360" w:lineRule="auto"/>
              <w:jc w:val="both"/>
            </w:pPr>
            <w:r w:rsidRPr="00B8618F">
              <w:rPr>
                <w:rFonts w:eastAsia="Times New Roman"/>
                <w:b/>
                <w:bCs/>
              </w:rPr>
              <w:t>Trường hợp:</w:t>
            </w:r>
          </w:p>
        </w:tc>
        <w:tc>
          <w:tcPr>
            <w:tcW w:w="63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vAlign w:val="center"/>
          </w:tcPr>
          <w:p w14:paraId="73F1C116" w14:textId="555682CA" w:rsidR="37446A99" w:rsidRPr="00B8618F" w:rsidRDefault="37446A99" w:rsidP="00D01B3C">
            <w:pPr>
              <w:spacing w:after="0" w:line="360" w:lineRule="auto"/>
              <w:jc w:val="both"/>
            </w:pPr>
            <w:r w:rsidRPr="00B8618F">
              <w:rPr>
                <w:rFonts w:eastAsia="Times New Roman"/>
              </w:rPr>
              <w:t>Tham gia thảo luận</w:t>
            </w:r>
          </w:p>
        </w:tc>
      </w:tr>
      <w:tr w:rsidR="37446A99" w:rsidRPr="00B8618F" w14:paraId="5A97DD8F" w14:textId="77777777" w:rsidTr="00C806CD">
        <w:trPr>
          <w:trHeight w:val="570"/>
        </w:trPr>
        <w:tc>
          <w:tcPr>
            <w:tcW w:w="28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0" w:type="dxa"/>
              <w:right w:w="100" w:type="dxa"/>
            </w:tcMar>
            <w:vAlign w:val="center"/>
          </w:tcPr>
          <w:p w14:paraId="47B01295" w14:textId="4DC515C5" w:rsidR="37446A99" w:rsidRPr="00B8618F" w:rsidRDefault="37446A99" w:rsidP="00D01B3C">
            <w:pPr>
              <w:spacing w:after="0" w:line="360" w:lineRule="auto"/>
              <w:jc w:val="both"/>
            </w:pPr>
            <w:r w:rsidRPr="00B8618F">
              <w:rPr>
                <w:rFonts w:eastAsia="Times New Roman"/>
                <w:b/>
                <w:bCs/>
              </w:rPr>
              <w:t>Tác nhân:</w:t>
            </w:r>
          </w:p>
        </w:tc>
        <w:tc>
          <w:tcPr>
            <w:tcW w:w="63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vAlign w:val="center"/>
          </w:tcPr>
          <w:p w14:paraId="522EFDD5" w14:textId="3726E3CD" w:rsidR="37446A99" w:rsidRPr="00B8618F" w:rsidRDefault="37446A99" w:rsidP="00D01B3C">
            <w:pPr>
              <w:spacing w:after="0" w:line="360" w:lineRule="auto"/>
              <w:jc w:val="both"/>
            </w:pPr>
            <w:r w:rsidRPr="00B8618F">
              <w:rPr>
                <w:rFonts w:eastAsia="Times New Roman"/>
              </w:rPr>
              <w:t>Giảng viên</w:t>
            </w:r>
          </w:p>
        </w:tc>
      </w:tr>
      <w:tr w:rsidR="37446A99" w:rsidRPr="00B8618F" w14:paraId="7EC77615" w14:textId="77777777" w:rsidTr="00C806CD">
        <w:trPr>
          <w:trHeight w:val="570"/>
        </w:trPr>
        <w:tc>
          <w:tcPr>
            <w:tcW w:w="28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0" w:type="dxa"/>
              <w:right w:w="100" w:type="dxa"/>
            </w:tcMar>
            <w:vAlign w:val="center"/>
          </w:tcPr>
          <w:p w14:paraId="52A0960E" w14:textId="6859D461" w:rsidR="37446A99" w:rsidRPr="00B8618F" w:rsidRDefault="37446A99" w:rsidP="00D01B3C">
            <w:pPr>
              <w:spacing w:after="0" w:line="360" w:lineRule="auto"/>
              <w:jc w:val="both"/>
            </w:pPr>
            <w:r w:rsidRPr="00B8618F">
              <w:rPr>
                <w:rFonts w:eastAsia="Times New Roman"/>
                <w:b/>
                <w:bCs/>
              </w:rPr>
              <w:t>Mô tả:</w:t>
            </w:r>
          </w:p>
        </w:tc>
        <w:tc>
          <w:tcPr>
            <w:tcW w:w="63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vAlign w:val="center"/>
          </w:tcPr>
          <w:p w14:paraId="10DDDDDC" w14:textId="73DC4EB5" w:rsidR="37446A99" w:rsidRPr="00B8618F" w:rsidRDefault="37446A99" w:rsidP="00D01B3C">
            <w:pPr>
              <w:spacing w:after="0" w:line="360" w:lineRule="auto"/>
              <w:jc w:val="both"/>
            </w:pPr>
            <w:r w:rsidRPr="00B8618F">
              <w:rPr>
                <w:rFonts w:eastAsia="Times New Roman"/>
              </w:rPr>
              <w:t>Người dùng có thể tham gia trả lời, đặt câu hỏi và trao đổi trong các chủ đề thảo luận của khóa học.</w:t>
            </w:r>
          </w:p>
        </w:tc>
      </w:tr>
      <w:tr w:rsidR="37446A99" w:rsidRPr="00B8618F" w14:paraId="7FD356B7" w14:textId="77777777" w:rsidTr="00C806CD">
        <w:trPr>
          <w:trHeight w:val="570"/>
        </w:trPr>
        <w:tc>
          <w:tcPr>
            <w:tcW w:w="28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0" w:type="dxa"/>
              <w:right w:w="100" w:type="dxa"/>
            </w:tcMar>
            <w:vAlign w:val="center"/>
          </w:tcPr>
          <w:p w14:paraId="2CE3024A" w14:textId="71C36076" w:rsidR="37446A99" w:rsidRPr="00B8618F" w:rsidRDefault="37446A99" w:rsidP="00D01B3C">
            <w:pPr>
              <w:spacing w:after="0" w:line="360" w:lineRule="auto"/>
              <w:jc w:val="both"/>
            </w:pPr>
            <w:r w:rsidRPr="00B8618F">
              <w:rPr>
                <w:rFonts w:eastAsia="Times New Roman"/>
                <w:b/>
                <w:bCs/>
              </w:rPr>
              <w:t>Kích hoạt:</w:t>
            </w:r>
          </w:p>
        </w:tc>
        <w:tc>
          <w:tcPr>
            <w:tcW w:w="63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vAlign w:val="center"/>
          </w:tcPr>
          <w:p w14:paraId="30643B2C" w14:textId="6678C71E" w:rsidR="37446A99" w:rsidRPr="00B8618F" w:rsidRDefault="37446A99" w:rsidP="00D01B3C">
            <w:pPr>
              <w:spacing w:after="0" w:line="360" w:lineRule="auto"/>
              <w:jc w:val="both"/>
            </w:pPr>
            <w:r w:rsidRPr="00B8618F">
              <w:rPr>
                <w:rFonts w:eastAsia="Times New Roman"/>
              </w:rPr>
              <w:t>Người dùng chọn chủ đề thảo luận muốn tham gia.</w:t>
            </w:r>
          </w:p>
        </w:tc>
      </w:tr>
      <w:tr w:rsidR="37446A99" w:rsidRPr="00B8618F" w14:paraId="3D35D878" w14:textId="77777777" w:rsidTr="00C806CD">
        <w:trPr>
          <w:trHeight w:val="570"/>
        </w:trPr>
        <w:tc>
          <w:tcPr>
            <w:tcW w:w="28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0" w:type="dxa"/>
              <w:right w:w="100" w:type="dxa"/>
            </w:tcMar>
            <w:vAlign w:val="center"/>
          </w:tcPr>
          <w:p w14:paraId="4887DF70" w14:textId="015D8A5B" w:rsidR="37446A99" w:rsidRPr="00B8618F" w:rsidRDefault="37446A99" w:rsidP="00D01B3C">
            <w:pPr>
              <w:spacing w:after="0" w:line="360" w:lineRule="auto"/>
              <w:jc w:val="both"/>
            </w:pPr>
            <w:r w:rsidRPr="00B8618F">
              <w:rPr>
                <w:rFonts w:eastAsia="Times New Roman"/>
                <w:b/>
                <w:bCs/>
              </w:rPr>
              <w:t>Tiền điều kiện:</w:t>
            </w:r>
          </w:p>
        </w:tc>
        <w:tc>
          <w:tcPr>
            <w:tcW w:w="63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vAlign w:val="center"/>
          </w:tcPr>
          <w:p w14:paraId="2724A8A2" w14:textId="79948629" w:rsidR="37446A99" w:rsidRPr="00B8618F" w:rsidRDefault="37446A99" w:rsidP="00D01B3C">
            <w:pPr>
              <w:spacing w:after="0" w:line="360" w:lineRule="auto"/>
              <w:jc w:val="both"/>
            </w:pPr>
            <w:r w:rsidRPr="00B8618F">
              <w:rPr>
                <w:rFonts w:eastAsia="Times New Roman"/>
              </w:rPr>
              <w:t>Người dùng đã đăng nhập</w:t>
            </w:r>
          </w:p>
          <w:p w14:paraId="783A4C70" w14:textId="6901F20F" w:rsidR="37446A99" w:rsidRPr="00B8618F" w:rsidRDefault="37446A99" w:rsidP="00D01B3C">
            <w:pPr>
              <w:spacing w:after="0" w:line="360" w:lineRule="auto"/>
              <w:jc w:val="both"/>
            </w:pPr>
            <w:r w:rsidRPr="00B8618F">
              <w:rPr>
                <w:rFonts w:eastAsia="Times New Roman"/>
              </w:rPr>
              <w:t>Đã tham gia hoặc phụ trách khóa học</w:t>
            </w:r>
          </w:p>
        </w:tc>
      </w:tr>
      <w:tr w:rsidR="37446A99" w:rsidRPr="00B8618F" w14:paraId="5D820F3F" w14:textId="77777777" w:rsidTr="00C806CD">
        <w:trPr>
          <w:trHeight w:val="570"/>
        </w:trPr>
        <w:tc>
          <w:tcPr>
            <w:tcW w:w="28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0" w:type="dxa"/>
              <w:right w:w="100" w:type="dxa"/>
            </w:tcMar>
            <w:vAlign w:val="center"/>
          </w:tcPr>
          <w:p w14:paraId="5A98D3AF" w14:textId="498D026A" w:rsidR="37446A99" w:rsidRPr="00B8618F" w:rsidRDefault="37446A99" w:rsidP="00D01B3C">
            <w:pPr>
              <w:spacing w:after="0" w:line="360" w:lineRule="auto"/>
              <w:jc w:val="both"/>
            </w:pPr>
            <w:r w:rsidRPr="00B8618F">
              <w:rPr>
                <w:rFonts w:eastAsia="Times New Roman"/>
                <w:b/>
                <w:bCs/>
              </w:rPr>
              <w:t>Hậu điều kiện:</w:t>
            </w:r>
          </w:p>
        </w:tc>
        <w:tc>
          <w:tcPr>
            <w:tcW w:w="63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vAlign w:val="center"/>
          </w:tcPr>
          <w:p w14:paraId="089D5BE9" w14:textId="785C858D" w:rsidR="37446A99" w:rsidRPr="00B8618F" w:rsidRDefault="37446A99" w:rsidP="00D01B3C">
            <w:pPr>
              <w:spacing w:after="0" w:line="360" w:lineRule="auto"/>
              <w:jc w:val="both"/>
            </w:pPr>
            <w:r w:rsidRPr="00B8618F">
              <w:rPr>
                <w:rFonts w:eastAsia="Times New Roman"/>
              </w:rPr>
              <w:t>Bình luận được lưu và hiển thị trong chuỗi thảo luận</w:t>
            </w:r>
          </w:p>
        </w:tc>
      </w:tr>
      <w:tr w:rsidR="37446A99" w:rsidRPr="00B8618F" w14:paraId="3425BCA9" w14:textId="77777777" w:rsidTr="00C806CD">
        <w:trPr>
          <w:trHeight w:val="570"/>
        </w:trPr>
        <w:tc>
          <w:tcPr>
            <w:tcW w:w="28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0" w:type="dxa"/>
              <w:right w:w="100" w:type="dxa"/>
            </w:tcMar>
            <w:vAlign w:val="center"/>
          </w:tcPr>
          <w:p w14:paraId="6A0696A3" w14:textId="4C24EA25" w:rsidR="37446A99" w:rsidRPr="00B8618F" w:rsidRDefault="37446A99" w:rsidP="00D01B3C">
            <w:pPr>
              <w:spacing w:after="0" w:line="360" w:lineRule="auto"/>
              <w:jc w:val="both"/>
            </w:pPr>
            <w:r w:rsidRPr="00B8618F">
              <w:rPr>
                <w:rFonts w:eastAsia="Times New Roman"/>
                <w:b/>
                <w:bCs/>
              </w:rPr>
              <w:t>Luồng thông thường:</w:t>
            </w:r>
          </w:p>
        </w:tc>
        <w:tc>
          <w:tcPr>
            <w:tcW w:w="63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vAlign w:val="center"/>
          </w:tcPr>
          <w:p w14:paraId="61180415" w14:textId="2211AFF6" w:rsidR="37446A99" w:rsidRPr="00B8618F" w:rsidRDefault="37446A99" w:rsidP="00BB2F39">
            <w:pPr>
              <w:pStyle w:val="ListParagraph"/>
              <w:numPr>
                <w:ilvl w:val="0"/>
                <w:numId w:val="11"/>
              </w:numPr>
              <w:spacing w:after="0" w:line="360" w:lineRule="auto"/>
              <w:ind w:left="360"/>
              <w:jc w:val="both"/>
              <w:rPr>
                <w:rFonts w:eastAsia="Times New Roman"/>
              </w:rPr>
            </w:pPr>
            <w:r w:rsidRPr="00B8618F">
              <w:rPr>
                <w:rFonts w:eastAsia="Times New Roman"/>
              </w:rPr>
              <w:t>Người dùng đăng nhập vào hệ thống</w:t>
            </w:r>
          </w:p>
          <w:p w14:paraId="1C92653B" w14:textId="7F60FFDE" w:rsidR="37446A99" w:rsidRPr="00B8618F" w:rsidRDefault="37446A99" w:rsidP="00BB2F39">
            <w:pPr>
              <w:pStyle w:val="ListParagraph"/>
              <w:numPr>
                <w:ilvl w:val="0"/>
                <w:numId w:val="11"/>
              </w:numPr>
              <w:spacing w:after="0" w:line="360" w:lineRule="auto"/>
              <w:ind w:left="360"/>
              <w:jc w:val="both"/>
              <w:rPr>
                <w:rFonts w:eastAsia="Times New Roman"/>
              </w:rPr>
            </w:pPr>
            <w:r w:rsidRPr="00B8618F">
              <w:rPr>
                <w:rFonts w:eastAsia="Times New Roman"/>
              </w:rPr>
              <w:t>Truy cập “Khóa học của tôi”</w:t>
            </w:r>
          </w:p>
          <w:p w14:paraId="55F39311" w14:textId="330E4505" w:rsidR="37446A99" w:rsidRPr="00B8618F" w:rsidRDefault="37446A99" w:rsidP="00BB2F39">
            <w:pPr>
              <w:pStyle w:val="ListParagraph"/>
              <w:numPr>
                <w:ilvl w:val="0"/>
                <w:numId w:val="11"/>
              </w:numPr>
              <w:spacing w:after="0" w:line="360" w:lineRule="auto"/>
              <w:ind w:left="360"/>
              <w:jc w:val="both"/>
              <w:rPr>
                <w:rFonts w:eastAsia="Times New Roman"/>
              </w:rPr>
            </w:pPr>
            <w:r w:rsidRPr="00B8618F">
              <w:rPr>
                <w:rFonts w:eastAsia="Times New Roman"/>
              </w:rPr>
              <w:t>Chọn tab “Thảo luận”</w:t>
            </w:r>
          </w:p>
          <w:p w14:paraId="46F0454B" w14:textId="10EC4091" w:rsidR="37446A99" w:rsidRPr="00B8618F" w:rsidRDefault="37446A99" w:rsidP="00BB2F39">
            <w:pPr>
              <w:pStyle w:val="ListParagraph"/>
              <w:numPr>
                <w:ilvl w:val="0"/>
                <w:numId w:val="11"/>
              </w:numPr>
              <w:spacing w:after="0" w:line="360" w:lineRule="auto"/>
              <w:ind w:left="360"/>
              <w:jc w:val="both"/>
              <w:rPr>
                <w:rFonts w:eastAsia="Times New Roman"/>
              </w:rPr>
            </w:pPr>
            <w:r w:rsidRPr="00B8618F">
              <w:rPr>
                <w:rFonts w:eastAsia="Times New Roman"/>
              </w:rPr>
              <w:t>Mở một chủ đề thảo luận</w:t>
            </w:r>
          </w:p>
          <w:p w14:paraId="3244CB86" w14:textId="5519687A" w:rsidR="37446A99" w:rsidRPr="00B8618F" w:rsidRDefault="37446A99" w:rsidP="00BB2F39">
            <w:pPr>
              <w:pStyle w:val="ListParagraph"/>
              <w:numPr>
                <w:ilvl w:val="0"/>
                <w:numId w:val="11"/>
              </w:numPr>
              <w:spacing w:after="0" w:line="360" w:lineRule="auto"/>
              <w:ind w:left="360"/>
              <w:jc w:val="both"/>
              <w:rPr>
                <w:rFonts w:eastAsia="Times New Roman"/>
              </w:rPr>
            </w:pPr>
            <w:r w:rsidRPr="00B8618F">
              <w:rPr>
                <w:rFonts w:eastAsia="Times New Roman"/>
              </w:rPr>
              <w:t>Nhập nội dung câu hỏi hoặc bình luận</w:t>
            </w:r>
          </w:p>
          <w:p w14:paraId="64F3E4AB" w14:textId="0C18BCEC" w:rsidR="37446A99" w:rsidRPr="00B8618F" w:rsidRDefault="37446A99" w:rsidP="00BB2F39">
            <w:pPr>
              <w:pStyle w:val="ListParagraph"/>
              <w:numPr>
                <w:ilvl w:val="0"/>
                <w:numId w:val="11"/>
              </w:numPr>
              <w:spacing w:after="0" w:line="360" w:lineRule="auto"/>
              <w:ind w:left="360"/>
              <w:jc w:val="both"/>
              <w:rPr>
                <w:rFonts w:eastAsia="Times New Roman"/>
              </w:rPr>
            </w:pPr>
            <w:r w:rsidRPr="00B8618F">
              <w:rPr>
                <w:rFonts w:eastAsia="Times New Roman"/>
              </w:rPr>
              <w:t>Nhấn nút "Gửi"</w:t>
            </w:r>
          </w:p>
          <w:p w14:paraId="6F82ABED" w14:textId="561450CC" w:rsidR="37446A99" w:rsidRPr="00B8618F" w:rsidRDefault="37446A99" w:rsidP="00BB2F39">
            <w:pPr>
              <w:pStyle w:val="ListParagraph"/>
              <w:numPr>
                <w:ilvl w:val="0"/>
                <w:numId w:val="11"/>
              </w:numPr>
              <w:spacing w:after="0" w:line="360" w:lineRule="auto"/>
              <w:ind w:left="360"/>
              <w:jc w:val="both"/>
              <w:rPr>
                <w:rFonts w:eastAsia="Times New Roman"/>
              </w:rPr>
            </w:pPr>
            <w:r w:rsidRPr="00B8618F">
              <w:rPr>
                <w:rFonts w:eastAsia="Times New Roman"/>
              </w:rPr>
              <w:t>Hệ thống hiển thị bình luận và thông báo "Bình luận đã được đăng"</w:t>
            </w:r>
          </w:p>
        </w:tc>
      </w:tr>
      <w:tr w:rsidR="37446A99" w:rsidRPr="00B8618F" w14:paraId="341499BB" w14:textId="77777777" w:rsidTr="00C806CD">
        <w:trPr>
          <w:trHeight w:val="570"/>
        </w:trPr>
        <w:tc>
          <w:tcPr>
            <w:tcW w:w="28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0" w:type="dxa"/>
              <w:right w:w="100" w:type="dxa"/>
            </w:tcMar>
            <w:vAlign w:val="center"/>
          </w:tcPr>
          <w:p w14:paraId="15054AAD" w14:textId="5CDFB849" w:rsidR="37446A99" w:rsidRPr="00B8618F" w:rsidRDefault="37446A99" w:rsidP="00D01B3C">
            <w:pPr>
              <w:spacing w:after="0" w:line="360" w:lineRule="auto"/>
              <w:jc w:val="both"/>
            </w:pPr>
            <w:r w:rsidRPr="00B8618F">
              <w:rPr>
                <w:rFonts w:eastAsia="Times New Roman"/>
                <w:b/>
                <w:bCs/>
              </w:rPr>
              <w:t>Luồng thay thế:</w:t>
            </w:r>
          </w:p>
        </w:tc>
        <w:tc>
          <w:tcPr>
            <w:tcW w:w="63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vAlign w:val="center"/>
          </w:tcPr>
          <w:p w14:paraId="64041470" w14:textId="089AB6B0" w:rsidR="37446A99" w:rsidRPr="00B8618F" w:rsidRDefault="37446A99" w:rsidP="00D01B3C">
            <w:pPr>
              <w:spacing w:after="0" w:line="360" w:lineRule="auto"/>
              <w:jc w:val="both"/>
            </w:pPr>
            <w:r w:rsidRPr="00B8618F">
              <w:rPr>
                <w:rFonts w:eastAsia="Times New Roman"/>
              </w:rPr>
              <w:t>N/A</w:t>
            </w:r>
          </w:p>
        </w:tc>
      </w:tr>
      <w:tr w:rsidR="37446A99" w:rsidRPr="00B8618F" w14:paraId="4A763294" w14:textId="77777777" w:rsidTr="00C806CD">
        <w:trPr>
          <w:trHeight w:val="570"/>
        </w:trPr>
        <w:tc>
          <w:tcPr>
            <w:tcW w:w="28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0" w:type="dxa"/>
              <w:right w:w="100" w:type="dxa"/>
            </w:tcMar>
            <w:vAlign w:val="center"/>
          </w:tcPr>
          <w:p w14:paraId="17F4BE7A" w14:textId="6A4F4120" w:rsidR="37446A99" w:rsidRPr="00B8618F" w:rsidRDefault="37446A99" w:rsidP="00D01B3C">
            <w:pPr>
              <w:spacing w:after="0" w:line="360" w:lineRule="auto"/>
              <w:jc w:val="both"/>
            </w:pPr>
            <w:r w:rsidRPr="00B8618F">
              <w:rPr>
                <w:rFonts w:eastAsia="Times New Roman"/>
                <w:b/>
                <w:bCs/>
              </w:rPr>
              <w:t>Ưu tiên:</w:t>
            </w:r>
          </w:p>
        </w:tc>
        <w:tc>
          <w:tcPr>
            <w:tcW w:w="63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vAlign w:val="center"/>
          </w:tcPr>
          <w:p w14:paraId="204F1639" w14:textId="352880B2" w:rsidR="37446A99" w:rsidRPr="00B8618F" w:rsidRDefault="37446A99" w:rsidP="00D01B3C">
            <w:pPr>
              <w:spacing w:after="0" w:line="360" w:lineRule="auto"/>
              <w:jc w:val="both"/>
            </w:pPr>
            <w:r w:rsidRPr="00B8618F">
              <w:rPr>
                <w:rFonts w:eastAsia="Times New Roman"/>
              </w:rPr>
              <w:t>Trung bình</w:t>
            </w:r>
          </w:p>
        </w:tc>
      </w:tr>
      <w:tr w:rsidR="37446A99" w:rsidRPr="00B8618F" w14:paraId="664BB830" w14:textId="77777777" w:rsidTr="00C806CD">
        <w:trPr>
          <w:trHeight w:val="570"/>
        </w:trPr>
        <w:tc>
          <w:tcPr>
            <w:tcW w:w="28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0" w:type="dxa"/>
              <w:right w:w="100" w:type="dxa"/>
            </w:tcMar>
            <w:vAlign w:val="center"/>
          </w:tcPr>
          <w:p w14:paraId="0B8B1AC0" w14:textId="7C0BBE8B" w:rsidR="37446A99" w:rsidRPr="00B8618F" w:rsidRDefault="37446A99" w:rsidP="00D01B3C">
            <w:pPr>
              <w:spacing w:after="0" w:line="360" w:lineRule="auto"/>
              <w:jc w:val="both"/>
            </w:pPr>
            <w:r w:rsidRPr="00B8618F">
              <w:rPr>
                <w:rFonts w:eastAsia="Times New Roman"/>
                <w:b/>
                <w:bCs/>
              </w:rPr>
              <w:t>Tần suất sử dụng:</w:t>
            </w:r>
          </w:p>
        </w:tc>
        <w:tc>
          <w:tcPr>
            <w:tcW w:w="63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vAlign w:val="center"/>
          </w:tcPr>
          <w:p w14:paraId="2EDFC81F" w14:textId="48F4BB1F" w:rsidR="37446A99" w:rsidRPr="00B8618F" w:rsidRDefault="37446A99" w:rsidP="00D01B3C">
            <w:pPr>
              <w:spacing w:after="0" w:line="360" w:lineRule="auto"/>
              <w:jc w:val="both"/>
            </w:pPr>
            <w:r w:rsidRPr="00B8618F">
              <w:rPr>
                <w:rFonts w:eastAsia="Times New Roman"/>
              </w:rPr>
              <w:t>Nhiều lần trong quá trình học tập</w:t>
            </w:r>
          </w:p>
        </w:tc>
      </w:tr>
    </w:tbl>
    <w:p w14:paraId="03C67AE5" w14:textId="41C3769A" w:rsidR="00F4716B" w:rsidRPr="00B8618F" w:rsidRDefault="03FFE167" w:rsidP="00D01B3C">
      <w:pPr>
        <w:spacing w:beforeLines="50" w:before="120" w:after="0" w:line="360" w:lineRule="auto"/>
        <w:jc w:val="center"/>
        <w:rPr>
          <w:rFonts w:eastAsia="Times New Roman"/>
          <w:i/>
          <w:iCs/>
        </w:rPr>
      </w:pPr>
      <w:r w:rsidRPr="00B8618F">
        <w:rPr>
          <w:rFonts w:eastAsia="Times New Roman"/>
          <w:i/>
        </w:rPr>
        <w:t>Bảng 3.14. Mô tả User Case “Tham gia thảo luận</w:t>
      </w:r>
      <w:r w:rsidR="0305652E" w:rsidRPr="00B8618F">
        <w:rPr>
          <w:rFonts w:eastAsia="Times New Roman"/>
          <w:i/>
        </w:rPr>
        <w:t>”</w:t>
      </w:r>
    </w:p>
    <w:p w14:paraId="63080320" w14:textId="77777777" w:rsidR="00CC4CAB" w:rsidRDefault="0305652E" w:rsidP="00D01B3C">
      <w:pPr>
        <w:keepNext/>
        <w:spacing w:beforeLines="50" w:before="120" w:after="0" w:line="360" w:lineRule="auto"/>
        <w:jc w:val="center"/>
      </w:pPr>
      <w:r w:rsidRPr="00B8618F">
        <w:rPr>
          <w:noProof/>
        </w:rPr>
        <w:lastRenderedPageBreak/>
        <w:drawing>
          <wp:inline distT="0" distB="0" distL="0" distR="0" wp14:anchorId="2CF6DD1A" wp14:editId="70240E47">
            <wp:extent cx="5320708" cy="8250382"/>
            <wp:effectExtent l="0" t="0" r="0" b="0"/>
            <wp:docPr id="21140134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13447"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31646" cy="8267343"/>
                    </a:xfrm>
                    <a:prstGeom prst="rect">
                      <a:avLst/>
                    </a:prstGeom>
                  </pic:spPr>
                </pic:pic>
              </a:graphicData>
            </a:graphic>
          </wp:inline>
        </w:drawing>
      </w:r>
    </w:p>
    <w:p w14:paraId="13D2CD15" w14:textId="24CB8B89" w:rsidR="00F4716B" w:rsidRPr="00CC4CAB" w:rsidRDefault="00CC4CAB" w:rsidP="00D01B3C">
      <w:pPr>
        <w:pStyle w:val="Caption"/>
        <w:spacing w:before="0" w:after="0" w:line="360" w:lineRule="auto"/>
      </w:pPr>
      <w:r>
        <w:t xml:space="preserve">Hình </w:t>
      </w:r>
      <w:r>
        <w:fldChar w:fldCharType="begin"/>
      </w:r>
      <w:r>
        <w:instrText>SEQ Hình \* ARABIC</w:instrText>
      </w:r>
      <w:r>
        <w:fldChar w:fldCharType="separate"/>
      </w:r>
      <w:r w:rsidR="00724A6F">
        <w:rPr>
          <w:noProof/>
        </w:rPr>
        <w:t>19</w:t>
      </w:r>
      <w:r>
        <w:fldChar w:fldCharType="end"/>
      </w:r>
      <w:r w:rsidRPr="009E6492">
        <w:rPr>
          <w:noProof/>
        </w:rPr>
        <w:t>. Sơ đồ hoạt động “Tham gia thảo luận”</w:t>
      </w:r>
    </w:p>
    <w:p w14:paraId="53A600BB" w14:textId="3F0F9A1C" w:rsidR="00F4716B" w:rsidRPr="00E8709C" w:rsidRDefault="0305652E" w:rsidP="00D01B3C">
      <w:pPr>
        <w:pStyle w:val="Heading4"/>
        <w:spacing w:before="0" w:after="0"/>
      </w:pPr>
      <w:r w:rsidRPr="00B8618F">
        <w:rPr>
          <w:lang w:val="vi"/>
        </w:rPr>
        <w:lastRenderedPageBreak/>
        <w:t xml:space="preserve">3.2.2.7.  Theo dõi tiến độ học </w:t>
      </w:r>
      <w:r w:rsidR="0FB9CFAF" w:rsidRPr="00B8618F">
        <w:rPr>
          <w:lang w:val="vi"/>
        </w:rPr>
        <w:t>viên</w:t>
      </w:r>
      <w:r w:rsidR="00E8709C">
        <w:t>.</w:t>
      </w:r>
    </w:p>
    <w:tbl>
      <w:tblPr>
        <w:tblW w:w="0" w:type="auto"/>
        <w:tblInd w:w="105" w:type="dxa"/>
        <w:tblLayout w:type="fixed"/>
        <w:tblLook w:val="04A0" w:firstRow="1" w:lastRow="0" w:firstColumn="1" w:lastColumn="0" w:noHBand="0" w:noVBand="1"/>
      </w:tblPr>
      <w:tblGrid>
        <w:gridCol w:w="2879"/>
        <w:gridCol w:w="6360"/>
      </w:tblGrid>
      <w:tr w:rsidR="37446A99" w:rsidRPr="00B8618F" w14:paraId="061BA783" w14:textId="77777777" w:rsidTr="00C806CD">
        <w:trPr>
          <w:trHeight w:val="570"/>
        </w:trPr>
        <w:tc>
          <w:tcPr>
            <w:tcW w:w="28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0" w:type="dxa"/>
              <w:right w:w="100" w:type="dxa"/>
            </w:tcMar>
            <w:vAlign w:val="center"/>
          </w:tcPr>
          <w:p w14:paraId="6BA530F4" w14:textId="715A401D" w:rsidR="37446A99" w:rsidRPr="00B8618F" w:rsidRDefault="37446A99" w:rsidP="00D01B3C">
            <w:pPr>
              <w:spacing w:after="0" w:line="360" w:lineRule="auto"/>
            </w:pPr>
            <w:r w:rsidRPr="00B8618F">
              <w:rPr>
                <w:rFonts w:eastAsia="Times New Roman"/>
                <w:b/>
                <w:bCs/>
              </w:rPr>
              <w:t>Trường hợp:</w:t>
            </w:r>
          </w:p>
        </w:tc>
        <w:tc>
          <w:tcPr>
            <w:tcW w:w="63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vAlign w:val="center"/>
          </w:tcPr>
          <w:p w14:paraId="6A591194" w14:textId="2B52FF34" w:rsidR="37446A99" w:rsidRPr="00B8618F" w:rsidRDefault="37446A99" w:rsidP="00D01B3C">
            <w:pPr>
              <w:spacing w:after="0" w:line="360" w:lineRule="auto"/>
            </w:pPr>
            <w:r w:rsidRPr="00B8618F">
              <w:rPr>
                <w:rFonts w:eastAsia="Times New Roman"/>
              </w:rPr>
              <w:t>Theo dõi tiến độ học viên</w:t>
            </w:r>
          </w:p>
        </w:tc>
      </w:tr>
      <w:tr w:rsidR="37446A99" w:rsidRPr="00B8618F" w14:paraId="45B1FDB2" w14:textId="77777777" w:rsidTr="00C806CD">
        <w:trPr>
          <w:trHeight w:val="570"/>
        </w:trPr>
        <w:tc>
          <w:tcPr>
            <w:tcW w:w="28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0" w:type="dxa"/>
              <w:right w:w="100" w:type="dxa"/>
            </w:tcMar>
            <w:vAlign w:val="center"/>
          </w:tcPr>
          <w:p w14:paraId="4E27358E" w14:textId="166C0F4B" w:rsidR="37446A99" w:rsidRPr="00B8618F" w:rsidRDefault="37446A99" w:rsidP="00D01B3C">
            <w:pPr>
              <w:spacing w:after="0" w:line="360" w:lineRule="auto"/>
            </w:pPr>
            <w:r w:rsidRPr="00B8618F">
              <w:rPr>
                <w:rFonts w:eastAsia="Times New Roman"/>
                <w:b/>
                <w:bCs/>
              </w:rPr>
              <w:t>Tác nhân:</w:t>
            </w:r>
          </w:p>
        </w:tc>
        <w:tc>
          <w:tcPr>
            <w:tcW w:w="63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vAlign w:val="center"/>
          </w:tcPr>
          <w:p w14:paraId="255E5FB2" w14:textId="17B34324" w:rsidR="37446A99" w:rsidRPr="00B8618F" w:rsidRDefault="37446A99" w:rsidP="00D01B3C">
            <w:pPr>
              <w:spacing w:after="0" w:line="360" w:lineRule="auto"/>
            </w:pPr>
            <w:r w:rsidRPr="00B8618F">
              <w:rPr>
                <w:rFonts w:eastAsia="Times New Roman"/>
              </w:rPr>
              <w:t>Giảng viên</w:t>
            </w:r>
          </w:p>
        </w:tc>
      </w:tr>
      <w:tr w:rsidR="37446A99" w:rsidRPr="00B8618F" w14:paraId="062856D5" w14:textId="77777777" w:rsidTr="00C806CD">
        <w:trPr>
          <w:trHeight w:val="570"/>
        </w:trPr>
        <w:tc>
          <w:tcPr>
            <w:tcW w:w="28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0" w:type="dxa"/>
              <w:right w:w="100" w:type="dxa"/>
            </w:tcMar>
            <w:vAlign w:val="center"/>
          </w:tcPr>
          <w:p w14:paraId="45A64ED1" w14:textId="3170BAE5" w:rsidR="37446A99" w:rsidRPr="00B8618F" w:rsidRDefault="37446A99" w:rsidP="00D01B3C">
            <w:pPr>
              <w:spacing w:after="0" w:line="360" w:lineRule="auto"/>
            </w:pPr>
            <w:r w:rsidRPr="00B8618F">
              <w:rPr>
                <w:rFonts w:eastAsia="Times New Roman"/>
                <w:b/>
                <w:bCs/>
              </w:rPr>
              <w:t>Mô tả:</w:t>
            </w:r>
          </w:p>
        </w:tc>
        <w:tc>
          <w:tcPr>
            <w:tcW w:w="63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vAlign w:val="center"/>
          </w:tcPr>
          <w:p w14:paraId="6CB64290" w14:textId="77C5F4EF" w:rsidR="37446A99" w:rsidRPr="00B8618F" w:rsidRDefault="37446A99" w:rsidP="00D01B3C">
            <w:pPr>
              <w:spacing w:after="0" w:line="360" w:lineRule="auto"/>
            </w:pPr>
            <w:r w:rsidRPr="00B8618F">
              <w:rPr>
                <w:rFonts w:eastAsia="Times New Roman"/>
              </w:rPr>
              <w:t>Giảng viên có thể xem tiến độ học tập của từng học viên trong các khóa học mình phụ trách.</w:t>
            </w:r>
          </w:p>
        </w:tc>
      </w:tr>
      <w:tr w:rsidR="37446A99" w:rsidRPr="00B8618F" w14:paraId="0DB907B4" w14:textId="77777777" w:rsidTr="00C806CD">
        <w:trPr>
          <w:trHeight w:val="570"/>
        </w:trPr>
        <w:tc>
          <w:tcPr>
            <w:tcW w:w="28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0" w:type="dxa"/>
              <w:right w:w="100" w:type="dxa"/>
            </w:tcMar>
            <w:vAlign w:val="center"/>
          </w:tcPr>
          <w:p w14:paraId="61B5C3FC" w14:textId="380B7DDC" w:rsidR="37446A99" w:rsidRPr="00B8618F" w:rsidRDefault="37446A99" w:rsidP="00D01B3C">
            <w:pPr>
              <w:spacing w:after="0" w:line="360" w:lineRule="auto"/>
            </w:pPr>
            <w:r w:rsidRPr="00B8618F">
              <w:rPr>
                <w:rFonts w:eastAsia="Times New Roman"/>
                <w:b/>
                <w:bCs/>
              </w:rPr>
              <w:t>Kích hoạt:</w:t>
            </w:r>
          </w:p>
        </w:tc>
        <w:tc>
          <w:tcPr>
            <w:tcW w:w="63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vAlign w:val="center"/>
          </w:tcPr>
          <w:p w14:paraId="12F91C20" w14:textId="21CE6E6C" w:rsidR="37446A99" w:rsidRPr="00B8618F" w:rsidRDefault="37446A99" w:rsidP="00D01B3C">
            <w:pPr>
              <w:spacing w:after="0" w:line="360" w:lineRule="auto"/>
            </w:pPr>
            <w:r w:rsidRPr="00B8618F">
              <w:rPr>
                <w:rFonts w:eastAsia="Times New Roman"/>
              </w:rPr>
              <w:t>Giảng viên truy cập vào trang quản lý khóa học</w:t>
            </w:r>
          </w:p>
        </w:tc>
      </w:tr>
      <w:tr w:rsidR="37446A99" w:rsidRPr="00B8618F" w14:paraId="625CE6A4" w14:textId="77777777" w:rsidTr="00C806CD">
        <w:trPr>
          <w:trHeight w:val="570"/>
        </w:trPr>
        <w:tc>
          <w:tcPr>
            <w:tcW w:w="28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0" w:type="dxa"/>
              <w:right w:w="100" w:type="dxa"/>
            </w:tcMar>
            <w:vAlign w:val="center"/>
          </w:tcPr>
          <w:p w14:paraId="76FF88D8" w14:textId="5D3301FA" w:rsidR="37446A99" w:rsidRPr="00B8618F" w:rsidRDefault="37446A99" w:rsidP="00D01B3C">
            <w:pPr>
              <w:spacing w:after="0" w:line="360" w:lineRule="auto"/>
            </w:pPr>
            <w:r w:rsidRPr="00B8618F">
              <w:rPr>
                <w:rFonts w:eastAsia="Times New Roman"/>
                <w:b/>
                <w:bCs/>
              </w:rPr>
              <w:t>Tiền điều kiện:</w:t>
            </w:r>
          </w:p>
        </w:tc>
        <w:tc>
          <w:tcPr>
            <w:tcW w:w="63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vAlign w:val="center"/>
          </w:tcPr>
          <w:p w14:paraId="36748A96" w14:textId="3D8C0429" w:rsidR="37446A99" w:rsidRPr="00B8618F" w:rsidRDefault="37446A99" w:rsidP="00D01B3C">
            <w:pPr>
              <w:spacing w:after="0" w:line="360" w:lineRule="auto"/>
            </w:pPr>
            <w:r w:rsidRPr="00B8618F">
              <w:rPr>
                <w:rFonts w:eastAsia="Times New Roman"/>
              </w:rPr>
              <w:t>Giảng viên đã đăng nhập</w:t>
            </w:r>
          </w:p>
          <w:p w14:paraId="1AE8D8D1" w14:textId="5D8C7E99" w:rsidR="37446A99" w:rsidRPr="00B8618F" w:rsidRDefault="37446A99" w:rsidP="00D01B3C">
            <w:pPr>
              <w:spacing w:after="0" w:line="360" w:lineRule="auto"/>
            </w:pPr>
            <w:r w:rsidRPr="00B8618F">
              <w:rPr>
                <w:rFonts w:eastAsia="Times New Roman"/>
              </w:rPr>
              <w:t>Là người phụ trách khóa học</w:t>
            </w:r>
          </w:p>
        </w:tc>
      </w:tr>
      <w:tr w:rsidR="37446A99" w:rsidRPr="00B8618F" w14:paraId="37BF5048" w14:textId="77777777" w:rsidTr="00C806CD">
        <w:trPr>
          <w:trHeight w:val="570"/>
        </w:trPr>
        <w:tc>
          <w:tcPr>
            <w:tcW w:w="28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0" w:type="dxa"/>
              <w:right w:w="100" w:type="dxa"/>
            </w:tcMar>
            <w:vAlign w:val="center"/>
          </w:tcPr>
          <w:p w14:paraId="73FA974B" w14:textId="446A0303" w:rsidR="37446A99" w:rsidRPr="00B8618F" w:rsidRDefault="37446A99" w:rsidP="00D01B3C">
            <w:pPr>
              <w:spacing w:after="0" w:line="360" w:lineRule="auto"/>
            </w:pPr>
            <w:r w:rsidRPr="00B8618F">
              <w:rPr>
                <w:rFonts w:eastAsia="Times New Roman"/>
                <w:b/>
                <w:bCs/>
              </w:rPr>
              <w:t>Hậu điều kiện:</w:t>
            </w:r>
          </w:p>
        </w:tc>
        <w:tc>
          <w:tcPr>
            <w:tcW w:w="63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vAlign w:val="center"/>
          </w:tcPr>
          <w:p w14:paraId="1AAF6784" w14:textId="4ED30E53" w:rsidR="37446A99" w:rsidRPr="00B8618F" w:rsidRDefault="37446A99" w:rsidP="00D01B3C">
            <w:pPr>
              <w:spacing w:after="0" w:line="360" w:lineRule="auto"/>
            </w:pPr>
            <w:r w:rsidRPr="00B8618F">
              <w:rPr>
                <w:rFonts w:eastAsia="Times New Roman"/>
              </w:rPr>
              <w:t>Bảng tiến độ hiển thị chi tiết theo học viên</w:t>
            </w:r>
          </w:p>
        </w:tc>
      </w:tr>
      <w:tr w:rsidR="37446A99" w:rsidRPr="00B8618F" w14:paraId="00914A9D" w14:textId="77777777" w:rsidTr="00C806CD">
        <w:trPr>
          <w:trHeight w:val="570"/>
        </w:trPr>
        <w:tc>
          <w:tcPr>
            <w:tcW w:w="28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0" w:type="dxa"/>
              <w:right w:w="100" w:type="dxa"/>
            </w:tcMar>
            <w:vAlign w:val="center"/>
          </w:tcPr>
          <w:p w14:paraId="2682FC5C" w14:textId="02FCD60F" w:rsidR="37446A99" w:rsidRPr="00B8618F" w:rsidRDefault="37446A99" w:rsidP="00D01B3C">
            <w:pPr>
              <w:spacing w:after="0" w:line="360" w:lineRule="auto"/>
            </w:pPr>
            <w:r w:rsidRPr="00B8618F">
              <w:rPr>
                <w:rFonts w:eastAsia="Times New Roman"/>
                <w:b/>
                <w:bCs/>
              </w:rPr>
              <w:t>Luồng thông thường:</w:t>
            </w:r>
          </w:p>
        </w:tc>
        <w:tc>
          <w:tcPr>
            <w:tcW w:w="63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vAlign w:val="center"/>
          </w:tcPr>
          <w:p w14:paraId="39C9A13F" w14:textId="26329837" w:rsidR="37446A99" w:rsidRPr="00B8618F" w:rsidRDefault="37446A99" w:rsidP="00BB2F39">
            <w:pPr>
              <w:pStyle w:val="ListParagraph"/>
              <w:numPr>
                <w:ilvl w:val="0"/>
                <w:numId w:val="7"/>
              </w:numPr>
              <w:spacing w:after="0" w:line="360" w:lineRule="auto"/>
              <w:ind w:left="360"/>
              <w:rPr>
                <w:rFonts w:eastAsia="Times New Roman"/>
              </w:rPr>
            </w:pPr>
            <w:r w:rsidRPr="00B8618F">
              <w:rPr>
                <w:rFonts w:eastAsia="Times New Roman"/>
              </w:rPr>
              <w:t>Giảng viên đăng nhập vào hệ thống</w:t>
            </w:r>
          </w:p>
          <w:p w14:paraId="6F3DDC04" w14:textId="682F2C9F" w:rsidR="37446A99" w:rsidRPr="00B8618F" w:rsidRDefault="37446A99" w:rsidP="00BB2F39">
            <w:pPr>
              <w:pStyle w:val="ListParagraph"/>
              <w:numPr>
                <w:ilvl w:val="0"/>
                <w:numId w:val="7"/>
              </w:numPr>
              <w:spacing w:after="0" w:line="360" w:lineRule="auto"/>
              <w:ind w:left="360"/>
              <w:rPr>
                <w:rFonts w:eastAsia="Times New Roman"/>
              </w:rPr>
            </w:pPr>
            <w:r w:rsidRPr="00B8618F">
              <w:rPr>
                <w:rFonts w:eastAsia="Times New Roman"/>
              </w:rPr>
              <w:t>Vào mục "Khóa học của tôi"</w:t>
            </w:r>
          </w:p>
          <w:p w14:paraId="2B370957" w14:textId="434B8154" w:rsidR="37446A99" w:rsidRPr="00B8618F" w:rsidRDefault="37446A99" w:rsidP="00BB2F39">
            <w:pPr>
              <w:pStyle w:val="ListParagraph"/>
              <w:numPr>
                <w:ilvl w:val="0"/>
                <w:numId w:val="7"/>
              </w:numPr>
              <w:spacing w:after="0" w:line="360" w:lineRule="auto"/>
              <w:ind w:left="360"/>
              <w:rPr>
                <w:rFonts w:eastAsia="Times New Roman"/>
              </w:rPr>
            </w:pPr>
            <w:r w:rsidRPr="00B8618F">
              <w:rPr>
                <w:rFonts w:eastAsia="Times New Roman"/>
              </w:rPr>
              <w:t>Chọn khóa học cần theo dõi</w:t>
            </w:r>
          </w:p>
          <w:p w14:paraId="28B9AA0D" w14:textId="5F842D37" w:rsidR="37446A99" w:rsidRPr="00B8618F" w:rsidRDefault="37446A99" w:rsidP="00BB2F39">
            <w:pPr>
              <w:pStyle w:val="ListParagraph"/>
              <w:numPr>
                <w:ilvl w:val="0"/>
                <w:numId w:val="7"/>
              </w:numPr>
              <w:spacing w:after="0" w:line="360" w:lineRule="auto"/>
              <w:ind w:left="360"/>
              <w:rPr>
                <w:rFonts w:eastAsia="Times New Roman"/>
              </w:rPr>
            </w:pPr>
            <w:r w:rsidRPr="00B8618F">
              <w:rPr>
                <w:rFonts w:eastAsia="Times New Roman"/>
              </w:rPr>
              <w:t>Chọn tab "Tiến độ học viên"</w:t>
            </w:r>
          </w:p>
          <w:p w14:paraId="4C80FB48" w14:textId="17894DDF" w:rsidR="37446A99" w:rsidRPr="00B8618F" w:rsidRDefault="37446A99" w:rsidP="00BB2F39">
            <w:pPr>
              <w:pStyle w:val="ListParagraph"/>
              <w:numPr>
                <w:ilvl w:val="0"/>
                <w:numId w:val="7"/>
              </w:numPr>
              <w:spacing w:after="0" w:line="360" w:lineRule="auto"/>
              <w:ind w:left="360"/>
              <w:rPr>
                <w:rFonts w:eastAsia="Times New Roman"/>
              </w:rPr>
            </w:pPr>
            <w:r w:rsidRPr="00B8618F">
              <w:rPr>
                <w:rFonts w:eastAsia="Times New Roman"/>
              </w:rPr>
              <w:t>Hệ thống hiển thị danh sách học viên kèm:</w:t>
            </w:r>
          </w:p>
          <w:p w14:paraId="52B44DB9" w14:textId="2798BEB0" w:rsidR="37446A99" w:rsidRPr="00B8618F" w:rsidRDefault="37446A99" w:rsidP="00BB2F39">
            <w:pPr>
              <w:pStyle w:val="ListParagraph"/>
              <w:numPr>
                <w:ilvl w:val="0"/>
                <w:numId w:val="6"/>
              </w:numPr>
              <w:spacing w:after="0" w:line="360" w:lineRule="auto"/>
              <w:rPr>
                <w:rFonts w:eastAsia="Times New Roman"/>
              </w:rPr>
            </w:pPr>
            <w:r w:rsidRPr="00B8618F">
              <w:rPr>
                <w:rFonts w:eastAsia="Times New Roman"/>
              </w:rPr>
              <w:t>Tỷ lệ hoàn thành bài học (%)</w:t>
            </w:r>
          </w:p>
          <w:p w14:paraId="593B4057" w14:textId="01DDE9CE" w:rsidR="37446A99" w:rsidRPr="00B8618F" w:rsidRDefault="37446A99" w:rsidP="00BB2F39">
            <w:pPr>
              <w:pStyle w:val="ListParagraph"/>
              <w:numPr>
                <w:ilvl w:val="0"/>
                <w:numId w:val="6"/>
              </w:numPr>
              <w:spacing w:after="0" w:line="360" w:lineRule="auto"/>
              <w:rPr>
                <w:rFonts w:eastAsia="Times New Roman"/>
              </w:rPr>
            </w:pPr>
            <w:r w:rsidRPr="00B8618F">
              <w:rPr>
                <w:rFonts w:eastAsia="Times New Roman"/>
              </w:rPr>
              <w:t>Bài học đã xem</w:t>
            </w:r>
          </w:p>
          <w:p w14:paraId="15C79657" w14:textId="56B0792E" w:rsidR="37446A99" w:rsidRPr="00B8618F" w:rsidRDefault="37446A99" w:rsidP="00BB2F39">
            <w:pPr>
              <w:pStyle w:val="ListParagraph"/>
              <w:numPr>
                <w:ilvl w:val="0"/>
                <w:numId w:val="6"/>
              </w:numPr>
              <w:spacing w:after="0" w:line="360" w:lineRule="auto"/>
              <w:rPr>
                <w:rFonts w:eastAsia="Times New Roman"/>
              </w:rPr>
            </w:pPr>
            <w:r w:rsidRPr="00B8618F">
              <w:rPr>
                <w:rFonts w:eastAsia="Times New Roman"/>
              </w:rPr>
              <w:t>Trạng thái làm bài kiểm tra</w:t>
            </w:r>
          </w:p>
          <w:p w14:paraId="042B7FA3" w14:textId="6F59977E" w:rsidR="37446A99" w:rsidRPr="00B8618F" w:rsidRDefault="37446A99" w:rsidP="00BB2F39">
            <w:pPr>
              <w:pStyle w:val="ListParagraph"/>
              <w:numPr>
                <w:ilvl w:val="0"/>
                <w:numId w:val="7"/>
              </w:numPr>
              <w:spacing w:after="0" w:line="360" w:lineRule="auto"/>
              <w:ind w:left="360"/>
              <w:rPr>
                <w:rFonts w:eastAsia="Times New Roman"/>
              </w:rPr>
            </w:pPr>
            <w:r w:rsidRPr="00B8618F">
              <w:rPr>
                <w:rFonts w:eastAsia="Times New Roman"/>
              </w:rPr>
              <w:t>Giảng viên có thể lọc hoặc tìm kiếm theo tên học viên</w:t>
            </w:r>
          </w:p>
        </w:tc>
      </w:tr>
      <w:tr w:rsidR="37446A99" w:rsidRPr="00B8618F" w14:paraId="6A42DBCB" w14:textId="77777777" w:rsidTr="00C806CD">
        <w:trPr>
          <w:trHeight w:val="570"/>
        </w:trPr>
        <w:tc>
          <w:tcPr>
            <w:tcW w:w="28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0" w:type="dxa"/>
              <w:right w:w="100" w:type="dxa"/>
            </w:tcMar>
            <w:vAlign w:val="center"/>
          </w:tcPr>
          <w:p w14:paraId="76CDF93B" w14:textId="75AB5F68" w:rsidR="37446A99" w:rsidRPr="00B8618F" w:rsidRDefault="37446A99" w:rsidP="00D01B3C">
            <w:pPr>
              <w:spacing w:after="0" w:line="360" w:lineRule="auto"/>
            </w:pPr>
            <w:r w:rsidRPr="00B8618F">
              <w:rPr>
                <w:rFonts w:eastAsia="Times New Roman"/>
                <w:b/>
                <w:bCs/>
              </w:rPr>
              <w:t>Luồng thay thế:</w:t>
            </w:r>
          </w:p>
        </w:tc>
        <w:tc>
          <w:tcPr>
            <w:tcW w:w="63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vAlign w:val="center"/>
          </w:tcPr>
          <w:p w14:paraId="2BA52721" w14:textId="768C70BE" w:rsidR="37446A99" w:rsidRPr="00B8618F" w:rsidRDefault="37446A99" w:rsidP="00D01B3C">
            <w:pPr>
              <w:spacing w:after="0" w:line="360" w:lineRule="auto"/>
            </w:pPr>
            <w:r w:rsidRPr="00B8618F">
              <w:rPr>
                <w:rFonts w:eastAsia="Times New Roman"/>
              </w:rPr>
              <w:t>N/A</w:t>
            </w:r>
          </w:p>
        </w:tc>
      </w:tr>
      <w:tr w:rsidR="37446A99" w:rsidRPr="00B8618F" w14:paraId="6DFAEF9C" w14:textId="77777777" w:rsidTr="00C806CD">
        <w:trPr>
          <w:trHeight w:val="570"/>
        </w:trPr>
        <w:tc>
          <w:tcPr>
            <w:tcW w:w="28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0" w:type="dxa"/>
              <w:right w:w="100" w:type="dxa"/>
            </w:tcMar>
            <w:vAlign w:val="center"/>
          </w:tcPr>
          <w:p w14:paraId="540C9DAA" w14:textId="530E022C" w:rsidR="37446A99" w:rsidRPr="00B8618F" w:rsidRDefault="37446A99" w:rsidP="00D01B3C">
            <w:pPr>
              <w:spacing w:after="0" w:line="360" w:lineRule="auto"/>
            </w:pPr>
            <w:r w:rsidRPr="00B8618F">
              <w:rPr>
                <w:rFonts w:eastAsia="Times New Roman"/>
                <w:b/>
                <w:bCs/>
              </w:rPr>
              <w:t>Ưu tiên:</w:t>
            </w:r>
          </w:p>
        </w:tc>
        <w:tc>
          <w:tcPr>
            <w:tcW w:w="63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vAlign w:val="center"/>
          </w:tcPr>
          <w:p w14:paraId="5DBEBA66" w14:textId="668B3E86" w:rsidR="37446A99" w:rsidRPr="00B8618F" w:rsidRDefault="37446A99" w:rsidP="00D01B3C">
            <w:pPr>
              <w:spacing w:after="0" w:line="360" w:lineRule="auto"/>
            </w:pPr>
            <w:r w:rsidRPr="00B8618F">
              <w:rPr>
                <w:rFonts w:eastAsia="Times New Roman"/>
              </w:rPr>
              <w:t>Trung bình</w:t>
            </w:r>
          </w:p>
        </w:tc>
      </w:tr>
      <w:tr w:rsidR="37446A99" w:rsidRPr="00B8618F" w14:paraId="1310C5A7" w14:textId="77777777" w:rsidTr="00C806CD">
        <w:trPr>
          <w:trHeight w:val="570"/>
        </w:trPr>
        <w:tc>
          <w:tcPr>
            <w:tcW w:w="28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0" w:type="dxa"/>
              <w:right w:w="100" w:type="dxa"/>
            </w:tcMar>
            <w:vAlign w:val="center"/>
          </w:tcPr>
          <w:p w14:paraId="3BE804F7" w14:textId="5AF33982" w:rsidR="37446A99" w:rsidRPr="00B8618F" w:rsidRDefault="37446A99" w:rsidP="00D01B3C">
            <w:pPr>
              <w:spacing w:after="0" w:line="360" w:lineRule="auto"/>
            </w:pPr>
            <w:r w:rsidRPr="00B8618F">
              <w:rPr>
                <w:rFonts w:eastAsia="Times New Roman"/>
                <w:b/>
                <w:bCs/>
              </w:rPr>
              <w:t>Tần suất sử dụng:</w:t>
            </w:r>
          </w:p>
        </w:tc>
        <w:tc>
          <w:tcPr>
            <w:tcW w:w="63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vAlign w:val="center"/>
          </w:tcPr>
          <w:p w14:paraId="0F196AC9" w14:textId="446392CA" w:rsidR="37446A99" w:rsidRPr="00B8618F" w:rsidRDefault="37446A99" w:rsidP="00D01B3C">
            <w:pPr>
              <w:spacing w:after="0" w:line="360" w:lineRule="auto"/>
            </w:pPr>
            <w:r w:rsidRPr="00B8618F">
              <w:rPr>
                <w:rFonts w:eastAsia="Times New Roman"/>
              </w:rPr>
              <w:t>Trong và sau quá trình giảng dạy từng khóa học</w:t>
            </w:r>
          </w:p>
        </w:tc>
      </w:tr>
    </w:tbl>
    <w:p w14:paraId="064315CC" w14:textId="2C9458A4" w:rsidR="00F4716B" w:rsidRPr="00B8618F" w:rsidRDefault="550540AA" w:rsidP="00D01B3C">
      <w:pPr>
        <w:spacing w:beforeLines="50" w:before="120" w:after="0" w:line="360" w:lineRule="auto"/>
        <w:jc w:val="center"/>
        <w:rPr>
          <w:rFonts w:eastAsia="SimHei"/>
          <w:i/>
          <w:iCs/>
          <w:lang w:val="vi" w:eastAsia="ja-JP"/>
        </w:rPr>
      </w:pPr>
      <w:r w:rsidRPr="00B8618F">
        <w:rPr>
          <w:rFonts w:eastAsia="SimHei"/>
          <w:i/>
          <w:lang w:val="vi" w:eastAsia="ja-JP"/>
        </w:rPr>
        <w:t>Bảng 3.15. Mô tả User Case “Theo dõi tiến độ học viên”</w:t>
      </w:r>
    </w:p>
    <w:p w14:paraId="488612F7" w14:textId="328DA447" w:rsidR="00F4716B" w:rsidRPr="00B8618F" w:rsidRDefault="00F4716B" w:rsidP="00D01B3C">
      <w:pPr>
        <w:spacing w:beforeLines="50" w:before="120" w:after="0" w:line="360" w:lineRule="auto"/>
        <w:jc w:val="center"/>
        <w:rPr>
          <w:rFonts w:eastAsia="SimHei"/>
          <w:i/>
          <w:iCs/>
          <w:lang w:val="vi" w:eastAsia="ja-JP"/>
        </w:rPr>
      </w:pPr>
    </w:p>
    <w:p w14:paraId="719E7FBB" w14:textId="77777777" w:rsidR="00CC4CAB" w:rsidRDefault="3633B338" w:rsidP="00D01B3C">
      <w:pPr>
        <w:keepNext/>
        <w:spacing w:beforeLines="50" w:before="120" w:after="0" w:line="360" w:lineRule="auto"/>
        <w:jc w:val="center"/>
      </w:pPr>
      <w:r w:rsidRPr="00B8618F">
        <w:rPr>
          <w:noProof/>
        </w:rPr>
        <w:lastRenderedPageBreak/>
        <w:drawing>
          <wp:inline distT="0" distB="0" distL="0" distR="0" wp14:anchorId="11642E7F" wp14:editId="2BF4763E">
            <wp:extent cx="5997777" cy="7734300"/>
            <wp:effectExtent l="0" t="0" r="0" b="0"/>
            <wp:docPr id="2275761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76191" name=""/>
                    <pic:cNvPicPr/>
                  </pic:nvPicPr>
                  <pic:blipFill>
                    <a:blip r:embed="rId27">
                      <a:extLst>
                        <a:ext uri="{28A0092B-C50C-407E-A947-70E740481C1C}">
                          <a14:useLocalDpi xmlns:a14="http://schemas.microsoft.com/office/drawing/2010/main" val="0"/>
                        </a:ext>
                      </a:extLst>
                    </a:blip>
                    <a:stretch>
                      <a:fillRect/>
                    </a:stretch>
                  </pic:blipFill>
                  <pic:spPr>
                    <a:xfrm>
                      <a:off x="0" y="0"/>
                      <a:ext cx="6010269" cy="7750409"/>
                    </a:xfrm>
                    <a:prstGeom prst="rect">
                      <a:avLst/>
                    </a:prstGeom>
                  </pic:spPr>
                </pic:pic>
              </a:graphicData>
            </a:graphic>
          </wp:inline>
        </w:drawing>
      </w:r>
    </w:p>
    <w:p w14:paraId="4BED363B" w14:textId="09D1E8A9" w:rsidR="37446A99" w:rsidRPr="00CC4CAB" w:rsidRDefault="00CC4CAB" w:rsidP="00D01B3C">
      <w:pPr>
        <w:pStyle w:val="Caption"/>
        <w:spacing w:before="0" w:after="0" w:line="360" w:lineRule="auto"/>
      </w:pPr>
      <w:r>
        <w:t xml:space="preserve">Hình </w:t>
      </w:r>
      <w:r>
        <w:fldChar w:fldCharType="begin"/>
      </w:r>
      <w:r>
        <w:instrText>SEQ Hình \* ARABIC</w:instrText>
      </w:r>
      <w:r>
        <w:fldChar w:fldCharType="separate"/>
      </w:r>
      <w:r w:rsidR="00724A6F">
        <w:rPr>
          <w:noProof/>
        </w:rPr>
        <w:t>20</w:t>
      </w:r>
      <w:r>
        <w:fldChar w:fldCharType="end"/>
      </w:r>
      <w:r w:rsidRPr="000B438B">
        <w:rPr>
          <w:noProof/>
        </w:rPr>
        <w:t>. Sơ đồ hoạt động “Theo dõi tiến độ học viên”</w:t>
      </w:r>
    </w:p>
    <w:p w14:paraId="72DF2B65" w14:textId="5497EFD9" w:rsidR="00F4716B" w:rsidRPr="00B8618F" w:rsidRDefault="00F4716B" w:rsidP="00D01B3C">
      <w:pPr>
        <w:pStyle w:val="Heading3"/>
      </w:pPr>
      <w:bookmarkStart w:id="78" w:name="_Toc204776769"/>
      <w:r w:rsidRPr="00B8618F">
        <w:lastRenderedPageBreak/>
        <w:t>3.2.3. Sơ đồ Use Case phân rã Quản trị viên</w:t>
      </w:r>
      <w:r w:rsidR="00E8709C">
        <w:t>.</w:t>
      </w:r>
      <w:bookmarkEnd w:id="78"/>
    </w:p>
    <w:bookmarkEnd w:id="75"/>
    <w:bookmarkEnd w:id="76"/>
    <w:p w14:paraId="0F69A251" w14:textId="77777777" w:rsidR="00F4716B" w:rsidRPr="00B8618F" w:rsidRDefault="5200FABA" w:rsidP="00D01B3C">
      <w:pPr>
        <w:spacing w:after="0" w:line="360" w:lineRule="auto"/>
        <w:ind w:firstLineChars="253" w:firstLine="658"/>
        <w:jc w:val="both"/>
        <w:rPr>
          <w:rFonts w:eastAsia="Arial"/>
          <w:lang w:val="vi" w:eastAsia="ja-JP"/>
        </w:rPr>
      </w:pPr>
      <w:r w:rsidRPr="00B8618F">
        <w:rPr>
          <w:rFonts w:eastAsia="SimSun"/>
          <w:lang w:val="vi" w:eastAsia="ja-JP"/>
        </w:rPr>
        <w:t xml:space="preserve">Biểu đồ </w:t>
      </w:r>
      <w:r w:rsidRPr="00B8618F">
        <w:rPr>
          <w:rFonts w:eastAsia="SimSun"/>
          <w:lang w:eastAsia="ja-JP"/>
        </w:rPr>
        <w:t>U</w:t>
      </w:r>
      <w:r w:rsidRPr="00B8618F">
        <w:rPr>
          <w:rFonts w:eastAsia="SimSun"/>
          <w:lang w:val="vi" w:eastAsia="ja-JP"/>
        </w:rPr>
        <w:t xml:space="preserve">se </w:t>
      </w:r>
      <w:r w:rsidRPr="00B8618F">
        <w:rPr>
          <w:rFonts w:eastAsia="SimSun"/>
          <w:lang w:eastAsia="ja-JP"/>
        </w:rPr>
        <w:t>C</w:t>
      </w:r>
      <w:r w:rsidRPr="00B8618F">
        <w:rPr>
          <w:rFonts w:eastAsia="SimSun"/>
          <w:lang w:val="vi" w:eastAsia="ja-JP"/>
        </w:rPr>
        <w:t>ase</w:t>
      </w:r>
      <w:r w:rsidRPr="00B8618F">
        <w:rPr>
          <w:rFonts w:eastAsia="SimSun"/>
          <w:lang w:eastAsia="ja-JP"/>
        </w:rPr>
        <w:t xml:space="preserve"> trong </w:t>
      </w:r>
      <w:r w:rsidRPr="00B8618F">
        <w:rPr>
          <w:rFonts w:eastAsia="SimSun"/>
          <w:i/>
          <w:lang w:eastAsia="ja-JP"/>
        </w:rPr>
        <w:t>Hình 3.4</w:t>
      </w:r>
      <w:r w:rsidRPr="00B8618F">
        <w:rPr>
          <w:rFonts w:eastAsia="SimSun"/>
          <w:lang w:eastAsia="ja-JP"/>
        </w:rPr>
        <w:t xml:space="preserve"> </w:t>
      </w:r>
      <w:r w:rsidRPr="00B8618F">
        <w:rPr>
          <w:rFonts w:eastAsia="SimSun"/>
          <w:lang w:val="vi" w:eastAsia="ja-JP"/>
        </w:rPr>
        <w:t>dành cho quản trị viên</w:t>
      </w:r>
      <w:r w:rsidRPr="00B8618F">
        <w:rPr>
          <w:rFonts w:eastAsia="SimSun"/>
          <w:lang w:eastAsia="ja-JP"/>
        </w:rPr>
        <w:t xml:space="preserve"> dưới đây </w:t>
      </w:r>
      <w:r w:rsidRPr="00B8618F">
        <w:rPr>
          <w:rFonts w:eastAsia="SimSun"/>
          <w:lang w:val="vi" w:eastAsia="ja-JP"/>
        </w:rPr>
        <w:t>thể hiện các hoạt động</w:t>
      </w:r>
      <w:r w:rsidRPr="00B8618F">
        <w:rPr>
          <w:rFonts w:eastAsia="SimSun"/>
          <w:lang w:eastAsia="ja-JP"/>
        </w:rPr>
        <w:t xml:space="preserve"> chính</w:t>
      </w:r>
      <w:r w:rsidRPr="00B8618F">
        <w:rPr>
          <w:rFonts w:eastAsia="SimSun"/>
          <w:lang w:val="vi" w:eastAsia="ja-JP"/>
        </w:rPr>
        <w:t xml:space="preserve"> như quản lý tài khoản, phân quyền, giám sát, thống kê và xuất báo cáo.</w:t>
      </w:r>
    </w:p>
    <w:p w14:paraId="00D921DF" w14:textId="77777777" w:rsidR="00D2069F" w:rsidRDefault="00D2069F" w:rsidP="00D01B3C">
      <w:pPr>
        <w:keepNext/>
        <w:spacing w:after="0" w:line="360" w:lineRule="auto"/>
      </w:pPr>
      <w:r w:rsidRPr="00D2069F">
        <w:rPr>
          <w:rFonts w:eastAsia="Times New Roman"/>
          <w:iCs/>
          <w:noProof/>
          <w:color w:val="auto"/>
          <w:sz w:val="24"/>
          <w:szCs w:val="24"/>
        </w:rPr>
        <w:drawing>
          <wp:inline distT="0" distB="0" distL="0" distR="0" wp14:anchorId="6ECC9DF7" wp14:editId="767317C6">
            <wp:extent cx="5972175" cy="6294755"/>
            <wp:effectExtent l="0" t="0" r="0" b="0"/>
            <wp:docPr id="9301979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72175" cy="6294755"/>
                    </a:xfrm>
                    <a:prstGeom prst="rect">
                      <a:avLst/>
                    </a:prstGeom>
                    <a:noFill/>
                    <a:ln>
                      <a:noFill/>
                    </a:ln>
                  </pic:spPr>
                </pic:pic>
              </a:graphicData>
            </a:graphic>
          </wp:inline>
        </w:drawing>
      </w:r>
    </w:p>
    <w:p w14:paraId="54511BC4" w14:textId="6349F9E1" w:rsidR="37446A99" w:rsidRPr="00D2069F" w:rsidRDefault="00D2069F" w:rsidP="00D01B3C">
      <w:pPr>
        <w:pStyle w:val="Caption"/>
        <w:spacing w:before="0" w:after="0" w:line="360" w:lineRule="auto"/>
        <w:rPr>
          <w:rFonts w:eastAsia="Times New Roman"/>
          <w:color w:val="auto"/>
          <w:sz w:val="24"/>
          <w:szCs w:val="24"/>
        </w:rPr>
      </w:pPr>
      <w:r>
        <w:t xml:space="preserve">Hình </w:t>
      </w:r>
      <w:r>
        <w:fldChar w:fldCharType="begin"/>
      </w:r>
      <w:r>
        <w:instrText>SEQ Hình \* ARABIC</w:instrText>
      </w:r>
      <w:r>
        <w:fldChar w:fldCharType="separate"/>
      </w:r>
      <w:r w:rsidR="00724A6F">
        <w:rPr>
          <w:noProof/>
        </w:rPr>
        <w:t>21</w:t>
      </w:r>
      <w:r>
        <w:fldChar w:fldCharType="end"/>
      </w:r>
      <w:r w:rsidRPr="00070F5E">
        <w:rPr>
          <w:noProof/>
        </w:rPr>
        <w:t>. Sơ đồ Use Case cho quản trị viên</w:t>
      </w:r>
    </w:p>
    <w:p w14:paraId="33A6728A" w14:textId="44CC2907" w:rsidR="37446A99" w:rsidRPr="00B8618F" w:rsidRDefault="37446A99" w:rsidP="00D01B3C">
      <w:pPr>
        <w:spacing w:beforeLines="50" w:before="120" w:afterLines="50" w:after="120" w:line="360" w:lineRule="auto"/>
        <w:jc w:val="center"/>
        <w:rPr>
          <w:rFonts w:eastAsia="SimHei"/>
          <w:i/>
          <w:iCs/>
          <w:lang w:val="vi" w:eastAsia="ja-JP"/>
        </w:rPr>
      </w:pPr>
    </w:p>
    <w:p w14:paraId="27401C68" w14:textId="63D94334" w:rsidR="00797234" w:rsidRPr="00E8709C" w:rsidRDefault="791A1CF5" w:rsidP="00D01B3C">
      <w:pPr>
        <w:pStyle w:val="Heading4"/>
        <w:spacing w:before="0" w:after="0"/>
      </w:pPr>
      <w:bookmarkStart w:id="79" w:name="_Toc17688"/>
      <w:bookmarkStart w:id="80" w:name="_Toc17691"/>
      <w:r w:rsidRPr="00B8618F">
        <w:t>3.</w:t>
      </w:r>
      <w:r w:rsidR="4FAB488E" w:rsidRPr="00B8618F">
        <w:t>2.3.</w:t>
      </w:r>
      <w:r w:rsidRPr="00B8618F">
        <w:t xml:space="preserve">1. </w:t>
      </w:r>
      <w:r w:rsidR="75A84189" w:rsidRPr="00B8618F">
        <w:rPr>
          <w:lang w:val="vi"/>
        </w:rPr>
        <w:t>Đăng nhập</w:t>
      </w:r>
      <w:bookmarkEnd w:id="79"/>
      <w:bookmarkEnd w:id="80"/>
      <w:r w:rsidR="00E8709C">
        <w:t>.</w:t>
      </w:r>
    </w:p>
    <w:tbl>
      <w:tblPr>
        <w:tblStyle w:val="Style13"/>
        <w:tblW w:w="9072" w:type="dxa"/>
        <w:tblInd w:w="98"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Look w:val="04A0" w:firstRow="1" w:lastRow="0" w:firstColumn="1" w:lastColumn="0" w:noHBand="0" w:noVBand="1"/>
      </w:tblPr>
      <w:tblGrid>
        <w:gridCol w:w="2707"/>
        <w:gridCol w:w="6365"/>
      </w:tblGrid>
      <w:tr w:rsidR="00797234" w:rsidRPr="00B8618F" w14:paraId="463EC8D2" w14:textId="77777777" w:rsidTr="6FA4BF4A">
        <w:trPr>
          <w:trHeight w:val="390"/>
        </w:trPr>
        <w:tc>
          <w:tcPr>
            <w:tcW w:w="2707"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tcPr>
          <w:p w14:paraId="4F45255B" w14:textId="77777777" w:rsidR="00797234" w:rsidRPr="00B8618F" w:rsidRDefault="00797234" w:rsidP="00D01B3C">
            <w:pPr>
              <w:spacing w:line="360" w:lineRule="auto"/>
              <w:ind w:right="180"/>
              <w:rPr>
                <w:rFonts w:eastAsia="Times New Roman"/>
                <w:b/>
                <w:sz w:val="26"/>
                <w:szCs w:val="26"/>
                <w:lang w:val="vi"/>
              </w:rPr>
            </w:pPr>
            <w:r w:rsidRPr="00B8618F">
              <w:rPr>
                <w:rFonts w:eastAsia="Times New Roman"/>
                <w:b/>
                <w:sz w:val="26"/>
                <w:szCs w:val="26"/>
                <w:lang w:val="vi"/>
              </w:rPr>
              <w:t>Trường hợp:</w:t>
            </w:r>
          </w:p>
        </w:tc>
        <w:tc>
          <w:tcPr>
            <w:tcW w:w="6365" w:type="dxa"/>
            <w:tcBorders>
              <w:bottom w:val="single" w:sz="8" w:space="0" w:color="000000" w:themeColor="text1"/>
              <w:right w:val="single" w:sz="8" w:space="0" w:color="000000" w:themeColor="text1"/>
            </w:tcBorders>
            <w:tcMar>
              <w:top w:w="0" w:type="dxa"/>
              <w:left w:w="100" w:type="dxa"/>
              <w:bottom w:w="0" w:type="dxa"/>
              <w:right w:w="100" w:type="dxa"/>
            </w:tcMar>
          </w:tcPr>
          <w:p w14:paraId="2AB6EA14" w14:textId="77777777" w:rsidR="00797234" w:rsidRPr="00B8618F" w:rsidRDefault="00797234" w:rsidP="00D01B3C">
            <w:pPr>
              <w:spacing w:line="360" w:lineRule="auto"/>
              <w:rPr>
                <w:rFonts w:eastAsia="Times New Roman"/>
                <w:sz w:val="26"/>
                <w:szCs w:val="26"/>
                <w:lang w:val="vi"/>
              </w:rPr>
            </w:pPr>
            <w:r w:rsidRPr="00B8618F">
              <w:rPr>
                <w:rFonts w:eastAsia="Times New Roman"/>
                <w:sz w:val="26"/>
                <w:szCs w:val="26"/>
                <w:lang w:val="vi"/>
              </w:rPr>
              <w:t>Đăng nhập</w:t>
            </w:r>
          </w:p>
        </w:tc>
      </w:tr>
      <w:tr w:rsidR="00797234" w:rsidRPr="00B8618F" w14:paraId="071929BB" w14:textId="77777777" w:rsidTr="6FA4BF4A">
        <w:trPr>
          <w:trHeight w:val="450"/>
        </w:trPr>
        <w:tc>
          <w:tcPr>
            <w:tcW w:w="2707"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tcPr>
          <w:p w14:paraId="71AB0C09" w14:textId="77777777" w:rsidR="00797234" w:rsidRPr="00B8618F" w:rsidRDefault="00797234" w:rsidP="00D01B3C">
            <w:pPr>
              <w:spacing w:line="360" w:lineRule="auto"/>
              <w:ind w:right="180"/>
              <w:rPr>
                <w:rFonts w:eastAsia="Times New Roman"/>
                <w:b/>
                <w:sz w:val="26"/>
                <w:szCs w:val="26"/>
                <w:lang w:val="vi"/>
              </w:rPr>
            </w:pPr>
            <w:r w:rsidRPr="00B8618F">
              <w:rPr>
                <w:rFonts w:eastAsia="Times New Roman"/>
                <w:b/>
                <w:sz w:val="26"/>
                <w:szCs w:val="26"/>
                <w:lang w:val="vi"/>
              </w:rPr>
              <w:lastRenderedPageBreak/>
              <w:t>Tác nhân:</w:t>
            </w:r>
          </w:p>
        </w:tc>
        <w:tc>
          <w:tcPr>
            <w:tcW w:w="6365" w:type="dxa"/>
            <w:tcBorders>
              <w:bottom w:val="single" w:sz="8" w:space="0" w:color="000000" w:themeColor="text1"/>
              <w:right w:val="single" w:sz="8" w:space="0" w:color="000000" w:themeColor="text1"/>
            </w:tcBorders>
            <w:tcMar>
              <w:top w:w="0" w:type="dxa"/>
              <w:left w:w="100" w:type="dxa"/>
              <w:bottom w:w="0" w:type="dxa"/>
              <w:right w:w="100" w:type="dxa"/>
            </w:tcMar>
          </w:tcPr>
          <w:p w14:paraId="49F996C0" w14:textId="346A46F6" w:rsidR="00797234" w:rsidRPr="00B8618F" w:rsidRDefault="19E74D96" w:rsidP="00D01B3C">
            <w:pPr>
              <w:spacing w:line="360" w:lineRule="auto"/>
              <w:rPr>
                <w:rFonts w:eastAsia="Times New Roman"/>
                <w:sz w:val="26"/>
                <w:szCs w:val="26"/>
                <w:lang w:val="vi"/>
              </w:rPr>
            </w:pPr>
            <w:r w:rsidRPr="00B8618F">
              <w:rPr>
                <w:rFonts w:eastAsia="Times New Roman"/>
                <w:sz w:val="26"/>
                <w:szCs w:val="26"/>
                <w:lang w:val="vi"/>
              </w:rPr>
              <w:t>Q</w:t>
            </w:r>
            <w:r w:rsidR="75A84189" w:rsidRPr="00B8618F">
              <w:rPr>
                <w:rFonts w:eastAsia="Times New Roman"/>
                <w:sz w:val="26"/>
                <w:szCs w:val="26"/>
                <w:lang w:val="vi"/>
              </w:rPr>
              <w:t>uản trị viên</w:t>
            </w:r>
          </w:p>
        </w:tc>
      </w:tr>
      <w:tr w:rsidR="00797234" w:rsidRPr="00B8618F" w14:paraId="26888879" w14:textId="77777777" w:rsidTr="6FA4BF4A">
        <w:trPr>
          <w:trHeight w:val="480"/>
        </w:trPr>
        <w:tc>
          <w:tcPr>
            <w:tcW w:w="2707"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tcPr>
          <w:p w14:paraId="6B62A693" w14:textId="77777777" w:rsidR="00797234" w:rsidRPr="00B8618F" w:rsidRDefault="00797234" w:rsidP="00D01B3C">
            <w:pPr>
              <w:spacing w:line="360" w:lineRule="auto"/>
              <w:ind w:right="180"/>
              <w:rPr>
                <w:rFonts w:eastAsia="Times New Roman"/>
                <w:b/>
                <w:sz w:val="26"/>
                <w:szCs w:val="26"/>
                <w:lang w:val="vi"/>
              </w:rPr>
            </w:pPr>
            <w:r w:rsidRPr="00B8618F">
              <w:rPr>
                <w:rFonts w:eastAsia="Times New Roman"/>
                <w:b/>
                <w:sz w:val="26"/>
                <w:szCs w:val="26"/>
                <w:lang w:val="vi"/>
              </w:rPr>
              <w:t>Mô tả:</w:t>
            </w:r>
          </w:p>
        </w:tc>
        <w:tc>
          <w:tcPr>
            <w:tcW w:w="6365" w:type="dxa"/>
            <w:tcBorders>
              <w:bottom w:val="single" w:sz="8" w:space="0" w:color="000000" w:themeColor="text1"/>
              <w:right w:val="single" w:sz="8" w:space="0" w:color="000000" w:themeColor="text1"/>
            </w:tcBorders>
            <w:tcMar>
              <w:top w:w="0" w:type="dxa"/>
              <w:left w:w="100" w:type="dxa"/>
              <w:bottom w:w="0" w:type="dxa"/>
              <w:right w:w="100" w:type="dxa"/>
            </w:tcMar>
          </w:tcPr>
          <w:p w14:paraId="429D45B8" w14:textId="77777777" w:rsidR="00797234" w:rsidRPr="00B8618F" w:rsidRDefault="00797234" w:rsidP="00D01B3C">
            <w:pPr>
              <w:spacing w:line="360" w:lineRule="auto"/>
              <w:rPr>
                <w:rFonts w:eastAsia="Times New Roman"/>
                <w:sz w:val="26"/>
                <w:szCs w:val="26"/>
                <w:lang w:val="vi"/>
              </w:rPr>
            </w:pPr>
            <w:r w:rsidRPr="00B8618F">
              <w:rPr>
                <w:rFonts w:eastAsia="Times New Roman"/>
                <w:sz w:val="26"/>
                <w:szCs w:val="26"/>
                <w:lang w:val="vi"/>
              </w:rPr>
              <w:t>Cho phép người dùng đăng nhập vào hệ thống</w:t>
            </w:r>
          </w:p>
        </w:tc>
      </w:tr>
      <w:tr w:rsidR="00797234" w:rsidRPr="00B8618F" w14:paraId="5F328537" w14:textId="77777777" w:rsidTr="6FA4BF4A">
        <w:trPr>
          <w:trHeight w:val="450"/>
        </w:trPr>
        <w:tc>
          <w:tcPr>
            <w:tcW w:w="2707"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tcPr>
          <w:p w14:paraId="5EE8619F" w14:textId="77777777" w:rsidR="00797234" w:rsidRPr="00B8618F" w:rsidRDefault="00797234" w:rsidP="00D01B3C">
            <w:pPr>
              <w:spacing w:line="360" w:lineRule="auto"/>
              <w:rPr>
                <w:rFonts w:eastAsia="Times New Roman"/>
                <w:b/>
                <w:sz w:val="26"/>
                <w:szCs w:val="26"/>
                <w:lang w:val="vi"/>
              </w:rPr>
            </w:pPr>
            <w:r w:rsidRPr="00B8618F">
              <w:rPr>
                <w:rFonts w:eastAsia="Times New Roman"/>
                <w:b/>
                <w:sz w:val="26"/>
                <w:szCs w:val="26"/>
                <w:lang w:val="vi"/>
              </w:rPr>
              <w:t>Kích hoạt:</w:t>
            </w:r>
          </w:p>
        </w:tc>
        <w:tc>
          <w:tcPr>
            <w:tcW w:w="6365" w:type="dxa"/>
            <w:tcBorders>
              <w:bottom w:val="single" w:sz="8" w:space="0" w:color="000000" w:themeColor="text1"/>
              <w:right w:val="single" w:sz="8" w:space="0" w:color="000000" w:themeColor="text1"/>
            </w:tcBorders>
            <w:tcMar>
              <w:top w:w="0" w:type="dxa"/>
              <w:left w:w="100" w:type="dxa"/>
              <w:bottom w:w="0" w:type="dxa"/>
              <w:right w:w="100" w:type="dxa"/>
            </w:tcMar>
          </w:tcPr>
          <w:p w14:paraId="13F5FE89" w14:textId="77777777" w:rsidR="00797234" w:rsidRPr="00B8618F" w:rsidRDefault="00797234" w:rsidP="00D01B3C">
            <w:pPr>
              <w:spacing w:line="360" w:lineRule="auto"/>
              <w:rPr>
                <w:rFonts w:eastAsia="Times New Roman"/>
                <w:sz w:val="26"/>
                <w:szCs w:val="26"/>
                <w:lang w:val="vi"/>
              </w:rPr>
            </w:pPr>
            <w:r w:rsidRPr="00B8618F">
              <w:rPr>
                <w:rFonts w:eastAsia="Times New Roman"/>
                <w:sz w:val="26"/>
                <w:szCs w:val="26"/>
                <w:lang w:val="vi"/>
              </w:rPr>
              <w:t>Người dùng truy cập website</w:t>
            </w:r>
          </w:p>
        </w:tc>
      </w:tr>
      <w:tr w:rsidR="00797234" w:rsidRPr="00B8618F" w14:paraId="50DC9494" w14:textId="77777777" w:rsidTr="6FA4BF4A">
        <w:trPr>
          <w:trHeight w:val="630"/>
        </w:trPr>
        <w:tc>
          <w:tcPr>
            <w:tcW w:w="2707"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tcPr>
          <w:p w14:paraId="302D78B5" w14:textId="77777777" w:rsidR="00797234" w:rsidRPr="00B8618F" w:rsidRDefault="00797234" w:rsidP="00D01B3C">
            <w:pPr>
              <w:spacing w:line="360" w:lineRule="auto"/>
              <w:rPr>
                <w:rFonts w:eastAsia="Times New Roman"/>
                <w:b/>
                <w:sz w:val="26"/>
                <w:szCs w:val="26"/>
                <w:lang w:val="vi"/>
              </w:rPr>
            </w:pPr>
            <w:r w:rsidRPr="00B8618F">
              <w:rPr>
                <w:rFonts w:eastAsia="Times New Roman"/>
                <w:b/>
                <w:sz w:val="26"/>
                <w:szCs w:val="26"/>
                <w:lang w:val="vi"/>
              </w:rPr>
              <w:t>Tiền điều kiện:</w:t>
            </w:r>
          </w:p>
        </w:tc>
        <w:tc>
          <w:tcPr>
            <w:tcW w:w="6365" w:type="dxa"/>
            <w:tcBorders>
              <w:bottom w:val="single" w:sz="8" w:space="0" w:color="000000" w:themeColor="text1"/>
              <w:right w:val="single" w:sz="8" w:space="0" w:color="000000" w:themeColor="text1"/>
            </w:tcBorders>
            <w:tcMar>
              <w:top w:w="0" w:type="dxa"/>
              <w:left w:w="100" w:type="dxa"/>
              <w:bottom w:w="0" w:type="dxa"/>
              <w:right w:w="100" w:type="dxa"/>
            </w:tcMar>
          </w:tcPr>
          <w:p w14:paraId="5B7C768B" w14:textId="77777777" w:rsidR="00797234" w:rsidRPr="00B8618F" w:rsidRDefault="00797234" w:rsidP="00D01B3C">
            <w:pPr>
              <w:spacing w:line="360" w:lineRule="auto"/>
              <w:rPr>
                <w:rFonts w:eastAsia="Times New Roman"/>
                <w:sz w:val="26"/>
                <w:szCs w:val="26"/>
                <w:lang w:val="vi"/>
              </w:rPr>
            </w:pPr>
            <w:r w:rsidRPr="00B8618F">
              <w:rPr>
                <w:rFonts w:eastAsia="Times New Roman"/>
                <w:sz w:val="26"/>
                <w:szCs w:val="26"/>
                <w:lang w:val="vi"/>
              </w:rPr>
              <w:t>Người dùng sở hữu tài khoản hợp lệ có thể đăng nhập vào hệ thống</w:t>
            </w:r>
          </w:p>
        </w:tc>
      </w:tr>
      <w:tr w:rsidR="00797234" w:rsidRPr="00B8618F" w14:paraId="55CB9F95" w14:textId="77777777" w:rsidTr="6FA4BF4A">
        <w:trPr>
          <w:trHeight w:val="690"/>
        </w:trPr>
        <w:tc>
          <w:tcPr>
            <w:tcW w:w="2707"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tcPr>
          <w:p w14:paraId="393CC2B0" w14:textId="77777777" w:rsidR="00797234" w:rsidRPr="00B8618F" w:rsidRDefault="00797234" w:rsidP="00D01B3C">
            <w:pPr>
              <w:spacing w:line="360" w:lineRule="auto"/>
              <w:rPr>
                <w:rFonts w:eastAsia="Times New Roman"/>
                <w:b/>
                <w:sz w:val="26"/>
                <w:szCs w:val="26"/>
                <w:lang w:val="vi"/>
              </w:rPr>
            </w:pPr>
            <w:r w:rsidRPr="00B8618F">
              <w:rPr>
                <w:rFonts w:eastAsia="Times New Roman"/>
                <w:b/>
                <w:sz w:val="26"/>
                <w:szCs w:val="26"/>
                <w:lang w:val="vi"/>
              </w:rPr>
              <w:t>Hậu điều kiện:</w:t>
            </w:r>
          </w:p>
        </w:tc>
        <w:tc>
          <w:tcPr>
            <w:tcW w:w="6365" w:type="dxa"/>
            <w:tcBorders>
              <w:bottom w:val="single" w:sz="8" w:space="0" w:color="000000" w:themeColor="text1"/>
              <w:right w:val="single" w:sz="8" w:space="0" w:color="000000" w:themeColor="text1"/>
            </w:tcBorders>
            <w:tcMar>
              <w:top w:w="0" w:type="dxa"/>
              <w:left w:w="100" w:type="dxa"/>
              <w:bottom w:w="0" w:type="dxa"/>
              <w:right w:w="100" w:type="dxa"/>
            </w:tcMar>
          </w:tcPr>
          <w:p w14:paraId="6B05BA5E" w14:textId="77777777" w:rsidR="00797234" w:rsidRPr="00B8618F" w:rsidRDefault="00797234" w:rsidP="00D01B3C">
            <w:pPr>
              <w:spacing w:line="360" w:lineRule="auto"/>
              <w:ind w:right="47"/>
              <w:jc w:val="both"/>
              <w:rPr>
                <w:rFonts w:eastAsia="Times New Roman"/>
                <w:sz w:val="26"/>
                <w:szCs w:val="26"/>
                <w:lang w:val="vi"/>
              </w:rPr>
            </w:pPr>
            <w:r w:rsidRPr="00B8618F">
              <w:rPr>
                <w:rFonts w:eastAsia="Times New Roman"/>
                <w:sz w:val="26"/>
                <w:szCs w:val="26"/>
                <w:lang w:val="vi"/>
              </w:rPr>
              <w:t>Người dùng đăng nhập hệ thống thành công và chuyển hướng đến trang người dùng tùy theo vai trò tài khoản</w:t>
            </w:r>
          </w:p>
        </w:tc>
      </w:tr>
      <w:tr w:rsidR="00797234" w:rsidRPr="00B8618F" w14:paraId="6566BDC3" w14:textId="77777777" w:rsidTr="6FA4BF4A">
        <w:trPr>
          <w:trHeight w:val="2040"/>
        </w:trPr>
        <w:tc>
          <w:tcPr>
            <w:tcW w:w="2707"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tcPr>
          <w:p w14:paraId="7FB605A5" w14:textId="77777777" w:rsidR="00797234" w:rsidRPr="00B8618F" w:rsidRDefault="00797234" w:rsidP="00D01B3C">
            <w:pPr>
              <w:spacing w:line="360" w:lineRule="auto"/>
              <w:rPr>
                <w:rFonts w:eastAsia="Times New Roman"/>
                <w:b/>
                <w:sz w:val="26"/>
                <w:szCs w:val="26"/>
                <w:lang w:val="vi"/>
              </w:rPr>
            </w:pPr>
            <w:r w:rsidRPr="00B8618F">
              <w:rPr>
                <w:rFonts w:eastAsia="Times New Roman"/>
                <w:b/>
                <w:sz w:val="26"/>
                <w:szCs w:val="26"/>
                <w:lang w:val="vi"/>
              </w:rPr>
              <w:t>Luồng thông thường:</w:t>
            </w:r>
          </w:p>
        </w:tc>
        <w:tc>
          <w:tcPr>
            <w:tcW w:w="6365" w:type="dxa"/>
            <w:tcBorders>
              <w:bottom w:val="single" w:sz="8" w:space="0" w:color="000000" w:themeColor="text1"/>
              <w:right w:val="single" w:sz="8" w:space="0" w:color="000000" w:themeColor="text1"/>
            </w:tcBorders>
            <w:tcMar>
              <w:top w:w="0" w:type="dxa"/>
              <w:left w:w="100" w:type="dxa"/>
              <w:bottom w:w="0" w:type="dxa"/>
              <w:right w:w="100" w:type="dxa"/>
            </w:tcMar>
          </w:tcPr>
          <w:p w14:paraId="05038813" w14:textId="77777777" w:rsidR="00797234" w:rsidRPr="00B8618F" w:rsidRDefault="00797234" w:rsidP="00D01B3C">
            <w:pPr>
              <w:spacing w:line="360" w:lineRule="auto"/>
              <w:rPr>
                <w:rFonts w:eastAsia="Times New Roman"/>
                <w:sz w:val="26"/>
                <w:szCs w:val="26"/>
                <w:lang w:val="vi"/>
              </w:rPr>
            </w:pPr>
            <w:r w:rsidRPr="00B8618F">
              <w:rPr>
                <w:rFonts w:eastAsia="Times New Roman"/>
                <w:sz w:val="26"/>
                <w:szCs w:val="26"/>
                <w:lang w:val="vi"/>
              </w:rPr>
              <w:t>1. Người dùng truy cập website</w:t>
            </w:r>
          </w:p>
          <w:p w14:paraId="73880190" w14:textId="77777777" w:rsidR="00797234" w:rsidRPr="00B8618F" w:rsidRDefault="00797234" w:rsidP="00D01B3C">
            <w:pPr>
              <w:spacing w:line="360" w:lineRule="auto"/>
              <w:rPr>
                <w:rFonts w:eastAsia="Times New Roman"/>
                <w:sz w:val="26"/>
                <w:szCs w:val="26"/>
                <w:lang w:val="vi"/>
              </w:rPr>
            </w:pPr>
            <w:r w:rsidRPr="00B8618F">
              <w:rPr>
                <w:rFonts w:eastAsia="Times New Roman"/>
                <w:sz w:val="26"/>
                <w:szCs w:val="26"/>
                <w:lang w:val="vi"/>
              </w:rPr>
              <w:t>2. Người dùng nhập tên tài khoản và mật khẩu</w:t>
            </w:r>
          </w:p>
          <w:p w14:paraId="43B0E826" w14:textId="77777777" w:rsidR="00797234" w:rsidRPr="00B8618F" w:rsidRDefault="00797234" w:rsidP="00D01B3C">
            <w:pPr>
              <w:spacing w:line="360" w:lineRule="auto"/>
              <w:rPr>
                <w:rFonts w:eastAsia="Times New Roman"/>
                <w:sz w:val="26"/>
                <w:szCs w:val="26"/>
                <w:lang w:val="vi"/>
              </w:rPr>
            </w:pPr>
            <w:r w:rsidRPr="00B8618F">
              <w:rPr>
                <w:rFonts w:eastAsia="Times New Roman"/>
                <w:sz w:val="26"/>
                <w:szCs w:val="26"/>
                <w:lang w:val="vi"/>
              </w:rPr>
              <w:t>3. Người dùng nhấn “Đăng nhập”</w:t>
            </w:r>
          </w:p>
          <w:p w14:paraId="74C6D6F0" w14:textId="77777777" w:rsidR="00797234" w:rsidRPr="00B8618F" w:rsidRDefault="00797234" w:rsidP="00D01B3C">
            <w:pPr>
              <w:spacing w:line="360" w:lineRule="auto"/>
              <w:rPr>
                <w:rFonts w:eastAsia="Times New Roman"/>
                <w:sz w:val="26"/>
                <w:szCs w:val="26"/>
                <w:lang w:val="vi"/>
              </w:rPr>
            </w:pPr>
            <w:r w:rsidRPr="00B8618F">
              <w:rPr>
                <w:rFonts w:eastAsia="Times New Roman"/>
                <w:sz w:val="26"/>
                <w:szCs w:val="26"/>
                <w:lang w:val="vi"/>
              </w:rPr>
              <w:t>4. Hệ thống kiểm tra thông tin đăng nhập</w:t>
            </w:r>
          </w:p>
          <w:p w14:paraId="0B30ACED" w14:textId="77777777" w:rsidR="00797234" w:rsidRPr="00B8618F" w:rsidRDefault="00797234" w:rsidP="00D01B3C">
            <w:pPr>
              <w:spacing w:line="360" w:lineRule="auto"/>
              <w:rPr>
                <w:rFonts w:eastAsia="Times New Roman"/>
                <w:sz w:val="26"/>
                <w:szCs w:val="26"/>
                <w:lang w:val="vi"/>
              </w:rPr>
            </w:pPr>
            <w:r w:rsidRPr="00B8618F">
              <w:rPr>
                <w:rFonts w:eastAsia="Times New Roman"/>
                <w:sz w:val="26"/>
                <w:szCs w:val="26"/>
                <w:lang w:val="vi"/>
              </w:rPr>
              <w:t>5. Người dùng đăng nhập thành công và chuyển hướng đến trang người dùng tùy theo vai trò</w:t>
            </w:r>
          </w:p>
        </w:tc>
      </w:tr>
      <w:tr w:rsidR="00797234" w:rsidRPr="00B8618F" w14:paraId="342D310C" w14:textId="77777777" w:rsidTr="6FA4BF4A">
        <w:trPr>
          <w:trHeight w:val="450"/>
        </w:trPr>
        <w:tc>
          <w:tcPr>
            <w:tcW w:w="2707"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tcPr>
          <w:p w14:paraId="318ACE7D" w14:textId="77777777" w:rsidR="00797234" w:rsidRPr="00B8618F" w:rsidRDefault="00797234" w:rsidP="00D01B3C">
            <w:pPr>
              <w:spacing w:line="360" w:lineRule="auto"/>
              <w:rPr>
                <w:rFonts w:eastAsia="Times New Roman"/>
                <w:b/>
                <w:sz w:val="26"/>
                <w:szCs w:val="26"/>
                <w:lang w:val="vi"/>
              </w:rPr>
            </w:pPr>
            <w:r w:rsidRPr="00B8618F">
              <w:rPr>
                <w:rFonts w:eastAsia="Times New Roman"/>
                <w:b/>
                <w:sz w:val="26"/>
                <w:szCs w:val="26"/>
                <w:lang w:val="vi"/>
              </w:rPr>
              <w:t>Luồng thay thế:</w:t>
            </w:r>
          </w:p>
        </w:tc>
        <w:tc>
          <w:tcPr>
            <w:tcW w:w="6365" w:type="dxa"/>
            <w:tcBorders>
              <w:bottom w:val="single" w:sz="8" w:space="0" w:color="000000" w:themeColor="text1"/>
              <w:right w:val="single" w:sz="8" w:space="0" w:color="000000" w:themeColor="text1"/>
            </w:tcBorders>
            <w:tcMar>
              <w:top w:w="0" w:type="dxa"/>
              <w:left w:w="100" w:type="dxa"/>
              <w:bottom w:w="0" w:type="dxa"/>
              <w:right w:w="100" w:type="dxa"/>
            </w:tcMar>
          </w:tcPr>
          <w:p w14:paraId="3520536C" w14:textId="77777777" w:rsidR="00797234" w:rsidRPr="00B8618F" w:rsidRDefault="00797234" w:rsidP="00D01B3C">
            <w:pPr>
              <w:spacing w:line="360" w:lineRule="auto"/>
              <w:rPr>
                <w:rFonts w:eastAsia="Times New Roman"/>
                <w:sz w:val="26"/>
                <w:szCs w:val="26"/>
                <w:lang w:val="vi"/>
              </w:rPr>
            </w:pPr>
            <w:r w:rsidRPr="00B8618F">
              <w:rPr>
                <w:rFonts w:eastAsia="Times New Roman"/>
                <w:sz w:val="26"/>
                <w:szCs w:val="26"/>
                <w:lang w:val="vi"/>
              </w:rPr>
              <w:t>N/A</w:t>
            </w:r>
          </w:p>
        </w:tc>
      </w:tr>
      <w:tr w:rsidR="00797234" w:rsidRPr="00B8618F" w14:paraId="577037DA" w14:textId="77777777" w:rsidTr="6FA4BF4A">
        <w:trPr>
          <w:trHeight w:val="3285"/>
        </w:trPr>
        <w:tc>
          <w:tcPr>
            <w:tcW w:w="2707"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tcPr>
          <w:p w14:paraId="44BF78E5" w14:textId="77777777" w:rsidR="00797234" w:rsidRPr="00B8618F" w:rsidRDefault="00797234" w:rsidP="00D01B3C">
            <w:pPr>
              <w:spacing w:line="360" w:lineRule="auto"/>
              <w:rPr>
                <w:rFonts w:eastAsia="Times New Roman"/>
                <w:b/>
                <w:sz w:val="26"/>
                <w:szCs w:val="26"/>
                <w:lang w:val="vi"/>
              </w:rPr>
            </w:pPr>
            <w:r w:rsidRPr="00B8618F">
              <w:rPr>
                <w:rFonts w:eastAsia="Times New Roman"/>
                <w:b/>
                <w:sz w:val="26"/>
                <w:szCs w:val="26"/>
                <w:lang w:val="vi"/>
              </w:rPr>
              <w:t>Ngoại lệ:</w:t>
            </w:r>
          </w:p>
        </w:tc>
        <w:tc>
          <w:tcPr>
            <w:tcW w:w="6365" w:type="dxa"/>
            <w:tcBorders>
              <w:bottom w:val="single" w:sz="8" w:space="0" w:color="000000" w:themeColor="text1"/>
              <w:right w:val="single" w:sz="8" w:space="0" w:color="000000" w:themeColor="text1"/>
            </w:tcBorders>
            <w:tcMar>
              <w:top w:w="0" w:type="dxa"/>
              <w:left w:w="100" w:type="dxa"/>
              <w:bottom w:w="0" w:type="dxa"/>
              <w:right w:w="100" w:type="dxa"/>
            </w:tcMar>
          </w:tcPr>
          <w:p w14:paraId="008DB360" w14:textId="77777777" w:rsidR="00797234" w:rsidRPr="00B8618F" w:rsidRDefault="00797234" w:rsidP="00BB2F39">
            <w:pPr>
              <w:numPr>
                <w:ilvl w:val="0"/>
                <w:numId w:val="26"/>
              </w:numPr>
              <w:spacing w:line="360" w:lineRule="auto"/>
              <w:ind w:left="321" w:hanging="284"/>
              <w:contextualSpacing/>
              <w:rPr>
                <w:rFonts w:eastAsia="Arial"/>
                <w:sz w:val="26"/>
                <w:szCs w:val="26"/>
              </w:rPr>
            </w:pPr>
            <w:r w:rsidRPr="00B8618F">
              <w:rPr>
                <w:rFonts w:eastAsia="Arial"/>
                <w:sz w:val="26"/>
                <w:szCs w:val="26"/>
              </w:rPr>
              <w:t>Người dùng không nhập đủ thông tin đăng nhập:</w:t>
            </w:r>
          </w:p>
          <w:p w14:paraId="5727169B" w14:textId="77777777" w:rsidR="00797234" w:rsidRPr="00B8618F" w:rsidRDefault="00797234" w:rsidP="00BB2F39">
            <w:pPr>
              <w:numPr>
                <w:ilvl w:val="0"/>
                <w:numId w:val="27"/>
              </w:numPr>
              <w:spacing w:line="360" w:lineRule="auto"/>
              <w:contextualSpacing/>
              <w:rPr>
                <w:rFonts w:eastAsia="Arial"/>
                <w:sz w:val="26"/>
                <w:szCs w:val="26"/>
              </w:rPr>
            </w:pPr>
            <w:r w:rsidRPr="00B8618F">
              <w:rPr>
                <w:rFonts w:eastAsia="Arial"/>
                <w:sz w:val="26"/>
                <w:szCs w:val="26"/>
              </w:rPr>
              <w:t>Hệ thống hiển thị thông báo lỗi</w:t>
            </w:r>
          </w:p>
          <w:p w14:paraId="119B2303" w14:textId="77777777" w:rsidR="00797234" w:rsidRPr="00B8618F" w:rsidRDefault="00797234" w:rsidP="00BB2F39">
            <w:pPr>
              <w:numPr>
                <w:ilvl w:val="0"/>
                <w:numId w:val="27"/>
              </w:numPr>
              <w:spacing w:line="360" w:lineRule="auto"/>
              <w:contextualSpacing/>
              <w:rPr>
                <w:rFonts w:eastAsia="Arial"/>
                <w:sz w:val="26"/>
                <w:szCs w:val="26"/>
              </w:rPr>
            </w:pPr>
            <w:r w:rsidRPr="00B8618F">
              <w:rPr>
                <w:rFonts w:eastAsia="Arial"/>
                <w:sz w:val="26"/>
                <w:szCs w:val="26"/>
              </w:rPr>
              <w:t>Người dùng nhập bổ sung thông tin đăng nhập</w:t>
            </w:r>
          </w:p>
          <w:p w14:paraId="079ADBD9" w14:textId="77777777" w:rsidR="00797234" w:rsidRPr="00B8618F" w:rsidRDefault="00797234" w:rsidP="00BB2F39">
            <w:pPr>
              <w:numPr>
                <w:ilvl w:val="0"/>
                <w:numId w:val="26"/>
              </w:numPr>
              <w:spacing w:line="360" w:lineRule="auto"/>
              <w:ind w:left="321" w:hanging="284"/>
              <w:contextualSpacing/>
              <w:rPr>
                <w:rFonts w:eastAsia="Arial"/>
                <w:sz w:val="26"/>
                <w:szCs w:val="26"/>
              </w:rPr>
            </w:pPr>
            <w:r w:rsidRPr="00B8618F">
              <w:rPr>
                <w:rFonts w:eastAsia="Arial"/>
                <w:sz w:val="26"/>
                <w:szCs w:val="26"/>
              </w:rPr>
              <w:t>Thông tin đăng nhập không chính xác:</w:t>
            </w:r>
          </w:p>
          <w:p w14:paraId="5AF0B852" w14:textId="77777777" w:rsidR="00797234" w:rsidRPr="00B8618F" w:rsidRDefault="00797234" w:rsidP="00BB2F39">
            <w:pPr>
              <w:numPr>
                <w:ilvl w:val="0"/>
                <w:numId w:val="28"/>
              </w:numPr>
              <w:spacing w:line="360" w:lineRule="auto"/>
              <w:contextualSpacing/>
              <w:rPr>
                <w:rFonts w:eastAsia="Arial"/>
                <w:sz w:val="26"/>
                <w:szCs w:val="26"/>
              </w:rPr>
            </w:pPr>
            <w:r w:rsidRPr="00B8618F">
              <w:rPr>
                <w:rFonts w:eastAsia="Arial"/>
                <w:sz w:val="26"/>
                <w:szCs w:val="26"/>
              </w:rPr>
              <w:t>Hệ thống hiển thị thông báo lỗi</w:t>
            </w:r>
          </w:p>
          <w:p w14:paraId="5FDC0D3C" w14:textId="77777777" w:rsidR="00797234" w:rsidRPr="00B8618F" w:rsidRDefault="00797234" w:rsidP="00BB2F39">
            <w:pPr>
              <w:numPr>
                <w:ilvl w:val="0"/>
                <w:numId w:val="28"/>
              </w:numPr>
              <w:spacing w:line="360" w:lineRule="auto"/>
              <w:contextualSpacing/>
              <w:rPr>
                <w:rFonts w:eastAsia="Arial"/>
                <w:sz w:val="26"/>
                <w:szCs w:val="26"/>
              </w:rPr>
            </w:pPr>
            <w:r w:rsidRPr="00B8618F">
              <w:rPr>
                <w:rFonts w:eastAsia="Arial"/>
                <w:sz w:val="26"/>
                <w:szCs w:val="26"/>
              </w:rPr>
              <w:t>Người dùng nhập lại thông tin đăng nhập</w:t>
            </w:r>
          </w:p>
          <w:p w14:paraId="17F4A2C5" w14:textId="77777777" w:rsidR="00797234" w:rsidRPr="00B8618F" w:rsidRDefault="00797234" w:rsidP="00BB2F39">
            <w:pPr>
              <w:numPr>
                <w:ilvl w:val="0"/>
                <w:numId w:val="26"/>
              </w:numPr>
              <w:spacing w:line="360" w:lineRule="auto"/>
              <w:ind w:left="321" w:hanging="284"/>
              <w:contextualSpacing/>
              <w:rPr>
                <w:rFonts w:eastAsia="Arial"/>
                <w:sz w:val="26"/>
                <w:szCs w:val="26"/>
              </w:rPr>
            </w:pPr>
            <w:r w:rsidRPr="00B8618F">
              <w:rPr>
                <w:rFonts w:eastAsia="Arial"/>
                <w:sz w:val="26"/>
                <w:szCs w:val="26"/>
              </w:rPr>
              <w:t>Thông tin đăng nhập không tồn tại:</w:t>
            </w:r>
          </w:p>
          <w:p w14:paraId="1F152F98" w14:textId="77777777" w:rsidR="00797234" w:rsidRPr="00B8618F" w:rsidRDefault="00797234" w:rsidP="00D01B3C">
            <w:pPr>
              <w:spacing w:line="360" w:lineRule="auto"/>
              <w:rPr>
                <w:rFonts w:eastAsia="Times New Roman"/>
                <w:sz w:val="26"/>
                <w:szCs w:val="26"/>
              </w:rPr>
            </w:pPr>
            <w:r w:rsidRPr="00B8618F">
              <w:rPr>
                <w:rFonts w:eastAsia="Arial"/>
                <w:sz w:val="26"/>
                <w:szCs w:val="26"/>
              </w:rPr>
              <w:t>Hệ thống hiển thị thông báo lỗi</w:t>
            </w:r>
          </w:p>
          <w:p w14:paraId="0ACF8D66" w14:textId="77777777" w:rsidR="00797234" w:rsidRPr="00B8618F" w:rsidRDefault="00797234" w:rsidP="00BB2F39">
            <w:pPr>
              <w:pStyle w:val="ListParagraph"/>
              <w:numPr>
                <w:ilvl w:val="0"/>
                <w:numId w:val="39"/>
              </w:numPr>
              <w:spacing w:line="360" w:lineRule="auto"/>
              <w:rPr>
                <w:rFonts w:eastAsia="Times New Roman"/>
                <w:sz w:val="26"/>
                <w:szCs w:val="26"/>
                <w:lang w:val="vi"/>
              </w:rPr>
            </w:pPr>
            <w:r w:rsidRPr="00B8618F">
              <w:rPr>
                <w:rFonts w:eastAsia="Arial"/>
                <w:sz w:val="26"/>
                <w:szCs w:val="26"/>
              </w:rPr>
              <w:t>Người dùng nhập lại thông tin đăng nhập</w:t>
            </w:r>
          </w:p>
        </w:tc>
      </w:tr>
      <w:tr w:rsidR="00797234" w:rsidRPr="00B8618F" w14:paraId="1A863D8B" w14:textId="77777777" w:rsidTr="6FA4BF4A">
        <w:trPr>
          <w:trHeight w:val="450"/>
        </w:trPr>
        <w:tc>
          <w:tcPr>
            <w:tcW w:w="2707"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tcPr>
          <w:p w14:paraId="071B9013" w14:textId="77777777" w:rsidR="00797234" w:rsidRPr="00B8618F" w:rsidRDefault="00797234" w:rsidP="00D01B3C">
            <w:pPr>
              <w:spacing w:line="360" w:lineRule="auto"/>
              <w:rPr>
                <w:rFonts w:eastAsia="Times New Roman"/>
                <w:b/>
                <w:sz w:val="26"/>
                <w:szCs w:val="26"/>
                <w:lang w:val="vi"/>
              </w:rPr>
            </w:pPr>
            <w:r w:rsidRPr="00B8618F">
              <w:rPr>
                <w:rFonts w:eastAsia="Times New Roman"/>
                <w:b/>
                <w:sz w:val="26"/>
                <w:szCs w:val="26"/>
                <w:lang w:val="vi"/>
              </w:rPr>
              <w:t>Ưu tiên:</w:t>
            </w:r>
          </w:p>
        </w:tc>
        <w:tc>
          <w:tcPr>
            <w:tcW w:w="6365" w:type="dxa"/>
            <w:tcBorders>
              <w:bottom w:val="single" w:sz="8" w:space="0" w:color="000000" w:themeColor="text1"/>
              <w:right w:val="single" w:sz="8" w:space="0" w:color="000000" w:themeColor="text1"/>
            </w:tcBorders>
            <w:tcMar>
              <w:top w:w="0" w:type="dxa"/>
              <w:left w:w="100" w:type="dxa"/>
              <w:bottom w:w="0" w:type="dxa"/>
              <w:right w:w="100" w:type="dxa"/>
            </w:tcMar>
          </w:tcPr>
          <w:p w14:paraId="4772CF44" w14:textId="77777777" w:rsidR="00797234" w:rsidRPr="00B8618F" w:rsidRDefault="00797234" w:rsidP="00D01B3C">
            <w:pPr>
              <w:spacing w:line="360" w:lineRule="auto"/>
              <w:rPr>
                <w:rFonts w:eastAsia="Times New Roman"/>
                <w:sz w:val="26"/>
                <w:szCs w:val="26"/>
              </w:rPr>
            </w:pPr>
            <w:r w:rsidRPr="00B8618F">
              <w:rPr>
                <w:rFonts w:eastAsia="Times New Roman"/>
                <w:sz w:val="26"/>
                <w:szCs w:val="26"/>
              </w:rPr>
              <w:t>Trung bình</w:t>
            </w:r>
          </w:p>
        </w:tc>
      </w:tr>
      <w:tr w:rsidR="00797234" w:rsidRPr="00B8618F" w14:paraId="78720750" w14:textId="77777777" w:rsidTr="6FA4BF4A">
        <w:trPr>
          <w:trHeight w:val="450"/>
        </w:trPr>
        <w:tc>
          <w:tcPr>
            <w:tcW w:w="2707"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tcPr>
          <w:p w14:paraId="2AF3CF2B" w14:textId="77777777" w:rsidR="00797234" w:rsidRPr="00B8618F" w:rsidRDefault="00797234" w:rsidP="00D01B3C">
            <w:pPr>
              <w:spacing w:line="360" w:lineRule="auto"/>
              <w:rPr>
                <w:rFonts w:eastAsia="Times New Roman"/>
                <w:b/>
                <w:sz w:val="26"/>
                <w:szCs w:val="26"/>
                <w:lang w:val="vi"/>
              </w:rPr>
            </w:pPr>
            <w:r w:rsidRPr="00B8618F">
              <w:rPr>
                <w:rFonts w:eastAsia="Times New Roman"/>
                <w:b/>
                <w:sz w:val="26"/>
                <w:szCs w:val="26"/>
                <w:lang w:val="vi"/>
              </w:rPr>
              <w:t>Tần suất sử dụng:</w:t>
            </w:r>
          </w:p>
        </w:tc>
        <w:tc>
          <w:tcPr>
            <w:tcW w:w="6365" w:type="dxa"/>
            <w:tcBorders>
              <w:bottom w:val="single" w:sz="8" w:space="0" w:color="000000" w:themeColor="text1"/>
              <w:right w:val="single" w:sz="8" w:space="0" w:color="000000" w:themeColor="text1"/>
            </w:tcBorders>
            <w:tcMar>
              <w:top w:w="0" w:type="dxa"/>
              <w:left w:w="100" w:type="dxa"/>
              <w:bottom w:w="0" w:type="dxa"/>
              <w:right w:w="100" w:type="dxa"/>
            </w:tcMar>
          </w:tcPr>
          <w:p w14:paraId="665F7E02" w14:textId="77777777" w:rsidR="00797234" w:rsidRPr="00B8618F" w:rsidRDefault="00797234" w:rsidP="00D01B3C">
            <w:pPr>
              <w:spacing w:line="360" w:lineRule="auto"/>
              <w:rPr>
                <w:rFonts w:eastAsia="Times New Roman"/>
                <w:sz w:val="26"/>
                <w:szCs w:val="26"/>
                <w:lang w:val="vi"/>
              </w:rPr>
            </w:pPr>
            <w:r w:rsidRPr="00B8618F">
              <w:rPr>
                <w:rFonts w:eastAsia="Times New Roman"/>
                <w:sz w:val="26"/>
                <w:szCs w:val="26"/>
                <w:lang w:val="vi"/>
              </w:rPr>
              <w:t>Cao</w:t>
            </w:r>
          </w:p>
        </w:tc>
      </w:tr>
    </w:tbl>
    <w:p w14:paraId="498F7A2E" w14:textId="3D3A9721" w:rsidR="00797234" w:rsidRPr="00B8618F" w:rsidRDefault="75A84189" w:rsidP="00D01B3C">
      <w:pPr>
        <w:spacing w:afterLines="100" w:after="240" w:line="360" w:lineRule="auto"/>
        <w:jc w:val="center"/>
        <w:rPr>
          <w:rFonts w:eastAsia="SimHei"/>
          <w:i/>
          <w:iCs/>
          <w:lang w:eastAsia="ja-JP"/>
        </w:rPr>
      </w:pPr>
      <w:r w:rsidRPr="00B8618F">
        <w:rPr>
          <w:rFonts w:eastAsia="SimHei"/>
          <w:i/>
          <w:lang w:val="vi" w:eastAsia="ja-JP"/>
        </w:rPr>
        <w:t xml:space="preserve">Bảng </w:t>
      </w:r>
      <w:r w:rsidR="00797234" w:rsidRPr="00B8618F">
        <w:rPr>
          <w:rFonts w:eastAsia="SimHei"/>
          <w:i/>
          <w:iCs/>
          <w:lang w:val="vi" w:eastAsia="ja-JP"/>
        </w:rPr>
        <w:fldChar w:fldCharType="begin"/>
      </w:r>
      <w:r w:rsidR="00797234" w:rsidRPr="00B8618F">
        <w:rPr>
          <w:rFonts w:eastAsia="SimHei"/>
          <w:i/>
          <w:lang w:val="vi" w:eastAsia="ja-JP"/>
        </w:rPr>
        <w:instrText xml:space="preserve"> STYLEREF 1 \s </w:instrText>
      </w:r>
      <w:r w:rsidR="00797234" w:rsidRPr="00B8618F">
        <w:rPr>
          <w:rFonts w:eastAsia="SimHei"/>
          <w:i/>
          <w:iCs/>
          <w:lang w:val="vi" w:eastAsia="ja-JP"/>
        </w:rPr>
        <w:fldChar w:fldCharType="separate"/>
      </w:r>
      <w:r w:rsidRPr="00B8618F">
        <w:rPr>
          <w:rFonts w:eastAsia="SimHei"/>
          <w:i/>
          <w:lang w:val="vi" w:eastAsia="ja-JP"/>
        </w:rPr>
        <w:t>3</w:t>
      </w:r>
      <w:r w:rsidR="00797234" w:rsidRPr="00B8618F">
        <w:rPr>
          <w:rFonts w:eastAsia="SimHei"/>
          <w:i/>
          <w:iCs/>
          <w:lang w:val="vi" w:eastAsia="ja-JP"/>
        </w:rPr>
        <w:fldChar w:fldCharType="end"/>
      </w:r>
      <w:r w:rsidRPr="00B8618F">
        <w:rPr>
          <w:rFonts w:eastAsia="SimHei"/>
          <w:i/>
          <w:lang w:eastAsia="ja-JP"/>
        </w:rPr>
        <w:t>.</w:t>
      </w:r>
      <w:r w:rsidR="4E46DAFC" w:rsidRPr="00B8618F">
        <w:rPr>
          <w:rFonts w:eastAsia="SimHei"/>
          <w:i/>
          <w:lang w:eastAsia="ja-JP"/>
        </w:rPr>
        <w:t>1</w:t>
      </w:r>
      <w:r w:rsidR="379A2739" w:rsidRPr="00B8618F">
        <w:rPr>
          <w:rFonts w:eastAsia="SimHei"/>
          <w:i/>
          <w:lang w:eastAsia="ja-JP"/>
        </w:rPr>
        <w:t>6</w:t>
      </w:r>
      <w:bookmarkStart w:id="81" w:name="_Toc27165"/>
      <w:r w:rsidRPr="00B8618F">
        <w:rPr>
          <w:rFonts w:eastAsia="SimHei"/>
          <w:i/>
          <w:lang w:eastAsia="ja-JP"/>
        </w:rPr>
        <w:t>. Mô tả Use Case “Đăng nhập”</w:t>
      </w:r>
      <w:bookmarkEnd w:id="81"/>
    </w:p>
    <w:p w14:paraId="6796D921" w14:textId="77777777" w:rsidR="00D2069F" w:rsidRDefault="48F572E9" w:rsidP="00D01B3C">
      <w:pPr>
        <w:keepNext/>
        <w:spacing w:afterLines="100" w:after="240" w:line="360" w:lineRule="auto"/>
        <w:jc w:val="center"/>
      </w:pPr>
      <w:r w:rsidRPr="00B8618F">
        <w:rPr>
          <w:noProof/>
        </w:rPr>
        <w:lastRenderedPageBreak/>
        <w:drawing>
          <wp:inline distT="0" distB="0" distL="0" distR="0" wp14:anchorId="18400D36" wp14:editId="67AADE52">
            <wp:extent cx="5981700" cy="5867400"/>
            <wp:effectExtent l="0" t="0" r="0" b="0"/>
            <wp:docPr id="5208488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93565" name=""/>
                    <pic:cNvPicPr/>
                  </pic:nvPicPr>
                  <pic:blipFill>
                    <a:blip r:embed="rId13">
                      <a:extLst>
                        <a:ext uri="{28A0092B-C50C-407E-A947-70E740481C1C}">
                          <a14:useLocalDpi xmlns:a14="http://schemas.microsoft.com/office/drawing/2010/main" val="0"/>
                        </a:ext>
                      </a:extLst>
                    </a:blip>
                    <a:stretch>
                      <a:fillRect/>
                    </a:stretch>
                  </pic:blipFill>
                  <pic:spPr>
                    <a:xfrm>
                      <a:off x="0" y="0"/>
                      <a:ext cx="5981700" cy="5867400"/>
                    </a:xfrm>
                    <a:prstGeom prst="rect">
                      <a:avLst/>
                    </a:prstGeom>
                  </pic:spPr>
                </pic:pic>
              </a:graphicData>
            </a:graphic>
          </wp:inline>
        </w:drawing>
      </w:r>
    </w:p>
    <w:p w14:paraId="204F02C4" w14:textId="63ACE783" w:rsidR="00797234" w:rsidRPr="00D2069F" w:rsidRDefault="00D2069F" w:rsidP="00D01B3C">
      <w:pPr>
        <w:pStyle w:val="Caption"/>
        <w:spacing w:before="0" w:after="0" w:line="360" w:lineRule="auto"/>
      </w:pPr>
      <w:r>
        <w:t xml:space="preserve">Hình </w:t>
      </w:r>
      <w:r>
        <w:fldChar w:fldCharType="begin"/>
      </w:r>
      <w:r>
        <w:instrText>SEQ Hình \* ARABIC</w:instrText>
      </w:r>
      <w:r>
        <w:fldChar w:fldCharType="separate"/>
      </w:r>
      <w:r w:rsidR="00724A6F">
        <w:rPr>
          <w:noProof/>
        </w:rPr>
        <w:t>22</w:t>
      </w:r>
      <w:r>
        <w:fldChar w:fldCharType="end"/>
      </w:r>
      <w:r w:rsidRPr="00B87D04">
        <w:t>. Sơ đồ hoạt động chức năng “Đăng nhập”</w:t>
      </w:r>
    </w:p>
    <w:p w14:paraId="1BD6D59F" w14:textId="77777777" w:rsidR="00D2069F" w:rsidRDefault="00D2069F" w:rsidP="00D01B3C">
      <w:pPr>
        <w:spacing w:after="0" w:line="360" w:lineRule="auto"/>
        <w:rPr>
          <w:rFonts w:eastAsiaTheme="majorEastAsia"/>
          <w:i/>
          <w:iCs/>
          <w:color w:val="auto"/>
          <w:lang w:eastAsia="ja-JP"/>
        </w:rPr>
      </w:pPr>
      <w:r>
        <w:br w:type="page"/>
      </w:r>
    </w:p>
    <w:p w14:paraId="41F493F0" w14:textId="7CBEE367" w:rsidR="791A1CF5" w:rsidRPr="00E8709C" w:rsidRDefault="791A1CF5" w:rsidP="00D01B3C">
      <w:pPr>
        <w:pStyle w:val="Heading4"/>
        <w:spacing w:before="0" w:after="0"/>
      </w:pPr>
      <w:r w:rsidRPr="00B8618F">
        <w:lastRenderedPageBreak/>
        <w:t>3.</w:t>
      </w:r>
      <w:r w:rsidR="3CF6E089" w:rsidRPr="00B8618F">
        <w:t>2.3.2</w:t>
      </w:r>
      <w:r w:rsidRPr="00B8618F">
        <w:t xml:space="preserve">. </w:t>
      </w:r>
      <w:r w:rsidR="75A84189" w:rsidRPr="00B8618F">
        <w:rPr>
          <w:lang w:val="vi"/>
        </w:rPr>
        <w:t>Quản lý  người dùng</w:t>
      </w:r>
      <w:r w:rsidR="00E8709C">
        <w:t>.</w:t>
      </w:r>
    </w:p>
    <w:p w14:paraId="6F8DF449" w14:textId="20F406E5" w:rsidR="00D2069F" w:rsidRPr="006127C2" w:rsidRDefault="00D2069F" w:rsidP="00D01B3C">
      <w:pPr>
        <w:pStyle w:val="Heading5"/>
        <w:spacing w:before="0" w:after="0"/>
      </w:pPr>
      <w:r w:rsidRPr="006127C2">
        <w:t>3.2.</w:t>
      </w:r>
      <w:r w:rsidR="006127C2" w:rsidRPr="006127C2">
        <w:t>3.2.1. Xem chi tiết người dùng</w:t>
      </w:r>
      <w:r w:rsidR="00E8709C">
        <w:t>.</w:t>
      </w:r>
    </w:p>
    <w:tbl>
      <w:tblPr>
        <w:tblStyle w:val="TableGrid2"/>
        <w:tblW w:w="9360" w:type="dxa"/>
        <w:tblLayout w:type="fixed"/>
        <w:tblLook w:val="06A0" w:firstRow="1" w:lastRow="0" w:firstColumn="1" w:lastColumn="0" w:noHBand="1" w:noVBand="1"/>
      </w:tblPr>
      <w:tblGrid>
        <w:gridCol w:w="2730"/>
        <w:gridCol w:w="6630"/>
      </w:tblGrid>
      <w:tr w:rsidR="00797234" w:rsidRPr="00B8618F" w14:paraId="1D0EC0EB" w14:textId="77777777" w:rsidTr="00097FEB">
        <w:trPr>
          <w:trHeight w:val="300"/>
        </w:trPr>
        <w:tc>
          <w:tcPr>
            <w:tcW w:w="27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8" w:type="dxa"/>
              <w:right w:w="108" w:type="dxa"/>
            </w:tcMar>
          </w:tcPr>
          <w:p w14:paraId="6AB788B2"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Tên Use Case</w:t>
            </w:r>
          </w:p>
        </w:tc>
        <w:tc>
          <w:tcPr>
            <w:tcW w:w="6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E04110C" w14:textId="32659814" w:rsidR="00797234" w:rsidRPr="00B8618F" w:rsidRDefault="2CE236D9" w:rsidP="00D01B3C">
            <w:pPr>
              <w:spacing w:line="360" w:lineRule="auto"/>
              <w:rPr>
                <w:rFonts w:eastAsia="Times New Roman"/>
                <w:sz w:val="26"/>
                <w:szCs w:val="26"/>
                <w:lang w:val="vi"/>
              </w:rPr>
            </w:pPr>
            <w:r w:rsidRPr="00B8618F">
              <w:rPr>
                <w:rFonts w:eastAsia="Times New Roman"/>
                <w:sz w:val="26"/>
                <w:szCs w:val="26"/>
                <w:lang w:val="vi"/>
              </w:rPr>
              <w:t>Xem chi tiết</w:t>
            </w:r>
            <w:r w:rsidR="75A84189" w:rsidRPr="00B8618F">
              <w:rPr>
                <w:rFonts w:eastAsia="Times New Roman"/>
                <w:sz w:val="26"/>
                <w:szCs w:val="26"/>
                <w:lang w:val="vi"/>
              </w:rPr>
              <w:t xml:space="preserve"> người dùng</w:t>
            </w:r>
          </w:p>
        </w:tc>
      </w:tr>
      <w:tr w:rsidR="00797234" w:rsidRPr="00B8618F" w14:paraId="4EC3C21F" w14:textId="77777777" w:rsidTr="00097FEB">
        <w:trPr>
          <w:trHeight w:val="300"/>
        </w:trPr>
        <w:tc>
          <w:tcPr>
            <w:tcW w:w="27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8" w:type="dxa"/>
              <w:right w:w="108" w:type="dxa"/>
            </w:tcMar>
          </w:tcPr>
          <w:p w14:paraId="5A0BBCC1"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Tác nhân</w:t>
            </w:r>
          </w:p>
        </w:tc>
        <w:tc>
          <w:tcPr>
            <w:tcW w:w="6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F551999"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Quản trị viên</w:t>
            </w:r>
          </w:p>
        </w:tc>
      </w:tr>
      <w:tr w:rsidR="00797234" w:rsidRPr="00B8618F" w14:paraId="1B96F28B" w14:textId="77777777" w:rsidTr="00097FEB">
        <w:trPr>
          <w:trHeight w:val="300"/>
        </w:trPr>
        <w:tc>
          <w:tcPr>
            <w:tcW w:w="27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8" w:type="dxa"/>
              <w:right w:w="108" w:type="dxa"/>
            </w:tcMar>
          </w:tcPr>
          <w:p w14:paraId="46FAFA4D"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Mô tả</w:t>
            </w:r>
          </w:p>
        </w:tc>
        <w:tc>
          <w:tcPr>
            <w:tcW w:w="6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5612A0D"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Quản trị viên thực hiện các chức năng quản lý người dùng xem người dùng .</w:t>
            </w:r>
          </w:p>
        </w:tc>
      </w:tr>
      <w:tr w:rsidR="00797234" w:rsidRPr="00B8618F" w14:paraId="52B3D894" w14:textId="77777777" w:rsidTr="00097FEB">
        <w:trPr>
          <w:trHeight w:val="300"/>
        </w:trPr>
        <w:tc>
          <w:tcPr>
            <w:tcW w:w="27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8" w:type="dxa"/>
              <w:right w:w="108" w:type="dxa"/>
            </w:tcMar>
          </w:tcPr>
          <w:p w14:paraId="08E36C5B"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Sự kiện kích hoạt</w:t>
            </w:r>
          </w:p>
        </w:tc>
        <w:tc>
          <w:tcPr>
            <w:tcW w:w="6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7C098D5"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Click vào nút “Người dùng” trên giao diện</w:t>
            </w:r>
          </w:p>
        </w:tc>
      </w:tr>
      <w:tr w:rsidR="00797234" w:rsidRPr="00B8618F" w14:paraId="19E7BA8B" w14:textId="77777777" w:rsidTr="00097FEB">
        <w:trPr>
          <w:trHeight w:val="300"/>
        </w:trPr>
        <w:tc>
          <w:tcPr>
            <w:tcW w:w="27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8" w:type="dxa"/>
              <w:right w:w="108" w:type="dxa"/>
            </w:tcMar>
          </w:tcPr>
          <w:p w14:paraId="58887E41"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Tiền điều kiện</w:t>
            </w:r>
          </w:p>
        </w:tc>
        <w:tc>
          <w:tcPr>
            <w:tcW w:w="6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7607150"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 xml:space="preserve">Quản trị viên đã đăng nhập hệ thống với quyền </w:t>
            </w:r>
          </w:p>
        </w:tc>
      </w:tr>
      <w:tr w:rsidR="00797234" w:rsidRPr="00B8618F" w14:paraId="15E95182" w14:textId="77777777" w:rsidTr="00097FEB">
        <w:trPr>
          <w:trHeight w:val="300"/>
        </w:trPr>
        <w:tc>
          <w:tcPr>
            <w:tcW w:w="27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8" w:type="dxa"/>
              <w:right w:w="108" w:type="dxa"/>
            </w:tcMar>
          </w:tcPr>
          <w:p w14:paraId="69EC2DFA"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Luồng sự kiện chính (Thành công)</w:t>
            </w:r>
          </w:p>
        </w:tc>
        <w:tc>
          <w:tcPr>
            <w:tcW w:w="6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4ACB49A" w14:textId="77777777" w:rsidR="00797234" w:rsidRPr="00B8618F" w:rsidRDefault="00797234" w:rsidP="00D01B3C">
            <w:pPr>
              <w:spacing w:line="360" w:lineRule="auto"/>
              <w:rPr>
                <w:rFonts w:eastAsia="Arial"/>
                <w:sz w:val="26"/>
                <w:szCs w:val="26"/>
                <w:lang w:val="vi"/>
              </w:rPr>
            </w:pPr>
            <w:r w:rsidRPr="00B8618F">
              <w:rPr>
                <w:rFonts w:eastAsia="Times New Roman"/>
                <w:b/>
                <w:bCs/>
                <w:sz w:val="26"/>
                <w:szCs w:val="26"/>
                <w:lang w:val="vi"/>
              </w:rPr>
              <w:t xml:space="preserve">1. </w:t>
            </w:r>
            <w:r w:rsidRPr="00B8618F">
              <w:rPr>
                <w:rFonts w:eastAsia="Times New Roman"/>
                <w:sz w:val="26"/>
                <w:szCs w:val="26"/>
                <w:lang w:val="vi"/>
              </w:rPr>
              <w:t>Chọn “Người dùng” trên menu</w:t>
            </w:r>
          </w:p>
          <w:p w14:paraId="10993730" w14:textId="77777777" w:rsidR="00797234" w:rsidRPr="00B8618F" w:rsidRDefault="00797234" w:rsidP="00D01B3C">
            <w:pPr>
              <w:spacing w:line="360" w:lineRule="auto"/>
              <w:rPr>
                <w:rFonts w:eastAsia="Arial"/>
                <w:sz w:val="26"/>
                <w:szCs w:val="26"/>
                <w:lang w:val="vi"/>
              </w:rPr>
            </w:pPr>
            <w:r w:rsidRPr="00B8618F">
              <w:rPr>
                <w:rFonts w:eastAsia="Times New Roman"/>
                <w:b/>
                <w:bCs/>
                <w:sz w:val="26"/>
                <w:szCs w:val="26"/>
                <w:lang w:val="vi"/>
              </w:rPr>
              <w:t>2.</w:t>
            </w:r>
            <w:r w:rsidRPr="00B8618F">
              <w:rPr>
                <w:rFonts w:eastAsia="Times New Roman"/>
                <w:sz w:val="26"/>
                <w:szCs w:val="26"/>
                <w:lang w:val="vi"/>
              </w:rPr>
              <w:t xml:space="preserve"> Hiển thị danh sách người dùng hiện tại</w:t>
            </w:r>
          </w:p>
          <w:p w14:paraId="60E6EB9A" w14:textId="77777777" w:rsidR="00797234" w:rsidRPr="00B8618F" w:rsidRDefault="00797234" w:rsidP="00D01B3C">
            <w:pPr>
              <w:spacing w:line="360" w:lineRule="auto"/>
              <w:rPr>
                <w:rFonts w:eastAsia="Arial"/>
                <w:sz w:val="26"/>
                <w:szCs w:val="26"/>
                <w:lang w:val="vi"/>
              </w:rPr>
            </w:pPr>
            <w:r w:rsidRPr="00B8618F">
              <w:rPr>
                <w:rFonts w:eastAsia="Times New Roman"/>
                <w:b/>
                <w:bCs/>
                <w:sz w:val="26"/>
                <w:szCs w:val="26"/>
                <w:lang w:val="vi"/>
              </w:rPr>
              <w:t>3.</w:t>
            </w:r>
            <w:r w:rsidRPr="00B8618F">
              <w:rPr>
                <w:rFonts w:eastAsia="Times New Roman"/>
                <w:sz w:val="26"/>
                <w:szCs w:val="26"/>
                <w:lang w:val="vi"/>
              </w:rPr>
              <w:t xml:space="preserve"> Xem chi tiết thông tin của người dùng</w:t>
            </w:r>
          </w:p>
        </w:tc>
      </w:tr>
      <w:tr w:rsidR="00797234" w:rsidRPr="00B8618F" w14:paraId="3887219B" w14:textId="77777777" w:rsidTr="00097FEB">
        <w:trPr>
          <w:trHeight w:val="300"/>
        </w:trPr>
        <w:tc>
          <w:tcPr>
            <w:tcW w:w="27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8" w:type="dxa"/>
              <w:right w:w="108" w:type="dxa"/>
            </w:tcMar>
          </w:tcPr>
          <w:p w14:paraId="32E8A48C"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Luồng sự kiện thay thế (Lỗi hệ thống / dữ liệu không hợp lệ)</w:t>
            </w:r>
          </w:p>
        </w:tc>
        <w:tc>
          <w:tcPr>
            <w:tcW w:w="6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1FD4ACE"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Hiển thị thông báo lỗi :</w:t>
            </w:r>
          </w:p>
          <w:p w14:paraId="0D2B804E" w14:textId="77777777" w:rsidR="00797234" w:rsidRPr="00B8618F" w:rsidRDefault="00797234" w:rsidP="00D01B3C">
            <w:pPr>
              <w:spacing w:line="360" w:lineRule="auto"/>
              <w:rPr>
                <w:rFonts w:eastAsia="Arial"/>
                <w:sz w:val="26"/>
                <w:szCs w:val="26"/>
                <w:lang w:val="vi"/>
              </w:rPr>
            </w:pPr>
            <w:r w:rsidRPr="00B8618F">
              <w:rPr>
                <w:rFonts w:eastAsia="Times New Roman"/>
                <w:b/>
                <w:bCs/>
                <w:sz w:val="26"/>
                <w:szCs w:val="26"/>
                <w:lang w:val="vi"/>
              </w:rPr>
              <w:t>1</w:t>
            </w:r>
            <w:r w:rsidRPr="00B8618F">
              <w:rPr>
                <w:rFonts w:eastAsia="Times New Roman"/>
                <w:sz w:val="26"/>
                <w:szCs w:val="26"/>
                <w:lang w:val="vi"/>
              </w:rPr>
              <w:t xml:space="preserve">. Thiếu thông tin bắt buộc </w:t>
            </w:r>
          </w:p>
          <w:p w14:paraId="58E5DE0A" w14:textId="77777777" w:rsidR="00797234" w:rsidRPr="00B8618F" w:rsidRDefault="00797234" w:rsidP="00D01B3C">
            <w:pPr>
              <w:spacing w:line="360" w:lineRule="auto"/>
              <w:rPr>
                <w:rFonts w:eastAsia="Arial"/>
                <w:sz w:val="26"/>
                <w:szCs w:val="26"/>
                <w:lang w:val="vi"/>
              </w:rPr>
            </w:pPr>
            <w:r w:rsidRPr="00B8618F">
              <w:rPr>
                <w:rFonts w:eastAsia="Times New Roman"/>
                <w:b/>
                <w:bCs/>
                <w:sz w:val="26"/>
                <w:szCs w:val="26"/>
                <w:lang w:val="vi"/>
              </w:rPr>
              <w:t>2</w:t>
            </w:r>
            <w:r w:rsidRPr="00B8618F">
              <w:rPr>
                <w:rFonts w:eastAsia="Times New Roman"/>
                <w:sz w:val="26"/>
                <w:szCs w:val="26"/>
                <w:lang w:val="vi"/>
              </w:rPr>
              <w:t>. Không thể thực hiện thao tác thêm</w:t>
            </w:r>
          </w:p>
          <w:p w14:paraId="05841E32"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 xml:space="preserve">3. Lỗi kết nối </w:t>
            </w:r>
          </w:p>
        </w:tc>
      </w:tr>
      <w:tr w:rsidR="00797234" w:rsidRPr="00B8618F" w14:paraId="5E1A7CC5" w14:textId="77777777" w:rsidTr="00097FEB">
        <w:trPr>
          <w:trHeight w:val="300"/>
        </w:trPr>
        <w:tc>
          <w:tcPr>
            <w:tcW w:w="27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8" w:type="dxa"/>
              <w:right w:w="108" w:type="dxa"/>
            </w:tcMar>
          </w:tcPr>
          <w:p w14:paraId="33210F0D"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Hậu điều kiện</w:t>
            </w:r>
          </w:p>
        </w:tc>
        <w:tc>
          <w:tcPr>
            <w:tcW w:w="6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64B341A"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Danh sách người dùng được cập nhập theo thao tác thực hiện</w:t>
            </w:r>
          </w:p>
        </w:tc>
      </w:tr>
      <w:tr w:rsidR="00797234" w:rsidRPr="00B8618F" w14:paraId="5E356BCD" w14:textId="77777777" w:rsidTr="00097FEB">
        <w:trPr>
          <w:trHeight w:val="300"/>
        </w:trPr>
        <w:tc>
          <w:tcPr>
            <w:tcW w:w="27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8" w:type="dxa"/>
              <w:right w:w="108" w:type="dxa"/>
            </w:tcMar>
          </w:tcPr>
          <w:p w14:paraId="39317BAA"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 xml:space="preserve">Ưu tiên </w:t>
            </w:r>
          </w:p>
        </w:tc>
        <w:tc>
          <w:tcPr>
            <w:tcW w:w="6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A620A64"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Thấp</w:t>
            </w:r>
          </w:p>
        </w:tc>
      </w:tr>
      <w:tr w:rsidR="00797234" w:rsidRPr="00B8618F" w14:paraId="625B7AFB" w14:textId="77777777" w:rsidTr="00097FEB">
        <w:trPr>
          <w:trHeight w:val="555"/>
        </w:trPr>
        <w:tc>
          <w:tcPr>
            <w:tcW w:w="27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8" w:type="dxa"/>
              <w:right w:w="108" w:type="dxa"/>
            </w:tcMar>
          </w:tcPr>
          <w:p w14:paraId="427590A2"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Tần suất sử dụng</w:t>
            </w:r>
          </w:p>
        </w:tc>
        <w:tc>
          <w:tcPr>
            <w:tcW w:w="6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33A65AD"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Xem tất cả thông tin người dùng của hệ thống .</w:t>
            </w:r>
          </w:p>
        </w:tc>
      </w:tr>
    </w:tbl>
    <w:p w14:paraId="6A89E6EB" w14:textId="7BFFE309" w:rsidR="00797234" w:rsidRPr="00B8618F" w:rsidRDefault="20257F8B" w:rsidP="00D01B3C">
      <w:pPr>
        <w:spacing w:after="0" w:line="360" w:lineRule="auto"/>
        <w:jc w:val="center"/>
        <w:rPr>
          <w:lang w:eastAsia="ja-JP"/>
        </w:rPr>
      </w:pPr>
      <w:r w:rsidRPr="0712E60F">
        <w:rPr>
          <w:lang w:val="vi" w:eastAsia="ja-JP"/>
        </w:rPr>
        <w:t xml:space="preserve">Bảng </w:t>
      </w:r>
      <w:r w:rsidR="75A84189" w:rsidRPr="0712E60F">
        <w:rPr>
          <w:lang w:val="vi" w:eastAsia="ja-JP"/>
        </w:rPr>
        <w:fldChar w:fldCharType="begin"/>
      </w:r>
      <w:r w:rsidR="75A84189" w:rsidRPr="0712E60F">
        <w:rPr>
          <w:lang w:val="vi" w:eastAsia="ja-JP"/>
        </w:rPr>
        <w:instrText xml:space="preserve"> STYLEREF 1 \s </w:instrText>
      </w:r>
      <w:r w:rsidR="75A84189" w:rsidRPr="0712E60F">
        <w:rPr>
          <w:lang w:val="vi" w:eastAsia="ja-JP"/>
        </w:rPr>
        <w:fldChar w:fldCharType="separate"/>
      </w:r>
      <w:r w:rsidRPr="0712E60F">
        <w:rPr>
          <w:lang w:val="vi" w:eastAsia="ja-JP"/>
        </w:rPr>
        <w:t>3</w:t>
      </w:r>
      <w:r w:rsidR="75A84189" w:rsidRPr="0712E60F">
        <w:rPr>
          <w:lang w:val="vi" w:eastAsia="ja-JP"/>
        </w:rPr>
        <w:fldChar w:fldCharType="end"/>
      </w:r>
      <w:r w:rsidRPr="0712E60F">
        <w:rPr>
          <w:lang w:eastAsia="ja-JP"/>
        </w:rPr>
        <w:t>.</w:t>
      </w:r>
      <w:r w:rsidR="364B97DB" w:rsidRPr="0712E60F">
        <w:rPr>
          <w:lang w:eastAsia="ja-JP"/>
        </w:rPr>
        <w:t>1</w:t>
      </w:r>
      <w:r w:rsidR="64C424C5" w:rsidRPr="0712E60F">
        <w:rPr>
          <w:lang w:eastAsia="ja-JP"/>
        </w:rPr>
        <w:t>7</w:t>
      </w:r>
      <w:bookmarkStart w:id="82" w:name="_Toc18098"/>
      <w:r w:rsidRPr="0712E60F">
        <w:rPr>
          <w:lang w:eastAsia="ja-JP"/>
        </w:rPr>
        <w:t>. Mô tả Use Case “</w:t>
      </w:r>
      <w:r w:rsidR="34051E07" w:rsidRPr="0712E60F">
        <w:rPr>
          <w:lang w:eastAsia="ja-JP"/>
        </w:rPr>
        <w:t>Xem chi tiết người dùng</w:t>
      </w:r>
      <w:r w:rsidRPr="0712E60F">
        <w:rPr>
          <w:lang w:eastAsia="ja-JP"/>
        </w:rPr>
        <w:t>”</w:t>
      </w:r>
      <w:bookmarkEnd w:id="82"/>
    </w:p>
    <w:p w14:paraId="76D2D2A0" w14:textId="77777777" w:rsidR="00D2069F" w:rsidRDefault="6A4638A3" w:rsidP="00D01B3C">
      <w:pPr>
        <w:keepNext/>
        <w:spacing w:afterLines="50" w:after="120" w:line="360" w:lineRule="auto"/>
        <w:jc w:val="center"/>
      </w:pPr>
      <w:r w:rsidRPr="00B8618F">
        <w:rPr>
          <w:noProof/>
        </w:rPr>
        <w:lastRenderedPageBreak/>
        <w:drawing>
          <wp:inline distT="0" distB="0" distL="0" distR="0" wp14:anchorId="78C806D1" wp14:editId="1D1E9B8E">
            <wp:extent cx="5981700" cy="4333875"/>
            <wp:effectExtent l="0" t="0" r="0" b="0"/>
            <wp:docPr id="5280163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16303" name=""/>
                    <pic:cNvPicPr/>
                  </pic:nvPicPr>
                  <pic:blipFill>
                    <a:blip r:embed="rId29">
                      <a:extLst>
                        <a:ext uri="{28A0092B-C50C-407E-A947-70E740481C1C}">
                          <a14:useLocalDpi xmlns:a14="http://schemas.microsoft.com/office/drawing/2010/main" val="0"/>
                        </a:ext>
                      </a:extLst>
                    </a:blip>
                    <a:stretch>
                      <a:fillRect/>
                    </a:stretch>
                  </pic:blipFill>
                  <pic:spPr>
                    <a:xfrm>
                      <a:off x="0" y="0"/>
                      <a:ext cx="5981700" cy="4333875"/>
                    </a:xfrm>
                    <a:prstGeom prst="rect">
                      <a:avLst/>
                    </a:prstGeom>
                  </pic:spPr>
                </pic:pic>
              </a:graphicData>
            </a:graphic>
          </wp:inline>
        </w:drawing>
      </w:r>
    </w:p>
    <w:p w14:paraId="3476D101" w14:textId="5AF45118" w:rsidR="00797234" w:rsidRDefault="00D2069F" w:rsidP="00D01B3C">
      <w:pPr>
        <w:pStyle w:val="Caption"/>
        <w:spacing w:before="0" w:after="0" w:line="360" w:lineRule="auto"/>
        <w:rPr>
          <w:noProof/>
        </w:rPr>
      </w:pPr>
      <w:r>
        <w:t xml:space="preserve">Hình </w:t>
      </w:r>
      <w:r>
        <w:fldChar w:fldCharType="begin"/>
      </w:r>
      <w:r>
        <w:instrText>SEQ Hình \* ARABIC</w:instrText>
      </w:r>
      <w:r>
        <w:fldChar w:fldCharType="separate"/>
      </w:r>
      <w:r w:rsidR="00724A6F">
        <w:rPr>
          <w:noProof/>
        </w:rPr>
        <w:t>23</w:t>
      </w:r>
      <w:r>
        <w:fldChar w:fldCharType="end"/>
      </w:r>
      <w:r w:rsidRPr="00F02F15">
        <w:rPr>
          <w:noProof/>
        </w:rPr>
        <w:t>. Sơ đồ hoạt động “Xem chi tiết người dùng”</w:t>
      </w:r>
    </w:p>
    <w:p w14:paraId="6A5D258F" w14:textId="77777777" w:rsidR="006127C2" w:rsidRDefault="006127C2" w:rsidP="00D01B3C">
      <w:pPr>
        <w:spacing w:after="0" w:line="360" w:lineRule="auto"/>
      </w:pPr>
      <w:r>
        <w:br w:type="page"/>
      </w:r>
    </w:p>
    <w:p w14:paraId="528E2164" w14:textId="4226EC77" w:rsidR="006127C2" w:rsidRPr="006127C2" w:rsidRDefault="006127C2" w:rsidP="00D01B3C">
      <w:pPr>
        <w:pStyle w:val="Heading5"/>
        <w:spacing w:before="0" w:after="0"/>
      </w:pPr>
      <w:r w:rsidRPr="006127C2">
        <w:lastRenderedPageBreak/>
        <w:t>3.2.3.2.1. Thêm người dùng</w:t>
      </w:r>
      <w:r w:rsidR="00E8709C">
        <w:t>.</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610"/>
        <w:gridCol w:w="6750"/>
      </w:tblGrid>
      <w:tr w:rsidR="37446A99" w:rsidRPr="00B8618F" w14:paraId="3F766C92" w14:textId="77777777" w:rsidTr="00097FEB">
        <w:trPr>
          <w:trHeight w:val="300"/>
        </w:trPr>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Pr>
          <w:p w14:paraId="5518BC03" w14:textId="1BA76173" w:rsidR="37446A99" w:rsidRPr="00B8618F" w:rsidRDefault="37446A99" w:rsidP="00D01B3C">
            <w:pPr>
              <w:spacing w:after="0" w:line="360" w:lineRule="auto"/>
            </w:pPr>
            <w:r w:rsidRPr="00B8618F">
              <w:rPr>
                <w:rFonts w:eastAsia="Times New Roman"/>
                <w:lang w:val="vi"/>
              </w:rPr>
              <w:t>Tên Use Case</w:t>
            </w:r>
            <w:r w:rsidRPr="00B8618F">
              <w:rPr>
                <w:rFonts w:eastAsia="Times New Roman"/>
              </w:rPr>
              <w:t xml:space="preserve"> </w:t>
            </w:r>
          </w:p>
        </w:tc>
        <w:tc>
          <w:tcPr>
            <w:tcW w:w="67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DEA146" w14:textId="3814446B" w:rsidR="37446A99" w:rsidRPr="00B8618F" w:rsidRDefault="37446A99" w:rsidP="00D01B3C">
            <w:pPr>
              <w:spacing w:after="0" w:line="360" w:lineRule="auto"/>
            </w:pPr>
            <w:r w:rsidRPr="00B8618F">
              <w:rPr>
                <w:rFonts w:eastAsia="Times New Roman"/>
                <w:lang w:val="vi"/>
              </w:rPr>
              <w:t>Thêm người dùng</w:t>
            </w:r>
            <w:r w:rsidRPr="00B8618F">
              <w:rPr>
                <w:rFonts w:eastAsia="Times New Roman"/>
              </w:rPr>
              <w:t xml:space="preserve"> </w:t>
            </w:r>
          </w:p>
        </w:tc>
      </w:tr>
      <w:tr w:rsidR="37446A99" w:rsidRPr="00B8618F" w14:paraId="3500AB8C" w14:textId="77777777" w:rsidTr="00097FEB">
        <w:trPr>
          <w:trHeight w:val="300"/>
        </w:trPr>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Pr>
          <w:p w14:paraId="5426AABE" w14:textId="15DD07BB" w:rsidR="37446A99" w:rsidRPr="00B8618F" w:rsidRDefault="37446A99" w:rsidP="00D01B3C">
            <w:pPr>
              <w:spacing w:after="0" w:line="360" w:lineRule="auto"/>
            </w:pPr>
            <w:r w:rsidRPr="00B8618F">
              <w:rPr>
                <w:rFonts w:eastAsia="Times New Roman"/>
                <w:lang w:val="vi"/>
              </w:rPr>
              <w:t>Tác nhân</w:t>
            </w:r>
            <w:r w:rsidRPr="00B8618F">
              <w:rPr>
                <w:rFonts w:eastAsia="Times New Roman"/>
              </w:rPr>
              <w:t xml:space="preserve"> </w:t>
            </w:r>
          </w:p>
        </w:tc>
        <w:tc>
          <w:tcPr>
            <w:tcW w:w="67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5C3BE7" w14:textId="52B3165D" w:rsidR="37446A99" w:rsidRPr="00B8618F" w:rsidRDefault="37446A99" w:rsidP="00D01B3C">
            <w:pPr>
              <w:spacing w:after="0" w:line="360" w:lineRule="auto"/>
            </w:pPr>
            <w:r w:rsidRPr="00B8618F">
              <w:rPr>
                <w:rFonts w:eastAsia="Times New Roman"/>
                <w:lang w:val="vi"/>
              </w:rPr>
              <w:t>Quản trị viên</w:t>
            </w:r>
            <w:r w:rsidRPr="00B8618F">
              <w:rPr>
                <w:rFonts w:eastAsia="Times New Roman"/>
              </w:rPr>
              <w:t xml:space="preserve"> </w:t>
            </w:r>
          </w:p>
        </w:tc>
      </w:tr>
      <w:tr w:rsidR="37446A99" w:rsidRPr="00B8618F" w14:paraId="559B13C0" w14:textId="77777777" w:rsidTr="00097FEB">
        <w:trPr>
          <w:trHeight w:val="300"/>
        </w:trPr>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Pr>
          <w:p w14:paraId="03F5BB97" w14:textId="4CE2ECF9" w:rsidR="37446A99" w:rsidRPr="00B8618F" w:rsidRDefault="37446A99" w:rsidP="00D01B3C">
            <w:pPr>
              <w:spacing w:after="0" w:line="360" w:lineRule="auto"/>
            </w:pPr>
            <w:r w:rsidRPr="00B8618F">
              <w:rPr>
                <w:rFonts w:eastAsia="Times New Roman"/>
                <w:lang w:val="vi"/>
              </w:rPr>
              <w:t>Mô tả</w:t>
            </w:r>
            <w:r w:rsidRPr="00B8618F">
              <w:rPr>
                <w:rFonts w:eastAsia="Times New Roman"/>
              </w:rPr>
              <w:t xml:space="preserve"> </w:t>
            </w:r>
          </w:p>
        </w:tc>
        <w:tc>
          <w:tcPr>
            <w:tcW w:w="67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BBEB51" w14:textId="070011FF" w:rsidR="37446A99" w:rsidRPr="00B8618F" w:rsidRDefault="37446A99" w:rsidP="00D01B3C">
            <w:pPr>
              <w:spacing w:after="0" w:line="360" w:lineRule="auto"/>
            </w:pPr>
            <w:r w:rsidRPr="00B8618F">
              <w:rPr>
                <w:rFonts w:eastAsia="Times New Roman"/>
                <w:lang w:val="vi"/>
              </w:rPr>
              <w:t xml:space="preserve">Quản trị viên thực hiện các chức năng quản lý người dùng thêm người dùng </w:t>
            </w:r>
            <w:r w:rsidRPr="00B8618F">
              <w:rPr>
                <w:rFonts w:eastAsia="Times New Roman"/>
              </w:rPr>
              <w:t xml:space="preserve"> </w:t>
            </w:r>
          </w:p>
        </w:tc>
      </w:tr>
      <w:tr w:rsidR="37446A99" w:rsidRPr="00B8618F" w14:paraId="55C45A6B" w14:textId="77777777" w:rsidTr="00097FEB">
        <w:trPr>
          <w:trHeight w:val="300"/>
        </w:trPr>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Pr>
          <w:p w14:paraId="50247264" w14:textId="688B7792" w:rsidR="37446A99" w:rsidRPr="00B8618F" w:rsidRDefault="37446A99" w:rsidP="00D01B3C">
            <w:pPr>
              <w:spacing w:after="0" w:line="360" w:lineRule="auto"/>
            </w:pPr>
            <w:r w:rsidRPr="00B8618F">
              <w:rPr>
                <w:rFonts w:eastAsia="Times New Roman"/>
                <w:lang w:val="vi"/>
              </w:rPr>
              <w:t>Sự kiện kích hoạt</w:t>
            </w:r>
            <w:r w:rsidRPr="00B8618F">
              <w:rPr>
                <w:rFonts w:eastAsia="Times New Roman"/>
              </w:rPr>
              <w:t xml:space="preserve"> </w:t>
            </w:r>
          </w:p>
        </w:tc>
        <w:tc>
          <w:tcPr>
            <w:tcW w:w="67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EE101F3" w14:textId="1365EA91" w:rsidR="37446A99" w:rsidRPr="00B8618F" w:rsidRDefault="37446A99" w:rsidP="00D01B3C">
            <w:pPr>
              <w:spacing w:after="0" w:line="360" w:lineRule="auto"/>
            </w:pPr>
            <w:r w:rsidRPr="00B8618F">
              <w:rPr>
                <w:rFonts w:eastAsia="Times New Roman"/>
                <w:lang w:val="vi"/>
              </w:rPr>
              <w:t>Click vào nút “Người dùng” trên giao diện</w:t>
            </w:r>
            <w:r w:rsidRPr="00B8618F">
              <w:rPr>
                <w:rFonts w:eastAsia="Times New Roman"/>
              </w:rPr>
              <w:t xml:space="preserve"> </w:t>
            </w:r>
          </w:p>
        </w:tc>
      </w:tr>
      <w:tr w:rsidR="37446A99" w:rsidRPr="00B8618F" w14:paraId="6C2B1AD9" w14:textId="77777777" w:rsidTr="00097FEB">
        <w:trPr>
          <w:trHeight w:val="300"/>
        </w:trPr>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Pr>
          <w:p w14:paraId="22FF4F66" w14:textId="0CCC4EE4" w:rsidR="37446A99" w:rsidRPr="00B8618F" w:rsidRDefault="37446A99" w:rsidP="00D01B3C">
            <w:pPr>
              <w:spacing w:after="0" w:line="360" w:lineRule="auto"/>
            </w:pPr>
            <w:r w:rsidRPr="00B8618F">
              <w:rPr>
                <w:rFonts w:eastAsia="Times New Roman"/>
                <w:lang w:val="vi"/>
              </w:rPr>
              <w:t>Tiền điều kiện</w:t>
            </w:r>
            <w:r w:rsidRPr="00B8618F">
              <w:rPr>
                <w:rFonts w:eastAsia="Times New Roman"/>
              </w:rPr>
              <w:t xml:space="preserve"> </w:t>
            </w:r>
          </w:p>
        </w:tc>
        <w:tc>
          <w:tcPr>
            <w:tcW w:w="67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4F36D1" w14:textId="48832447" w:rsidR="37446A99" w:rsidRPr="00B8618F" w:rsidRDefault="37446A99" w:rsidP="00D01B3C">
            <w:pPr>
              <w:spacing w:after="0" w:line="360" w:lineRule="auto"/>
            </w:pPr>
            <w:r w:rsidRPr="00B8618F">
              <w:rPr>
                <w:rFonts w:eastAsia="Times New Roman"/>
                <w:lang w:val="vi"/>
              </w:rPr>
              <w:t xml:space="preserve">Quản trị viên đã đăng nhập hệ thống với quyền </w:t>
            </w:r>
            <w:r w:rsidRPr="00B8618F">
              <w:rPr>
                <w:rFonts w:eastAsia="Times New Roman"/>
              </w:rPr>
              <w:t xml:space="preserve"> </w:t>
            </w:r>
          </w:p>
        </w:tc>
      </w:tr>
      <w:tr w:rsidR="37446A99" w:rsidRPr="00B8618F" w14:paraId="7DFCA988" w14:textId="77777777" w:rsidTr="00097FEB">
        <w:trPr>
          <w:trHeight w:val="300"/>
        </w:trPr>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Pr>
          <w:p w14:paraId="1FA989A7" w14:textId="1C0384D7" w:rsidR="37446A99" w:rsidRPr="00B8618F" w:rsidRDefault="37446A99" w:rsidP="00D01B3C">
            <w:pPr>
              <w:spacing w:after="0" w:line="360" w:lineRule="auto"/>
            </w:pPr>
            <w:r w:rsidRPr="00B8618F">
              <w:rPr>
                <w:rFonts w:eastAsia="Times New Roman"/>
                <w:lang w:val="vi"/>
              </w:rPr>
              <w:t>Luồng sự kiện chính (Thành công)</w:t>
            </w:r>
            <w:r w:rsidRPr="00B8618F">
              <w:rPr>
                <w:rFonts w:eastAsia="Times New Roman"/>
              </w:rPr>
              <w:t xml:space="preserve"> </w:t>
            </w:r>
          </w:p>
        </w:tc>
        <w:tc>
          <w:tcPr>
            <w:tcW w:w="67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02A95B" w14:textId="2D212B23" w:rsidR="37446A99" w:rsidRPr="00B8618F" w:rsidRDefault="37446A99" w:rsidP="00D01B3C">
            <w:pPr>
              <w:spacing w:after="0" w:line="360" w:lineRule="auto"/>
            </w:pPr>
            <w:r w:rsidRPr="00B8618F">
              <w:rPr>
                <w:rFonts w:eastAsia="Times New Roman"/>
                <w:b/>
                <w:bCs/>
                <w:lang w:val="vi"/>
              </w:rPr>
              <w:t xml:space="preserve">1. </w:t>
            </w:r>
            <w:r w:rsidRPr="00B8618F">
              <w:rPr>
                <w:rFonts w:eastAsia="Times New Roman"/>
                <w:lang w:val="vi"/>
              </w:rPr>
              <w:t>Chọn “Người dùng” trên menu</w:t>
            </w:r>
            <w:r w:rsidRPr="00B8618F">
              <w:rPr>
                <w:rFonts w:eastAsia="Times New Roman"/>
              </w:rPr>
              <w:t xml:space="preserve"> </w:t>
            </w:r>
          </w:p>
          <w:p w14:paraId="5F5214A5" w14:textId="24F480F8" w:rsidR="37446A99" w:rsidRPr="00B8618F" w:rsidRDefault="37446A99" w:rsidP="00D01B3C">
            <w:pPr>
              <w:spacing w:after="0" w:line="360" w:lineRule="auto"/>
            </w:pPr>
            <w:r w:rsidRPr="00B8618F">
              <w:rPr>
                <w:rFonts w:eastAsia="Times New Roman"/>
                <w:b/>
                <w:bCs/>
                <w:lang w:val="vi"/>
              </w:rPr>
              <w:t>2.</w:t>
            </w:r>
            <w:r w:rsidRPr="00B8618F">
              <w:rPr>
                <w:rFonts w:eastAsia="Times New Roman"/>
                <w:lang w:val="vi"/>
              </w:rPr>
              <w:t xml:space="preserve"> Hiển thị danh sách người dùng hiện tại</w:t>
            </w:r>
            <w:r w:rsidRPr="00B8618F">
              <w:rPr>
                <w:rFonts w:eastAsia="Times New Roman"/>
              </w:rPr>
              <w:t xml:space="preserve"> </w:t>
            </w:r>
          </w:p>
          <w:p w14:paraId="31C66E2A" w14:textId="0B719CB1" w:rsidR="37446A99" w:rsidRPr="00B8618F" w:rsidRDefault="37446A99" w:rsidP="00D01B3C">
            <w:pPr>
              <w:spacing w:after="0" w:line="360" w:lineRule="auto"/>
            </w:pPr>
            <w:r w:rsidRPr="00B8618F">
              <w:rPr>
                <w:rFonts w:eastAsia="Times New Roman"/>
                <w:b/>
                <w:bCs/>
                <w:lang w:val="vi"/>
              </w:rPr>
              <w:t>3.</w:t>
            </w:r>
            <w:r w:rsidRPr="00B8618F">
              <w:rPr>
                <w:rFonts w:eastAsia="Times New Roman"/>
                <w:lang w:val="vi"/>
              </w:rPr>
              <w:t xml:space="preserve"> Chọn vào chức năng thêm người dùng mới </w:t>
            </w:r>
            <w:r w:rsidRPr="00B8618F">
              <w:rPr>
                <w:rFonts w:eastAsia="Times New Roman"/>
              </w:rPr>
              <w:t xml:space="preserve"> </w:t>
            </w:r>
          </w:p>
          <w:p w14:paraId="1673363A" w14:textId="7131E82B" w:rsidR="37446A99" w:rsidRPr="00B8618F" w:rsidRDefault="37446A99" w:rsidP="00D01B3C">
            <w:pPr>
              <w:spacing w:after="0" w:line="360" w:lineRule="auto"/>
            </w:pPr>
            <w:r w:rsidRPr="00B8618F">
              <w:rPr>
                <w:rFonts w:eastAsia="Times New Roman"/>
                <w:b/>
                <w:bCs/>
                <w:lang w:val="vi"/>
              </w:rPr>
              <w:t>4.</w:t>
            </w:r>
            <w:r w:rsidRPr="00B8618F">
              <w:rPr>
                <w:rFonts w:eastAsia="Times New Roman"/>
                <w:lang w:val="vi"/>
              </w:rPr>
              <w:t xml:space="preserve"> Hiển thị form tương ứng thêm người dùng mới</w:t>
            </w:r>
            <w:r w:rsidRPr="00B8618F">
              <w:rPr>
                <w:rFonts w:eastAsia="Times New Roman"/>
              </w:rPr>
              <w:t xml:space="preserve"> </w:t>
            </w:r>
          </w:p>
          <w:p w14:paraId="4BF47CAB" w14:textId="34696BE7" w:rsidR="37446A99" w:rsidRPr="00B8618F" w:rsidRDefault="37446A99" w:rsidP="00D01B3C">
            <w:pPr>
              <w:spacing w:after="0" w:line="360" w:lineRule="auto"/>
            </w:pPr>
            <w:r w:rsidRPr="00B8618F">
              <w:rPr>
                <w:rFonts w:eastAsia="Times New Roman"/>
                <w:b/>
                <w:bCs/>
                <w:lang w:val="vi"/>
              </w:rPr>
              <w:t>5.</w:t>
            </w:r>
            <w:r w:rsidRPr="00B8618F">
              <w:rPr>
                <w:rFonts w:eastAsia="Times New Roman"/>
                <w:lang w:val="vi"/>
              </w:rPr>
              <w:t xml:space="preserve"> Nhập dữ liệu </w:t>
            </w:r>
            <w:r w:rsidRPr="00B8618F">
              <w:rPr>
                <w:rFonts w:eastAsia="Times New Roman"/>
              </w:rPr>
              <w:t xml:space="preserve"> </w:t>
            </w:r>
          </w:p>
          <w:p w14:paraId="3D59519F" w14:textId="47FB1280" w:rsidR="37446A99" w:rsidRPr="00B8618F" w:rsidRDefault="37446A99" w:rsidP="00D01B3C">
            <w:pPr>
              <w:spacing w:after="0" w:line="360" w:lineRule="auto"/>
            </w:pPr>
            <w:r w:rsidRPr="00B8618F">
              <w:rPr>
                <w:rFonts w:eastAsia="Times New Roman"/>
                <w:b/>
                <w:bCs/>
                <w:lang w:val="vi"/>
              </w:rPr>
              <w:t xml:space="preserve">6. </w:t>
            </w:r>
            <w:r w:rsidRPr="00B8618F">
              <w:rPr>
                <w:rFonts w:eastAsia="Times New Roman"/>
                <w:lang w:val="vi"/>
              </w:rPr>
              <w:t>Xác nhận thao tác</w:t>
            </w:r>
            <w:r w:rsidRPr="00B8618F">
              <w:rPr>
                <w:rFonts w:eastAsia="Times New Roman"/>
              </w:rPr>
              <w:t xml:space="preserve"> </w:t>
            </w:r>
          </w:p>
          <w:p w14:paraId="6119486B" w14:textId="56D92703" w:rsidR="37446A99" w:rsidRPr="00B8618F" w:rsidRDefault="37446A99" w:rsidP="00D01B3C">
            <w:pPr>
              <w:spacing w:after="0" w:line="360" w:lineRule="auto"/>
            </w:pPr>
            <w:r w:rsidRPr="00B8618F">
              <w:rPr>
                <w:rFonts w:eastAsia="Times New Roman"/>
                <w:b/>
                <w:bCs/>
                <w:lang w:val="vi"/>
              </w:rPr>
              <w:t>7</w:t>
            </w:r>
            <w:r w:rsidRPr="00B8618F">
              <w:rPr>
                <w:rFonts w:eastAsia="Times New Roman"/>
                <w:lang w:val="vi"/>
              </w:rPr>
              <w:t>. Lưu dữ liệu và hiển thị thông báo thành công</w:t>
            </w:r>
            <w:r w:rsidRPr="00B8618F">
              <w:rPr>
                <w:rFonts w:eastAsia="Times New Roman"/>
              </w:rPr>
              <w:t xml:space="preserve"> </w:t>
            </w:r>
          </w:p>
        </w:tc>
      </w:tr>
      <w:tr w:rsidR="37446A99" w:rsidRPr="00B8618F" w14:paraId="26130170" w14:textId="77777777" w:rsidTr="00097FEB">
        <w:trPr>
          <w:trHeight w:val="300"/>
        </w:trPr>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Pr>
          <w:p w14:paraId="4828D041" w14:textId="7D790C17" w:rsidR="37446A99" w:rsidRPr="00B8618F" w:rsidRDefault="37446A99" w:rsidP="00D01B3C">
            <w:pPr>
              <w:spacing w:after="0" w:line="360" w:lineRule="auto"/>
            </w:pPr>
            <w:r w:rsidRPr="00B8618F">
              <w:rPr>
                <w:rFonts w:eastAsia="Times New Roman"/>
                <w:lang w:val="vi"/>
              </w:rPr>
              <w:t>Luồng sự kiện thay thế (Lỗi hệ thống / dữ liệu không hợp lệ)</w:t>
            </w:r>
            <w:r w:rsidRPr="00B8618F">
              <w:rPr>
                <w:rFonts w:eastAsia="Times New Roman"/>
              </w:rPr>
              <w:t xml:space="preserve"> </w:t>
            </w:r>
          </w:p>
        </w:tc>
        <w:tc>
          <w:tcPr>
            <w:tcW w:w="67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903569" w14:textId="57E133F3" w:rsidR="37446A99" w:rsidRPr="00B8618F" w:rsidRDefault="37446A99" w:rsidP="00D01B3C">
            <w:pPr>
              <w:spacing w:after="0" w:line="360" w:lineRule="auto"/>
            </w:pPr>
            <w:r w:rsidRPr="00B8618F">
              <w:rPr>
                <w:rFonts w:eastAsia="Times New Roman"/>
                <w:lang w:val="vi"/>
              </w:rPr>
              <w:t>Hiển thị thông báo lỗi :</w:t>
            </w:r>
            <w:r w:rsidRPr="00B8618F">
              <w:rPr>
                <w:rFonts w:eastAsia="Times New Roman"/>
              </w:rPr>
              <w:t xml:space="preserve"> </w:t>
            </w:r>
          </w:p>
          <w:p w14:paraId="5945DDFA" w14:textId="5EE68452" w:rsidR="37446A99" w:rsidRPr="00B8618F" w:rsidRDefault="37446A99" w:rsidP="00D01B3C">
            <w:pPr>
              <w:spacing w:after="0" w:line="360" w:lineRule="auto"/>
            </w:pPr>
            <w:r w:rsidRPr="00B8618F">
              <w:rPr>
                <w:rFonts w:eastAsia="Times New Roman"/>
                <w:b/>
                <w:bCs/>
                <w:lang w:val="vi"/>
              </w:rPr>
              <w:t>1</w:t>
            </w:r>
            <w:r w:rsidRPr="00B8618F">
              <w:rPr>
                <w:rFonts w:eastAsia="Times New Roman"/>
                <w:lang w:val="vi"/>
              </w:rPr>
              <w:t xml:space="preserve">. Thiếu thông tin bắt buộc </w:t>
            </w:r>
            <w:r w:rsidRPr="00B8618F">
              <w:rPr>
                <w:rFonts w:eastAsia="Times New Roman"/>
              </w:rPr>
              <w:t xml:space="preserve"> </w:t>
            </w:r>
          </w:p>
          <w:p w14:paraId="61FA0213" w14:textId="6BA3D428" w:rsidR="37446A99" w:rsidRPr="00B8618F" w:rsidRDefault="37446A99" w:rsidP="00D01B3C">
            <w:pPr>
              <w:spacing w:after="0" w:line="360" w:lineRule="auto"/>
            </w:pPr>
            <w:r w:rsidRPr="00B8618F">
              <w:rPr>
                <w:rFonts w:eastAsia="Times New Roman"/>
                <w:b/>
                <w:bCs/>
                <w:lang w:val="vi"/>
              </w:rPr>
              <w:t>2</w:t>
            </w:r>
            <w:r w:rsidRPr="00B8618F">
              <w:rPr>
                <w:rFonts w:eastAsia="Times New Roman"/>
                <w:lang w:val="vi"/>
              </w:rPr>
              <w:t>. Không thể thực hiện thao tác thêm</w:t>
            </w:r>
            <w:r w:rsidRPr="00B8618F">
              <w:rPr>
                <w:rFonts w:eastAsia="Times New Roman"/>
              </w:rPr>
              <w:t xml:space="preserve"> </w:t>
            </w:r>
          </w:p>
        </w:tc>
      </w:tr>
      <w:tr w:rsidR="37446A99" w:rsidRPr="00B8618F" w14:paraId="72614C53" w14:textId="77777777" w:rsidTr="00097FEB">
        <w:trPr>
          <w:trHeight w:val="300"/>
        </w:trPr>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Pr>
          <w:p w14:paraId="543F9433" w14:textId="7B6C4433" w:rsidR="37446A99" w:rsidRPr="00B8618F" w:rsidRDefault="37446A99" w:rsidP="00D01B3C">
            <w:pPr>
              <w:spacing w:after="0" w:line="360" w:lineRule="auto"/>
            </w:pPr>
            <w:r w:rsidRPr="00B8618F">
              <w:rPr>
                <w:rFonts w:eastAsia="Times New Roman"/>
                <w:lang w:val="vi"/>
              </w:rPr>
              <w:t>Hậu điều kiện</w:t>
            </w:r>
            <w:r w:rsidRPr="00B8618F">
              <w:rPr>
                <w:rFonts w:eastAsia="Times New Roman"/>
              </w:rPr>
              <w:t xml:space="preserve"> </w:t>
            </w:r>
          </w:p>
        </w:tc>
        <w:tc>
          <w:tcPr>
            <w:tcW w:w="67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E317DC" w14:textId="4E84D438" w:rsidR="37446A99" w:rsidRPr="00B8618F" w:rsidRDefault="37446A99" w:rsidP="00D01B3C">
            <w:pPr>
              <w:spacing w:after="0" w:line="360" w:lineRule="auto"/>
            </w:pPr>
            <w:r w:rsidRPr="00B8618F">
              <w:rPr>
                <w:rFonts w:eastAsia="Times New Roman"/>
                <w:lang w:val="vi"/>
              </w:rPr>
              <w:t>Danh sách người dùng được cập nhập theo thao tác thực hiện</w:t>
            </w:r>
            <w:r w:rsidRPr="00B8618F">
              <w:rPr>
                <w:rFonts w:eastAsia="Times New Roman"/>
              </w:rPr>
              <w:t xml:space="preserve"> </w:t>
            </w:r>
          </w:p>
        </w:tc>
      </w:tr>
      <w:tr w:rsidR="37446A99" w:rsidRPr="00B8618F" w14:paraId="7AB3FB5D" w14:textId="77777777" w:rsidTr="00097FEB">
        <w:trPr>
          <w:trHeight w:val="300"/>
        </w:trPr>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Pr>
          <w:p w14:paraId="4DA3992B" w14:textId="779D2D28" w:rsidR="37446A99" w:rsidRPr="00B8618F" w:rsidRDefault="37446A99" w:rsidP="00D01B3C">
            <w:pPr>
              <w:spacing w:after="0" w:line="360" w:lineRule="auto"/>
            </w:pPr>
            <w:r w:rsidRPr="00B8618F">
              <w:rPr>
                <w:rFonts w:eastAsia="Times New Roman"/>
                <w:lang w:val="vi"/>
              </w:rPr>
              <w:t xml:space="preserve">Ưu tiên   </w:t>
            </w:r>
            <w:r w:rsidRPr="00B8618F">
              <w:rPr>
                <w:rFonts w:eastAsia="Times New Roman"/>
              </w:rPr>
              <w:t xml:space="preserve"> </w:t>
            </w:r>
          </w:p>
        </w:tc>
        <w:tc>
          <w:tcPr>
            <w:tcW w:w="67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02124F" w14:textId="2A59F375" w:rsidR="37446A99" w:rsidRPr="00B8618F" w:rsidRDefault="37446A99" w:rsidP="00D01B3C">
            <w:pPr>
              <w:spacing w:after="0" w:line="360" w:lineRule="auto"/>
            </w:pPr>
            <w:r w:rsidRPr="00B8618F">
              <w:rPr>
                <w:rFonts w:eastAsia="Times New Roman"/>
                <w:lang w:val="vi"/>
              </w:rPr>
              <w:t>Cao</w:t>
            </w:r>
            <w:r w:rsidRPr="00B8618F">
              <w:rPr>
                <w:rFonts w:eastAsia="Times New Roman"/>
              </w:rPr>
              <w:t xml:space="preserve"> </w:t>
            </w:r>
          </w:p>
        </w:tc>
      </w:tr>
      <w:tr w:rsidR="37446A99" w:rsidRPr="00B8618F" w14:paraId="2BE6C747" w14:textId="77777777" w:rsidTr="00097FEB">
        <w:trPr>
          <w:trHeight w:val="300"/>
        </w:trPr>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Pr>
          <w:p w14:paraId="00C1F6EA" w14:textId="23C5101F" w:rsidR="37446A99" w:rsidRPr="00B8618F" w:rsidRDefault="37446A99" w:rsidP="00D01B3C">
            <w:pPr>
              <w:spacing w:after="0" w:line="360" w:lineRule="auto"/>
            </w:pPr>
            <w:r w:rsidRPr="00B8618F">
              <w:rPr>
                <w:rFonts w:eastAsia="Times New Roman"/>
                <w:lang w:val="vi"/>
              </w:rPr>
              <w:t>Tần xuất sử dụng</w:t>
            </w:r>
            <w:r w:rsidRPr="00B8618F">
              <w:rPr>
                <w:rFonts w:eastAsia="Times New Roman"/>
              </w:rPr>
              <w:t xml:space="preserve"> </w:t>
            </w:r>
          </w:p>
        </w:tc>
        <w:tc>
          <w:tcPr>
            <w:tcW w:w="67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24A68A" w14:textId="792CA24C" w:rsidR="37446A99" w:rsidRPr="00B8618F" w:rsidRDefault="37446A99" w:rsidP="00D01B3C">
            <w:pPr>
              <w:spacing w:after="0" w:line="360" w:lineRule="auto"/>
              <w:rPr>
                <w:rFonts w:eastAsia="Times New Roman"/>
                <w:lang w:val="vi"/>
              </w:rPr>
            </w:pPr>
            <w:r w:rsidRPr="00B8618F">
              <w:rPr>
                <w:rFonts w:eastAsia="Times New Roman"/>
                <w:lang w:val="vi"/>
              </w:rPr>
              <w:t>Khi muốn th</w:t>
            </w:r>
            <w:r w:rsidRPr="795CE8B2">
              <w:rPr>
                <w:rFonts w:eastAsia="Times New Roman"/>
                <w:lang w:val="vi"/>
              </w:rPr>
              <w:t>êm người dùng mới</w:t>
            </w:r>
          </w:p>
        </w:tc>
      </w:tr>
    </w:tbl>
    <w:p w14:paraId="49534BC1" w14:textId="22885A88" w:rsidR="00797234" w:rsidRPr="00B8618F" w:rsidRDefault="00797234" w:rsidP="00D01B3C">
      <w:pPr>
        <w:spacing w:afterLines="100" w:after="240" w:line="360" w:lineRule="auto"/>
        <w:jc w:val="center"/>
        <w:rPr>
          <w:rFonts w:eastAsia="Arial"/>
          <w:i/>
          <w:iCs/>
          <w:lang w:val="vi" w:eastAsia="ja-JP"/>
        </w:rPr>
      </w:pPr>
    </w:p>
    <w:p w14:paraId="1B8DF572" w14:textId="72F0E9B5" w:rsidR="00797234" w:rsidRPr="00B8618F" w:rsidRDefault="75A84189" w:rsidP="00D01B3C">
      <w:pPr>
        <w:spacing w:afterLines="100" w:after="240" w:line="360" w:lineRule="auto"/>
        <w:jc w:val="center"/>
        <w:rPr>
          <w:rFonts w:eastAsia="SimHei"/>
          <w:i/>
          <w:iCs/>
          <w:lang w:eastAsia="ja-JP"/>
        </w:rPr>
      </w:pPr>
      <w:r w:rsidRPr="00B8618F">
        <w:rPr>
          <w:rFonts w:eastAsia="SimHei"/>
          <w:i/>
          <w:lang w:val="vi" w:eastAsia="ja-JP"/>
        </w:rPr>
        <w:t xml:space="preserve">Bảng </w:t>
      </w:r>
      <w:r w:rsidR="00797234" w:rsidRPr="00B8618F">
        <w:rPr>
          <w:rFonts w:eastAsia="SimHei"/>
          <w:i/>
          <w:iCs/>
          <w:lang w:val="vi" w:eastAsia="ja-JP"/>
        </w:rPr>
        <w:fldChar w:fldCharType="begin"/>
      </w:r>
      <w:r w:rsidR="00797234" w:rsidRPr="00B8618F">
        <w:rPr>
          <w:rFonts w:eastAsia="SimHei"/>
          <w:i/>
          <w:lang w:val="vi" w:eastAsia="ja-JP"/>
        </w:rPr>
        <w:instrText xml:space="preserve"> STYLEREF 1 \s </w:instrText>
      </w:r>
      <w:r w:rsidR="00797234" w:rsidRPr="00B8618F">
        <w:rPr>
          <w:rFonts w:eastAsia="SimHei"/>
          <w:i/>
          <w:iCs/>
          <w:lang w:val="vi" w:eastAsia="ja-JP"/>
        </w:rPr>
        <w:fldChar w:fldCharType="separate"/>
      </w:r>
      <w:r w:rsidRPr="00B8618F">
        <w:rPr>
          <w:rFonts w:eastAsia="SimHei"/>
          <w:i/>
          <w:lang w:val="vi" w:eastAsia="ja-JP"/>
        </w:rPr>
        <w:t>3</w:t>
      </w:r>
      <w:r w:rsidR="00797234" w:rsidRPr="00B8618F">
        <w:rPr>
          <w:rFonts w:eastAsia="SimHei"/>
          <w:i/>
          <w:iCs/>
          <w:lang w:val="vi" w:eastAsia="ja-JP"/>
        </w:rPr>
        <w:fldChar w:fldCharType="end"/>
      </w:r>
      <w:r w:rsidRPr="00B8618F">
        <w:rPr>
          <w:rFonts w:eastAsia="SimHei"/>
          <w:i/>
          <w:lang w:eastAsia="ja-JP"/>
        </w:rPr>
        <w:t>.</w:t>
      </w:r>
      <w:r w:rsidR="3FA0CCE7" w:rsidRPr="00B8618F">
        <w:rPr>
          <w:rFonts w:eastAsia="SimHei"/>
          <w:i/>
          <w:lang w:eastAsia="ja-JP"/>
        </w:rPr>
        <w:t xml:space="preserve">15. </w:t>
      </w:r>
      <w:bookmarkStart w:id="83" w:name="_Toc18002"/>
      <w:r w:rsidRPr="00B8618F">
        <w:rPr>
          <w:rFonts w:eastAsia="SimHei"/>
          <w:i/>
          <w:lang w:eastAsia="ja-JP"/>
        </w:rPr>
        <w:t>Mô tả Use Case “</w:t>
      </w:r>
      <w:r w:rsidR="54A20151" w:rsidRPr="00B8618F">
        <w:rPr>
          <w:rFonts w:eastAsia="SimHei"/>
          <w:i/>
          <w:lang w:eastAsia="ja-JP"/>
        </w:rPr>
        <w:t>Thêm</w:t>
      </w:r>
      <w:r w:rsidRPr="00B8618F">
        <w:rPr>
          <w:rFonts w:eastAsia="SimHei"/>
          <w:i/>
          <w:lang w:eastAsia="ja-JP"/>
        </w:rPr>
        <w:t xml:space="preserve"> người dùng”</w:t>
      </w:r>
      <w:bookmarkEnd w:id="83"/>
    </w:p>
    <w:p w14:paraId="5A018702" w14:textId="77777777" w:rsidR="008235FF" w:rsidRDefault="3F40240F" w:rsidP="00D01B3C">
      <w:pPr>
        <w:keepNext/>
        <w:spacing w:afterLines="100" w:after="240" w:line="360" w:lineRule="auto"/>
        <w:jc w:val="center"/>
      </w:pPr>
      <w:r w:rsidRPr="00B8618F">
        <w:rPr>
          <w:noProof/>
        </w:rPr>
        <w:lastRenderedPageBreak/>
        <w:drawing>
          <wp:inline distT="0" distB="0" distL="0" distR="0" wp14:anchorId="7FFDC202" wp14:editId="6AE16DB7">
            <wp:extent cx="5885570" cy="7362825"/>
            <wp:effectExtent l="0" t="0" r="0" b="0"/>
            <wp:docPr id="6495349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53499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90672" cy="7369208"/>
                    </a:xfrm>
                    <a:prstGeom prst="rect">
                      <a:avLst/>
                    </a:prstGeom>
                  </pic:spPr>
                </pic:pic>
              </a:graphicData>
            </a:graphic>
          </wp:inline>
        </w:drawing>
      </w:r>
    </w:p>
    <w:p w14:paraId="3D5EE4C5" w14:textId="17478A22" w:rsidR="3F40240F" w:rsidRPr="00B8618F" w:rsidRDefault="008235FF" w:rsidP="00D01B3C">
      <w:pPr>
        <w:pStyle w:val="Caption"/>
        <w:spacing w:before="0" w:after="0" w:line="360" w:lineRule="auto"/>
      </w:pPr>
      <w:r>
        <w:t xml:space="preserve">Hình </w:t>
      </w:r>
      <w:r>
        <w:fldChar w:fldCharType="begin"/>
      </w:r>
      <w:r>
        <w:instrText>SEQ Hình \* ARABIC</w:instrText>
      </w:r>
      <w:r>
        <w:fldChar w:fldCharType="separate"/>
      </w:r>
      <w:r w:rsidR="00724A6F">
        <w:rPr>
          <w:noProof/>
        </w:rPr>
        <w:t>24</w:t>
      </w:r>
      <w:r>
        <w:fldChar w:fldCharType="end"/>
      </w:r>
      <w:r w:rsidRPr="003F058E">
        <w:rPr>
          <w:noProof/>
        </w:rPr>
        <w:t>. Sơ đồ hoạt động “Thêm người dùng”</w:t>
      </w:r>
    </w:p>
    <w:p w14:paraId="60924212" w14:textId="77777777" w:rsidR="008235FF" w:rsidRDefault="008235FF" w:rsidP="00D01B3C">
      <w:pPr>
        <w:spacing w:after="0" w:line="360" w:lineRule="auto"/>
        <w:rPr>
          <w:i/>
        </w:rPr>
      </w:pPr>
      <w:r>
        <w:rPr>
          <w:i/>
        </w:rPr>
        <w:br w:type="page"/>
      </w:r>
    </w:p>
    <w:p w14:paraId="69618781" w14:textId="6A4A696B" w:rsidR="008235FF" w:rsidRPr="008235FF" w:rsidRDefault="008235FF" w:rsidP="00D01B3C">
      <w:pPr>
        <w:pStyle w:val="Heading5"/>
        <w:spacing w:before="0" w:after="0"/>
      </w:pPr>
      <w:r w:rsidRPr="008235FF">
        <w:lastRenderedPageBreak/>
        <w:t>3.2.3.2.1.</w:t>
      </w:r>
      <w:r>
        <w:t xml:space="preserve"> Xóa người dùng</w:t>
      </w:r>
      <w:r w:rsidR="00E8709C">
        <w:t>.</w:t>
      </w:r>
    </w:p>
    <w:tbl>
      <w:tblPr>
        <w:tblStyle w:val="Style25"/>
        <w:tblW w:w="9025" w:type="dxa"/>
        <w:tblInd w:w="131"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Look w:val="04A0" w:firstRow="1" w:lastRow="0" w:firstColumn="1" w:lastColumn="0" w:noHBand="0" w:noVBand="1"/>
      </w:tblPr>
      <w:tblGrid>
        <w:gridCol w:w="2440"/>
        <w:gridCol w:w="6585"/>
      </w:tblGrid>
      <w:tr w:rsidR="00797234" w:rsidRPr="00B8618F" w14:paraId="2E391A65" w14:textId="77777777" w:rsidTr="006127C2">
        <w:trPr>
          <w:trHeight w:val="300"/>
        </w:trPr>
        <w:tc>
          <w:tcPr>
            <w:tcW w:w="24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AE8F8"/>
            <w:tcMar>
              <w:top w:w="0" w:type="dxa"/>
              <w:left w:w="100" w:type="dxa"/>
              <w:bottom w:w="0" w:type="dxa"/>
              <w:right w:w="100" w:type="dxa"/>
            </w:tcMar>
            <w:vAlign w:val="center"/>
          </w:tcPr>
          <w:p w14:paraId="300DD116"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Tên Use Case</w:t>
            </w:r>
          </w:p>
        </w:tc>
        <w:tc>
          <w:tcPr>
            <w:tcW w:w="6585" w:type="dxa"/>
            <w:tcBorders>
              <w:top w:val="single" w:sz="8" w:space="0" w:color="000000" w:themeColor="text1"/>
              <w:left w:val="single" w:sz="6" w:space="0" w:color="000000" w:themeColor="text1"/>
              <w:bottom w:val="single" w:sz="8" w:space="0" w:color="000000" w:themeColor="text1"/>
              <w:right w:val="single" w:sz="8" w:space="0" w:color="000000" w:themeColor="text1"/>
            </w:tcBorders>
            <w:shd w:val="clear" w:color="auto" w:fill="FFFFFF" w:themeFill="background1"/>
            <w:tcMar>
              <w:top w:w="0" w:type="dxa"/>
              <w:left w:w="100" w:type="dxa"/>
              <w:bottom w:w="0" w:type="dxa"/>
              <w:right w:w="100" w:type="dxa"/>
            </w:tcMar>
            <w:vAlign w:val="center"/>
          </w:tcPr>
          <w:p w14:paraId="1D1AF516" w14:textId="48F7685B" w:rsidR="00797234" w:rsidRPr="00B8618F" w:rsidRDefault="7EF6578A" w:rsidP="00D01B3C">
            <w:pPr>
              <w:spacing w:line="360" w:lineRule="auto"/>
              <w:rPr>
                <w:rFonts w:eastAsia="Times New Roman"/>
                <w:sz w:val="26"/>
                <w:szCs w:val="26"/>
                <w:lang w:val="vi"/>
              </w:rPr>
            </w:pPr>
            <w:r w:rsidRPr="00B8618F">
              <w:rPr>
                <w:rFonts w:eastAsia="Times New Roman"/>
                <w:sz w:val="26"/>
                <w:szCs w:val="26"/>
                <w:lang w:val="vi"/>
              </w:rPr>
              <w:t>Xóa</w:t>
            </w:r>
            <w:r w:rsidR="75A84189" w:rsidRPr="00B8618F">
              <w:rPr>
                <w:rFonts w:eastAsia="Times New Roman"/>
                <w:sz w:val="26"/>
                <w:szCs w:val="26"/>
                <w:lang w:val="vi"/>
              </w:rPr>
              <w:t xml:space="preserve"> người dùng</w:t>
            </w:r>
          </w:p>
        </w:tc>
      </w:tr>
      <w:tr w:rsidR="00797234" w:rsidRPr="00B8618F" w14:paraId="3DB4641A" w14:textId="77777777" w:rsidTr="006127C2">
        <w:trPr>
          <w:trHeight w:val="300"/>
        </w:trPr>
        <w:tc>
          <w:tcPr>
            <w:tcW w:w="2440" w:type="dxa"/>
            <w:tcBorders>
              <w:top w:val="single" w:sz="6" w:space="0" w:color="000000" w:themeColor="text1"/>
              <w:left w:val="single" w:sz="8" w:space="0" w:color="000000" w:themeColor="text1"/>
              <w:bottom w:val="single" w:sz="8" w:space="0" w:color="000000" w:themeColor="text1"/>
              <w:right w:val="single" w:sz="8" w:space="0" w:color="000000" w:themeColor="text1"/>
            </w:tcBorders>
            <w:shd w:val="clear" w:color="auto" w:fill="DAE8F8"/>
            <w:tcMar>
              <w:top w:w="0" w:type="dxa"/>
              <w:left w:w="100" w:type="dxa"/>
              <w:bottom w:w="0" w:type="dxa"/>
              <w:right w:w="100" w:type="dxa"/>
            </w:tcMar>
            <w:vAlign w:val="center"/>
          </w:tcPr>
          <w:p w14:paraId="5FB66084"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Tác nhân</w:t>
            </w:r>
          </w:p>
        </w:tc>
        <w:tc>
          <w:tcPr>
            <w:tcW w:w="6585" w:type="dxa"/>
            <w:tcBorders>
              <w:top w:val="single" w:sz="6" w:space="0" w:color="000000" w:themeColor="text1"/>
              <w:left w:val="single" w:sz="6" w:space="0" w:color="000000" w:themeColor="text1"/>
              <w:bottom w:val="single" w:sz="8" w:space="0" w:color="000000" w:themeColor="text1"/>
              <w:right w:val="single" w:sz="8" w:space="0" w:color="000000" w:themeColor="text1"/>
            </w:tcBorders>
            <w:shd w:val="clear" w:color="auto" w:fill="FFFFFF" w:themeFill="background1"/>
            <w:tcMar>
              <w:top w:w="0" w:type="dxa"/>
              <w:left w:w="100" w:type="dxa"/>
              <w:bottom w:w="0" w:type="dxa"/>
              <w:right w:w="100" w:type="dxa"/>
            </w:tcMar>
            <w:vAlign w:val="center"/>
          </w:tcPr>
          <w:p w14:paraId="72A1A142"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Quản trị viên</w:t>
            </w:r>
          </w:p>
        </w:tc>
      </w:tr>
      <w:tr w:rsidR="00797234" w:rsidRPr="00B8618F" w14:paraId="14B61D31" w14:textId="77777777" w:rsidTr="006127C2">
        <w:trPr>
          <w:trHeight w:val="300"/>
        </w:trPr>
        <w:tc>
          <w:tcPr>
            <w:tcW w:w="2440" w:type="dxa"/>
            <w:tcBorders>
              <w:top w:val="single" w:sz="6" w:space="0" w:color="000000" w:themeColor="text1"/>
              <w:left w:val="single" w:sz="8" w:space="0" w:color="000000" w:themeColor="text1"/>
              <w:bottom w:val="single" w:sz="8" w:space="0" w:color="000000" w:themeColor="text1"/>
              <w:right w:val="single" w:sz="8" w:space="0" w:color="000000" w:themeColor="text1"/>
            </w:tcBorders>
            <w:shd w:val="clear" w:color="auto" w:fill="DAE8F8"/>
            <w:tcMar>
              <w:top w:w="0" w:type="dxa"/>
              <w:left w:w="100" w:type="dxa"/>
              <w:bottom w:w="0" w:type="dxa"/>
              <w:right w:w="100" w:type="dxa"/>
            </w:tcMar>
            <w:vAlign w:val="center"/>
          </w:tcPr>
          <w:p w14:paraId="4C710E7D"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Mô tả</w:t>
            </w:r>
          </w:p>
        </w:tc>
        <w:tc>
          <w:tcPr>
            <w:tcW w:w="6585" w:type="dxa"/>
            <w:tcBorders>
              <w:top w:val="single" w:sz="6" w:space="0" w:color="000000" w:themeColor="text1"/>
              <w:left w:val="single" w:sz="6" w:space="0" w:color="000000" w:themeColor="text1"/>
              <w:bottom w:val="single" w:sz="8" w:space="0" w:color="000000" w:themeColor="text1"/>
              <w:right w:val="single" w:sz="8" w:space="0" w:color="000000" w:themeColor="text1"/>
            </w:tcBorders>
            <w:shd w:val="clear" w:color="auto" w:fill="FFFFFF" w:themeFill="background1"/>
            <w:tcMar>
              <w:top w:w="0" w:type="dxa"/>
              <w:left w:w="100" w:type="dxa"/>
              <w:bottom w:w="0" w:type="dxa"/>
              <w:right w:w="100" w:type="dxa"/>
            </w:tcMar>
            <w:vAlign w:val="center"/>
          </w:tcPr>
          <w:p w14:paraId="2845B178"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 xml:space="preserve">Quản trị viên thực hiện các chức năng quản lý người dùng thêm người dùng </w:t>
            </w:r>
          </w:p>
        </w:tc>
      </w:tr>
      <w:tr w:rsidR="00797234" w:rsidRPr="00B8618F" w14:paraId="3741B193" w14:textId="77777777" w:rsidTr="006127C2">
        <w:trPr>
          <w:trHeight w:val="300"/>
        </w:trPr>
        <w:tc>
          <w:tcPr>
            <w:tcW w:w="2440" w:type="dxa"/>
            <w:tcBorders>
              <w:top w:val="single" w:sz="6" w:space="0" w:color="000000" w:themeColor="text1"/>
              <w:left w:val="single" w:sz="8" w:space="0" w:color="000000" w:themeColor="text1"/>
              <w:bottom w:val="single" w:sz="8" w:space="0" w:color="000000" w:themeColor="text1"/>
              <w:right w:val="single" w:sz="8" w:space="0" w:color="000000" w:themeColor="text1"/>
            </w:tcBorders>
            <w:shd w:val="clear" w:color="auto" w:fill="DAE8F8"/>
            <w:tcMar>
              <w:top w:w="0" w:type="dxa"/>
              <w:left w:w="100" w:type="dxa"/>
              <w:bottom w:w="0" w:type="dxa"/>
              <w:right w:w="100" w:type="dxa"/>
            </w:tcMar>
            <w:vAlign w:val="center"/>
          </w:tcPr>
          <w:p w14:paraId="298A970D"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Sự kiện kích hoạt</w:t>
            </w:r>
          </w:p>
        </w:tc>
        <w:tc>
          <w:tcPr>
            <w:tcW w:w="6585" w:type="dxa"/>
            <w:tcBorders>
              <w:top w:val="single" w:sz="6" w:space="0" w:color="000000" w:themeColor="text1"/>
              <w:left w:val="single" w:sz="6" w:space="0" w:color="000000" w:themeColor="text1"/>
              <w:bottom w:val="single" w:sz="8" w:space="0" w:color="000000" w:themeColor="text1"/>
              <w:right w:val="single" w:sz="8" w:space="0" w:color="000000" w:themeColor="text1"/>
            </w:tcBorders>
            <w:shd w:val="clear" w:color="auto" w:fill="FFFFFF" w:themeFill="background1"/>
            <w:tcMar>
              <w:top w:w="0" w:type="dxa"/>
              <w:left w:w="100" w:type="dxa"/>
              <w:bottom w:w="0" w:type="dxa"/>
              <w:right w:w="100" w:type="dxa"/>
            </w:tcMar>
            <w:vAlign w:val="center"/>
          </w:tcPr>
          <w:p w14:paraId="44D194AE"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Click vào nút “Người dùng” trên giao diện</w:t>
            </w:r>
          </w:p>
        </w:tc>
      </w:tr>
      <w:tr w:rsidR="00797234" w:rsidRPr="00B8618F" w14:paraId="5D950A46" w14:textId="77777777" w:rsidTr="006127C2">
        <w:trPr>
          <w:trHeight w:val="300"/>
        </w:trPr>
        <w:tc>
          <w:tcPr>
            <w:tcW w:w="2440" w:type="dxa"/>
            <w:tcBorders>
              <w:top w:val="single" w:sz="6" w:space="0" w:color="000000" w:themeColor="text1"/>
              <w:left w:val="single" w:sz="8" w:space="0" w:color="000000" w:themeColor="text1"/>
              <w:bottom w:val="single" w:sz="8" w:space="0" w:color="000000" w:themeColor="text1"/>
              <w:right w:val="single" w:sz="8" w:space="0" w:color="000000" w:themeColor="text1"/>
            </w:tcBorders>
            <w:shd w:val="clear" w:color="auto" w:fill="DAE8F8"/>
            <w:tcMar>
              <w:top w:w="0" w:type="dxa"/>
              <w:left w:w="100" w:type="dxa"/>
              <w:bottom w:w="0" w:type="dxa"/>
              <w:right w:w="100" w:type="dxa"/>
            </w:tcMar>
            <w:vAlign w:val="center"/>
          </w:tcPr>
          <w:p w14:paraId="6E46307D"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Tiền điều kiện</w:t>
            </w:r>
          </w:p>
        </w:tc>
        <w:tc>
          <w:tcPr>
            <w:tcW w:w="6585" w:type="dxa"/>
            <w:tcBorders>
              <w:top w:val="single" w:sz="6" w:space="0" w:color="000000" w:themeColor="text1"/>
              <w:left w:val="single" w:sz="6" w:space="0" w:color="000000" w:themeColor="text1"/>
              <w:bottom w:val="single" w:sz="8" w:space="0" w:color="000000" w:themeColor="text1"/>
              <w:right w:val="single" w:sz="8" w:space="0" w:color="000000" w:themeColor="text1"/>
            </w:tcBorders>
            <w:shd w:val="clear" w:color="auto" w:fill="FFFFFF" w:themeFill="background1"/>
            <w:tcMar>
              <w:top w:w="0" w:type="dxa"/>
              <w:left w:w="100" w:type="dxa"/>
              <w:bottom w:w="0" w:type="dxa"/>
              <w:right w:w="100" w:type="dxa"/>
            </w:tcMar>
            <w:vAlign w:val="center"/>
          </w:tcPr>
          <w:p w14:paraId="15BF0E52"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 xml:space="preserve">Quản trị viên đã đăng nhập hệ thống với quyền </w:t>
            </w:r>
          </w:p>
        </w:tc>
      </w:tr>
      <w:tr w:rsidR="00797234" w:rsidRPr="00B8618F" w14:paraId="14258A74" w14:textId="77777777" w:rsidTr="006127C2">
        <w:trPr>
          <w:trHeight w:val="300"/>
        </w:trPr>
        <w:tc>
          <w:tcPr>
            <w:tcW w:w="2440" w:type="dxa"/>
            <w:tcBorders>
              <w:top w:val="single" w:sz="6" w:space="0" w:color="000000" w:themeColor="text1"/>
              <w:left w:val="single" w:sz="8" w:space="0" w:color="000000" w:themeColor="text1"/>
              <w:bottom w:val="single" w:sz="8" w:space="0" w:color="000000" w:themeColor="text1"/>
              <w:right w:val="single" w:sz="8" w:space="0" w:color="000000" w:themeColor="text1"/>
            </w:tcBorders>
            <w:shd w:val="clear" w:color="auto" w:fill="DAE8F8"/>
            <w:tcMar>
              <w:top w:w="0" w:type="dxa"/>
              <w:left w:w="100" w:type="dxa"/>
              <w:bottom w:w="0" w:type="dxa"/>
              <w:right w:w="100" w:type="dxa"/>
            </w:tcMar>
            <w:vAlign w:val="center"/>
          </w:tcPr>
          <w:p w14:paraId="39B7F8E5"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Luồng sự kiện chính (Thành công)</w:t>
            </w:r>
          </w:p>
        </w:tc>
        <w:tc>
          <w:tcPr>
            <w:tcW w:w="6585" w:type="dxa"/>
            <w:tcBorders>
              <w:top w:val="single" w:sz="6" w:space="0" w:color="000000" w:themeColor="text1"/>
              <w:left w:val="single" w:sz="6" w:space="0" w:color="000000" w:themeColor="text1"/>
              <w:bottom w:val="single" w:sz="8" w:space="0" w:color="000000" w:themeColor="text1"/>
              <w:right w:val="single" w:sz="8" w:space="0" w:color="000000" w:themeColor="text1"/>
            </w:tcBorders>
            <w:shd w:val="clear" w:color="auto" w:fill="FFFFFF" w:themeFill="background1"/>
            <w:tcMar>
              <w:top w:w="0" w:type="dxa"/>
              <w:left w:w="100" w:type="dxa"/>
              <w:bottom w:w="0" w:type="dxa"/>
              <w:right w:w="100" w:type="dxa"/>
            </w:tcMar>
            <w:vAlign w:val="center"/>
          </w:tcPr>
          <w:p w14:paraId="61D43E62" w14:textId="77777777" w:rsidR="00797234" w:rsidRPr="00B8618F" w:rsidRDefault="00797234" w:rsidP="00D01B3C">
            <w:pPr>
              <w:spacing w:line="360" w:lineRule="auto"/>
              <w:rPr>
                <w:rFonts w:eastAsia="Arial"/>
                <w:sz w:val="26"/>
                <w:szCs w:val="26"/>
                <w:lang w:val="vi"/>
              </w:rPr>
            </w:pPr>
            <w:r w:rsidRPr="00B8618F">
              <w:rPr>
                <w:rFonts w:eastAsia="Times New Roman"/>
                <w:b/>
                <w:bCs/>
                <w:sz w:val="26"/>
                <w:szCs w:val="26"/>
                <w:lang w:val="vi"/>
              </w:rPr>
              <w:t xml:space="preserve">1. </w:t>
            </w:r>
            <w:r w:rsidRPr="00B8618F">
              <w:rPr>
                <w:rFonts w:eastAsia="Times New Roman"/>
                <w:sz w:val="26"/>
                <w:szCs w:val="26"/>
                <w:lang w:val="vi"/>
              </w:rPr>
              <w:t>Chọn “Người dùng” trên menu</w:t>
            </w:r>
          </w:p>
          <w:p w14:paraId="266A2399" w14:textId="77777777" w:rsidR="00797234" w:rsidRPr="00B8618F" w:rsidRDefault="00797234" w:rsidP="00D01B3C">
            <w:pPr>
              <w:spacing w:line="360" w:lineRule="auto"/>
              <w:rPr>
                <w:rFonts w:eastAsia="Arial"/>
                <w:sz w:val="26"/>
                <w:szCs w:val="26"/>
                <w:lang w:val="vi"/>
              </w:rPr>
            </w:pPr>
            <w:r w:rsidRPr="00B8618F">
              <w:rPr>
                <w:rFonts w:eastAsia="Times New Roman"/>
                <w:b/>
                <w:bCs/>
                <w:sz w:val="26"/>
                <w:szCs w:val="26"/>
                <w:lang w:val="vi"/>
              </w:rPr>
              <w:t>2.</w:t>
            </w:r>
            <w:r w:rsidRPr="00B8618F">
              <w:rPr>
                <w:rFonts w:eastAsia="Times New Roman"/>
                <w:sz w:val="26"/>
                <w:szCs w:val="26"/>
                <w:lang w:val="vi"/>
              </w:rPr>
              <w:t xml:space="preserve"> Hiển thị danh sách người dùng hiện tại</w:t>
            </w:r>
          </w:p>
          <w:p w14:paraId="50E470EF" w14:textId="77777777" w:rsidR="00797234" w:rsidRPr="00B8618F" w:rsidRDefault="00797234" w:rsidP="00D01B3C">
            <w:pPr>
              <w:spacing w:line="360" w:lineRule="auto"/>
              <w:rPr>
                <w:rFonts w:eastAsia="Arial"/>
                <w:sz w:val="26"/>
                <w:szCs w:val="26"/>
                <w:lang w:val="vi"/>
              </w:rPr>
            </w:pPr>
            <w:r w:rsidRPr="00B8618F">
              <w:rPr>
                <w:rFonts w:eastAsia="Times New Roman"/>
                <w:b/>
                <w:bCs/>
                <w:sz w:val="26"/>
                <w:szCs w:val="26"/>
                <w:lang w:val="vi"/>
              </w:rPr>
              <w:t>3.</w:t>
            </w:r>
            <w:r w:rsidRPr="00B8618F">
              <w:rPr>
                <w:rFonts w:eastAsia="Times New Roman"/>
                <w:sz w:val="26"/>
                <w:szCs w:val="26"/>
                <w:lang w:val="vi"/>
              </w:rPr>
              <w:t xml:space="preserve"> Chọn vào chức năng xóa người dùng hiện tại</w:t>
            </w:r>
          </w:p>
          <w:p w14:paraId="66CD5E2F" w14:textId="77777777" w:rsidR="00797234" w:rsidRPr="00B8618F" w:rsidRDefault="00797234" w:rsidP="00D01B3C">
            <w:pPr>
              <w:spacing w:line="360" w:lineRule="auto"/>
              <w:rPr>
                <w:rFonts w:eastAsia="Arial"/>
                <w:sz w:val="26"/>
                <w:szCs w:val="26"/>
                <w:lang w:val="vi"/>
              </w:rPr>
            </w:pPr>
            <w:r w:rsidRPr="00B8618F">
              <w:rPr>
                <w:rFonts w:eastAsia="Times New Roman"/>
                <w:b/>
                <w:bCs/>
                <w:sz w:val="26"/>
                <w:szCs w:val="26"/>
                <w:lang w:val="vi"/>
              </w:rPr>
              <w:t>4.</w:t>
            </w:r>
            <w:r w:rsidRPr="00B8618F">
              <w:rPr>
                <w:rFonts w:eastAsia="Times New Roman"/>
                <w:sz w:val="26"/>
                <w:szCs w:val="26"/>
                <w:lang w:val="vi"/>
              </w:rPr>
              <w:t xml:space="preserve"> Hiển thị form tương ứng xóa người dùng hiện tại</w:t>
            </w:r>
          </w:p>
          <w:p w14:paraId="6FA31759" w14:textId="77777777" w:rsidR="00797234" w:rsidRPr="00B8618F" w:rsidRDefault="00797234" w:rsidP="00D01B3C">
            <w:pPr>
              <w:spacing w:line="360" w:lineRule="auto"/>
              <w:rPr>
                <w:rFonts w:eastAsia="Arial"/>
                <w:sz w:val="26"/>
                <w:szCs w:val="26"/>
                <w:lang w:val="vi"/>
              </w:rPr>
            </w:pPr>
            <w:r w:rsidRPr="00B8618F">
              <w:rPr>
                <w:rFonts w:eastAsia="Times New Roman"/>
                <w:b/>
                <w:bCs/>
                <w:sz w:val="26"/>
                <w:szCs w:val="26"/>
                <w:lang w:val="vi"/>
              </w:rPr>
              <w:t xml:space="preserve">5. </w:t>
            </w:r>
            <w:r w:rsidRPr="00B8618F">
              <w:rPr>
                <w:rFonts w:eastAsia="Times New Roman"/>
                <w:sz w:val="26"/>
                <w:szCs w:val="26"/>
                <w:lang w:val="vi"/>
              </w:rPr>
              <w:t>Xác nhận xóa</w:t>
            </w:r>
          </w:p>
          <w:p w14:paraId="5EC3AF36"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6. Cập nhật lại dữ liệu và hiển thị thông báo thành công</w:t>
            </w:r>
          </w:p>
        </w:tc>
      </w:tr>
      <w:tr w:rsidR="00797234" w:rsidRPr="00B8618F" w14:paraId="5C21B399" w14:textId="77777777" w:rsidTr="006127C2">
        <w:trPr>
          <w:trHeight w:val="300"/>
        </w:trPr>
        <w:tc>
          <w:tcPr>
            <w:tcW w:w="2440" w:type="dxa"/>
            <w:tcBorders>
              <w:top w:val="single" w:sz="6" w:space="0" w:color="000000" w:themeColor="text1"/>
              <w:left w:val="single" w:sz="8" w:space="0" w:color="000000" w:themeColor="text1"/>
              <w:bottom w:val="single" w:sz="8" w:space="0" w:color="000000" w:themeColor="text1"/>
              <w:right w:val="single" w:sz="8" w:space="0" w:color="000000" w:themeColor="text1"/>
            </w:tcBorders>
            <w:shd w:val="clear" w:color="auto" w:fill="DAE8F8"/>
            <w:tcMar>
              <w:top w:w="0" w:type="dxa"/>
              <w:left w:w="100" w:type="dxa"/>
              <w:bottom w:w="0" w:type="dxa"/>
              <w:right w:w="100" w:type="dxa"/>
            </w:tcMar>
            <w:vAlign w:val="center"/>
          </w:tcPr>
          <w:p w14:paraId="7F3D43D3"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Luồng sự kiện thay thế (Lỗi hệ thống / dữ liệu không hợp lệ)</w:t>
            </w:r>
          </w:p>
        </w:tc>
        <w:tc>
          <w:tcPr>
            <w:tcW w:w="6585" w:type="dxa"/>
            <w:tcBorders>
              <w:top w:val="single" w:sz="6" w:space="0" w:color="000000" w:themeColor="text1"/>
              <w:left w:val="single" w:sz="6" w:space="0" w:color="000000" w:themeColor="text1"/>
              <w:bottom w:val="single" w:sz="8" w:space="0" w:color="000000" w:themeColor="text1"/>
              <w:right w:val="single" w:sz="8" w:space="0" w:color="000000" w:themeColor="text1"/>
            </w:tcBorders>
            <w:shd w:val="clear" w:color="auto" w:fill="FFFFFF" w:themeFill="background1"/>
            <w:tcMar>
              <w:top w:w="0" w:type="dxa"/>
              <w:left w:w="100" w:type="dxa"/>
              <w:bottom w:w="0" w:type="dxa"/>
              <w:right w:w="100" w:type="dxa"/>
            </w:tcMar>
            <w:vAlign w:val="center"/>
          </w:tcPr>
          <w:p w14:paraId="6C6004FD"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Hiển thị thông báo lỗi :</w:t>
            </w:r>
          </w:p>
          <w:p w14:paraId="3AAC4A2F" w14:textId="77777777" w:rsidR="00797234" w:rsidRPr="00B8618F" w:rsidRDefault="00797234" w:rsidP="00D01B3C">
            <w:pPr>
              <w:spacing w:line="360" w:lineRule="auto"/>
              <w:rPr>
                <w:rFonts w:eastAsia="Arial"/>
                <w:sz w:val="26"/>
                <w:szCs w:val="26"/>
                <w:lang w:val="vi"/>
              </w:rPr>
            </w:pPr>
            <w:r w:rsidRPr="00B8618F">
              <w:rPr>
                <w:rFonts w:eastAsia="Times New Roman"/>
                <w:b/>
                <w:bCs/>
                <w:sz w:val="26"/>
                <w:szCs w:val="26"/>
                <w:lang w:val="vi"/>
              </w:rPr>
              <w:t>1</w:t>
            </w:r>
            <w:r w:rsidRPr="00B8618F">
              <w:rPr>
                <w:rFonts w:eastAsia="Times New Roman"/>
                <w:sz w:val="26"/>
                <w:szCs w:val="26"/>
                <w:lang w:val="vi"/>
              </w:rPr>
              <w:t xml:space="preserve">. Thiếu thông tin bắt buộc </w:t>
            </w:r>
          </w:p>
          <w:p w14:paraId="7EA6B2AE" w14:textId="77777777" w:rsidR="00797234" w:rsidRPr="00B8618F" w:rsidRDefault="00797234" w:rsidP="00D01B3C">
            <w:pPr>
              <w:spacing w:line="360" w:lineRule="auto"/>
              <w:rPr>
                <w:rFonts w:eastAsia="Arial"/>
                <w:sz w:val="26"/>
                <w:szCs w:val="26"/>
                <w:lang w:val="vi"/>
              </w:rPr>
            </w:pPr>
            <w:r w:rsidRPr="00B8618F">
              <w:rPr>
                <w:rFonts w:eastAsia="Times New Roman"/>
                <w:b/>
                <w:bCs/>
                <w:sz w:val="26"/>
                <w:szCs w:val="26"/>
                <w:lang w:val="vi"/>
              </w:rPr>
              <w:t>2</w:t>
            </w:r>
            <w:r w:rsidRPr="00B8618F">
              <w:rPr>
                <w:rFonts w:eastAsia="Times New Roman"/>
                <w:sz w:val="26"/>
                <w:szCs w:val="26"/>
                <w:lang w:val="vi"/>
              </w:rPr>
              <w:t>. Không thể thực hiện thao tác thêm</w:t>
            </w:r>
          </w:p>
        </w:tc>
      </w:tr>
      <w:tr w:rsidR="00797234" w:rsidRPr="00B8618F" w14:paraId="6521B41B" w14:textId="77777777" w:rsidTr="006127C2">
        <w:trPr>
          <w:trHeight w:val="300"/>
        </w:trPr>
        <w:tc>
          <w:tcPr>
            <w:tcW w:w="2440" w:type="dxa"/>
            <w:tcBorders>
              <w:top w:val="single" w:sz="6" w:space="0" w:color="000000" w:themeColor="text1"/>
              <w:left w:val="single" w:sz="8" w:space="0" w:color="000000" w:themeColor="text1"/>
              <w:bottom w:val="single" w:sz="8" w:space="0" w:color="000000" w:themeColor="text1"/>
              <w:right w:val="single" w:sz="8" w:space="0" w:color="000000" w:themeColor="text1"/>
            </w:tcBorders>
            <w:shd w:val="clear" w:color="auto" w:fill="DAE8F8"/>
            <w:tcMar>
              <w:top w:w="0" w:type="dxa"/>
              <w:left w:w="100" w:type="dxa"/>
              <w:bottom w:w="0" w:type="dxa"/>
              <w:right w:w="100" w:type="dxa"/>
            </w:tcMar>
            <w:vAlign w:val="center"/>
          </w:tcPr>
          <w:p w14:paraId="13F3CE20"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Hậu điều kiện</w:t>
            </w:r>
          </w:p>
        </w:tc>
        <w:tc>
          <w:tcPr>
            <w:tcW w:w="6585" w:type="dxa"/>
            <w:tcBorders>
              <w:top w:val="single" w:sz="6" w:space="0" w:color="000000" w:themeColor="text1"/>
              <w:left w:val="single" w:sz="6" w:space="0" w:color="000000" w:themeColor="text1"/>
              <w:bottom w:val="single" w:sz="8" w:space="0" w:color="000000" w:themeColor="text1"/>
              <w:right w:val="single" w:sz="8" w:space="0" w:color="000000" w:themeColor="text1"/>
            </w:tcBorders>
            <w:shd w:val="clear" w:color="auto" w:fill="FFFFFF" w:themeFill="background1"/>
            <w:tcMar>
              <w:top w:w="0" w:type="dxa"/>
              <w:left w:w="100" w:type="dxa"/>
              <w:bottom w:w="0" w:type="dxa"/>
              <w:right w:w="100" w:type="dxa"/>
            </w:tcMar>
          </w:tcPr>
          <w:p w14:paraId="0B37576D"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Danh sách người dùng được cập nhập theo thao tác thực hiện</w:t>
            </w:r>
          </w:p>
        </w:tc>
      </w:tr>
      <w:tr w:rsidR="00797234" w:rsidRPr="00B8618F" w14:paraId="7978535C" w14:textId="77777777" w:rsidTr="006127C2">
        <w:trPr>
          <w:trHeight w:val="300"/>
        </w:trPr>
        <w:tc>
          <w:tcPr>
            <w:tcW w:w="2440" w:type="dxa"/>
            <w:tcBorders>
              <w:top w:val="single" w:sz="6" w:space="0" w:color="000000" w:themeColor="text1"/>
              <w:left w:val="single" w:sz="8" w:space="0" w:color="000000" w:themeColor="text1"/>
              <w:bottom w:val="single" w:sz="8" w:space="0" w:color="000000" w:themeColor="text1"/>
              <w:right w:val="single" w:sz="8" w:space="0" w:color="000000" w:themeColor="text1"/>
            </w:tcBorders>
            <w:shd w:val="clear" w:color="auto" w:fill="DAE8F8"/>
            <w:tcMar>
              <w:top w:w="0" w:type="dxa"/>
              <w:left w:w="100" w:type="dxa"/>
              <w:bottom w:w="0" w:type="dxa"/>
              <w:right w:w="100" w:type="dxa"/>
            </w:tcMar>
            <w:vAlign w:val="center"/>
          </w:tcPr>
          <w:p w14:paraId="590762E6"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Ưu tiên</w:t>
            </w:r>
          </w:p>
        </w:tc>
        <w:tc>
          <w:tcPr>
            <w:tcW w:w="6585" w:type="dxa"/>
            <w:tcBorders>
              <w:top w:val="single" w:sz="6" w:space="0" w:color="000000" w:themeColor="text1"/>
              <w:left w:val="single" w:sz="6" w:space="0" w:color="000000" w:themeColor="text1"/>
              <w:bottom w:val="single" w:sz="8" w:space="0" w:color="000000" w:themeColor="text1"/>
              <w:right w:val="single" w:sz="8" w:space="0" w:color="000000" w:themeColor="text1"/>
            </w:tcBorders>
            <w:shd w:val="clear" w:color="auto" w:fill="FFFFFF" w:themeFill="background1"/>
            <w:tcMar>
              <w:top w:w="0" w:type="dxa"/>
              <w:left w:w="100" w:type="dxa"/>
              <w:bottom w:w="0" w:type="dxa"/>
              <w:right w:w="100" w:type="dxa"/>
            </w:tcMar>
            <w:vAlign w:val="center"/>
          </w:tcPr>
          <w:p w14:paraId="0B69EB66"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 xml:space="preserve">Thấp </w:t>
            </w:r>
          </w:p>
        </w:tc>
      </w:tr>
      <w:tr w:rsidR="00797234" w:rsidRPr="00B8618F" w14:paraId="26A5FF07" w14:textId="77777777" w:rsidTr="006127C2">
        <w:trPr>
          <w:trHeight w:val="300"/>
        </w:trPr>
        <w:tc>
          <w:tcPr>
            <w:tcW w:w="2440" w:type="dxa"/>
            <w:tcBorders>
              <w:top w:val="single" w:sz="6" w:space="0" w:color="000000" w:themeColor="text1"/>
              <w:left w:val="single" w:sz="8" w:space="0" w:color="000000" w:themeColor="text1"/>
              <w:bottom w:val="single" w:sz="8" w:space="0" w:color="000000" w:themeColor="text1"/>
              <w:right w:val="single" w:sz="8" w:space="0" w:color="000000" w:themeColor="text1"/>
            </w:tcBorders>
            <w:shd w:val="clear" w:color="auto" w:fill="DAE8F8"/>
            <w:tcMar>
              <w:top w:w="0" w:type="dxa"/>
              <w:left w:w="100" w:type="dxa"/>
              <w:bottom w:w="0" w:type="dxa"/>
              <w:right w:w="100" w:type="dxa"/>
            </w:tcMar>
            <w:vAlign w:val="center"/>
          </w:tcPr>
          <w:p w14:paraId="1822F02D"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Tần suất sử dụng</w:t>
            </w:r>
          </w:p>
        </w:tc>
        <w:tc>
          <w:tcPr>
            <w:tcW w:w="6585" w:type="dxa"/>
            <w:tcBorders>
              <w:top w:val="single" w:sz="6" w:space="0" w:color="000000" w:themeColor="text1"/>
              <w:left w:val="single" w:sz="6" w:space="0" w:color="000000" w:themeColor="text1"/>
              <w:bottom w:val="single" w:sz="8" w:space="0" w:color="000000" w:themeColor="text1"/>
              <w:right w:val="single" w:sz="8" w:space="0" w:color="000000" w:themeColor="text1"/>
            </w:tcBorders>
            <w:shd w:val="clear" w:color="auto" w:fill="FFFFFF" w:themeFill="background1"/>
            <w:tcMar>
              <w:top w:w="0" w:type="dxa"/>
              <w:left w:w="100" w:type="dxa"/>
              <w:bottom w:w="0" w:type="dxa"/>
              <w:right w:w="100" w:type="dxa"/>
            </w:tcMar>
            <w:vAlign w:val="center"/>
          </w:tcPr>
          <w:p w14:paraId="0F64BCA7"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Chỉ khi tài khoản bị nhầm hoặc không còn sử dụng;</w:t>
            </w:r>
          </w:p>
        </w:tc>
      </w:tr>
    </w:tbl>
    <w:p w14:paraId="49357766" w14:textId="6D24840E" w:rsidR="00797234" w:rsidRPr="00B8618F" w:rsidRDefault="75A84189" w:rsidP="00D01B3C">
      <w:pPr>
        <w:spacing w:beforeLines="50" w:before="120" w:afterLines="100" w:after="240" w:line="360" w:lineRule="auto"/>
        <w:jc w:val="center"/>
        <w:textAlignment w:val="baseline"/>
        <w:rPr>
          <w:rFonts w:eastAsia="SimHei"/>
          <w:i/>
          <w:iCs/>
          <w:lang w:eastAsia="ja-JP"/>
        </w:rPr>
      </w:pPr>
      <w:r w:rsidRPr="00B8618F">
        <w:rPr>
          <w:rFonts w:eastAsia="SimHei"/>
          <w:i/>
          <w:lang w:val="vi" w:eastAsia="ja-JP"/>
        </w:rPr>
        <w:t xml:space="preserve">Bảng </w:t>
      </w:r>
      <w:r w:rsidR="00797234" w:rsidRPr="00B8618F">
        <w:rPr>
          <w:rFonts w:eastAsia="SimHei"/>
          <w:i/>
          <w:iCs/>
          <w:lang w:val="vi" w:eastAsia="ja-JP"/>
        </w:rPr>
        <w:fldChar w:fldCharType="begin"/>
      </w:r>
      <w:r w:rsidR="00797234" w:rsidRPr="00B8618F">
        <w:rPr>
          <w:rFonts w:eastAsia="SimHei"/>
          <w:i/>
          <w:lang w:val="vi" w:eastAsia="ja-JP"/>
        </w:rPr>
        <w:instrText xml:space="preserve"> STYLEREF 1 \s </w:instrText>
      </w:r>
      <w:r w:rsidR="00797234" w:rsidRPr="00B8618F">
        <w:rPr>
          <w:rFonts w:eastAsia="SimHei"/>
          <w:i/>
          <w:iCs/>
          <w:lang w:val="vi" w:eastAsia="ja-JP"/>
        </w:rPr>
        <w:fldChar w:fldCharType="separate"/>
      </w:r>
      <w:r w:rsidRPr="00B8618F">
        <w:rPr>
          <w:rFonts w:eastAsia="SimHei"/>
          <w:i/>
          <w:lang w:val="vi" w:eastAsia="ja-JP"/>
        </w:rPr>
        <w:t>3</w:t>
      </w:r>
      <w:r w:rsidR="00797234" w:rsidRPr="00B8618F">
        <w:rPr>
          <w:rFonts w:eastAsia="SimHei"/>
          <w:i/>
          <w:iCs/>
          <w:lang w:val="vi" w:eastAsia="ja-JP"/>
        </w:rPr>
        <w:fldChar w:fldCharType="end"/>
      </w:r>
      <w:r w:rsidRPr="00B8618F">
        <w:rPr>
          <w:rFonts w:eastAsia="SimHei"/>
          <w:i/>
          <w:lang w:eastAsia="ja-JP"/>
        </w:rPr>
        <w:t>.</w:t>
      </w:r>
      <w:r w:rsidR="33C3E599" w:rsidRPr="00B8618F">
        <w:rPr>
          <w:rFonts w:eastAsia="SimHei"/>
          <w:i/>
          <w:lang w:eastAsia="ja-JP"/>
        </w:rPr>
        <w:t>16</w:t>
      </w:r>
      <w:bookmarkStart w:id="84" w:name="_Toc19250"/>
      <w:r w:rsidRPr="00B8618F">
        <w:rPr>
          <w:rFonts w:eastAsia="SimHei"/>
          <w:i/>
          <w:lang w:eastAsia="ja-JP"/>
        </w:rPr>
        <w:t>. Mô tả Use Case “Xóa tài khoản người dùng ”</w:t>
      </w:r>
      <w:bookmarkEnd w:id="84"/>
    </w:p>
    <w:p w14:paraId="33EE16B5" w14:textId="77777777" w:rsidR="008235FF" w:rsidRDefault="56F87E5C" w:rsidP="00D01B3C">
      <w:pPr>
        <w:keepNext/>
        <w:spacing w:beforeLines="50" w:before="120" w:afterLines="100" w:after="240" w:line="360" w:lineRule="auto"/>
        <w:jc w:val="center"/>
      </w:pPr>
      <w:r w:rsidRPr="00B8618F">
        <w:rPr>
          <w:noProof/>
        </w:rPr>
        <w:lastRenderedPageBreak/>
        <w:drawing>
          <wp:inline distT="0" distB="0" distL="0" distR="0" wp14:anchorId="737E3F41" wp14:editId="3856980B">
            <wp:extent cx="5791928" cy="7839075"/>
            <wp:effectExtent l="0" t="0" r="0" b="0"/>
            <wp:docPr id="14634929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92966" name=""/>
                    <pic:cNvPicPr/>
                  </pic:nvPicPr>
                  <pic:blipFill>
                    <a:blip r:embed="rId31">
                      <a:extLst>
                        <a:ext uri="{28A0092B-C50C-407E-A947-70E740481C1C}">
                          <a14:useLocalDpi xmlns:a14="http://schemas.microsoft.com/office/drawing/2010/main" val="0"/>
                        </a:ext>
                      </a:extLst>
                    </a:blip>
                    <a:stretch>
                      <a:fillRect/>
                    </a:stretch>
                  </pic:blipFill>
                  <pic:spPr>
                    <a:xfrm>
                      <a:off x="0" y="0"/>
                      <a:ext cx="5799985" cy="7849980"/>
                    </a:xfrm>
                    <a:prstGeom prst="rect">
                      <a:avLst/>
                    </a:prstGeom>
                  </pic:spPr>
                </pic:pic>
              </a:graphicData>
            </a:graphic>
          </wp:inline>
        </w:drawing>
      </w:r>
    </w:p>
    <w:p w14:paraId="33EBF14F" w14:textId="2133AE2A" w:rsidR="56F87E5C" w:rsidRPr="00B8618F" w:rsidRDefault="008235FF" w:rsidP="00D01B3C">
      <w:pPr>
        <w:pStyle w:val="Caption"/>
        <w:spacing w:before="0" w:after="0" w:line="360" w:lineRule="auto"/>
      </w:pPr>
      <w:r>
        <w:t xml:space="preserve">Hình </w:t>
      </w:r>
      <w:r>
        <w:fldChar w:fldCharType="begin"/>
      </w:r>
      <w:r>
        <w:instrText>SEQ Hình \* ARABIC</w:instrText>
      </w:r>
      <w:r>
        <w:fldChar w:fldCharType="separate"/>
      </w:r>
      <w:r w:rsidR="00724A6F">
        <w:rPr>
          <w:noProof/>
        </w:rPr>
        <w:t>25</w:t>
      </w:r>
      <w:r>
        <w:fldChar w:fldCharType="end"/>
      </w:r>
      <w:r w:rsidRPr="00C40F19">
        <w:rPr>
          <w:noProof/>
        </w:rPr>
        <w:t>. Sơ đồ hoạt động “Xóa người dùng”</w:t>
      </w:r>
    </w:p>
    <w:p w14:paraId="69EA728F" w14:textId="15DB2256" w:rsidR="56F87E5C" w:rsidRPr="00B8618F" w:rsidRDefault="008235FF" w:rsidP="00D01B3C">
      <w:pPr>
        <w:pStyle w:val="Heading5"/>
        <w:spacing w:before="0" w:after="0"/>
        <w:rPr>
          <w:iCs/>
        </w:rPr>
      </w:pPr>
      <w:r w:rsidRPr="008235FF">
        <w:lastRenderedPageBreak/>
        <w:t>3.2.3.2.1.</w:t>
      </w:r>
      <w:r>
        <w:t xml:space="preserve"> Cập nhật người dùng.</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610"/>
        <w:gridCol w:w="6750"/>
      </w:tblGrid>
      <w:tr w:rsidR="37446A99" w:rsidRPr="00B8618F" w14:paraId="14AF2907" w14:textId="77777777" w:rsidTr="37446A99">
        <w:trPr>
          <w:trHeight w:val="300"/>
        </w:trPr>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AE9F7"/>
          </w:tcPr>
          <w:p w14:paraId="1F8F6C11" w14:textId="7E8D75D4" w:rsidR="37446A99" w:rsidRPr="00B8618F" w:rsidRDefault="37446A99" w:rsidP="00D01B3C">
            <w:pPr>
              <w:spacing w:after="0" w:line="360" w:lineRule="auto"/>
              <w:rPr>
                <w:rFonts w:eastAsia="Times New Roman"/>
              </w:rPr>
            </w:pPr>
            <w:r w:rsidRPr="00B8618F">
              <w:rPr>
                <w:rFonts w:eastAsia="Times New Roman"/>
                <w:lang w:val="vi"/>
              </w:rPr>
              <w:t>Tên Use Case</w:t>
            </w:r>
            <w:r w:rsidRPr="00B8618F">
              <w:rPr>
                <w:rFonts w:eastAsia="Times New Roman"/>
              </w:rPr>
              <w:t xml:space="preserve"> </w:t>
            </w:r>
          </w:p>
        </w:tc>
        <w:tc>
          <w:tcPr>
            <w:tcW w:w="67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5D0DB2" w14:textId="51538BCF" w:rsidR="37446A99" w:rsidRPr="00B8618F" w:rsidRDefault="37446A99" w:rsidP="00D01B3C">
            <w:pPr>
              <w:spacing w:after="0" w:line="360" w:lineRule="auto"/>
              <w:rPr>
                <w:rFonts w:eastAsia="Times New Roman"/>
              </w:rPr>
            </w:pPr>
            <w:r w:rsidRPr="00B8618F">
              <w:rPr>
                <w:rFonts w:eastAsia="Times New Roman"/>
              </w:rPr>
              <w:t>Cập nhật</w:t>
            </w:r>
            <w:r w:rsidRPr="00B8618F">
              <w:rPr>
                <w:rFonts w:eastAsia="Times New Roman"/>
                <w:lang w:val="vi"/>
              </w:rPr>
              <w:t xml:space="preserve"> người dùng</w:t>
            </w:r>
            <w:r w:rsidRPr="00B8618F">
              <w:rPr>
                <w:rFonts w:eastAsia="Times New Roman"/>
              </w:rPr>
              <w:t xml:space="preserve"> </w:t>
            </w:r>
          </w:p>
        </w:tc>
      </w:tr>
      <w:tr w:rsidR="37446A99" w:rsidRPr="00B8618F" w14:paraId="293EA79B" w14:textId="77777777" w:rsidTr="37446A99">
        <w:trPr>
          <w:trHeight w:val="300"/>
        </w:trPr>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AE9F7"/>
          </w:tcPr>
          <w:p w14:paraId="06DABC37" w14:textId="4D3C573A" w:rsidR="37446A99" w:rsidRPr="00B8618F" w:rsidRDefault="37446A99" w:rsidP="00D01B3C">
            <w:pPr>
              <w:spacing w:after="0" w:line="360" w:lineRule="auto"/>
              <w:rPr>
                <w:rFonts w:eastAsia="Times New Roman"/>
              </w:rPr>
            </w:pPr>
            <w:r w:rsidRPr="00B8618F">
              <w:rPr>
                <w:rFonts w:eastAsia="Times New Roman"/>
                <w:lang w:val="vi"/>
              </w:rPr>
              <w:t>Tác nhân</w:t>
            </w:r>
            <w:r w:rsidRPr="00B8618F">
              <w:rPr>
                <w:rFonts w:eastAsia="Times New Roman"/>
              </w:rPr>
              <w:t xml:space="preserve"> </w:t>
            </w:r>
          </w:p>
        </w:tc>
        <w:tc>
          <w:tcPr>
            <w:tcW w:w="67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6497F5" w14:textId="722766EA" w:rsidR="37446A99" w:rsidRPr="00B8618F" w:rsidRDefault="37446A99" w:rsidP="00D01B3C">
            <w:pPr>
              <w:spacing w:after="0" w:line="360" w:lineRule="auto"/>
              <w:rPr>
                <w:rFonts w:eastAsia="Times New Roman"/>
              </w:rPr>
            </w:pPr>
            <w:r w:rsidRPr="00B8618F">
              <w:rPr>
                <w:rFonts w:eastAsia="Times New Roman"/>
                <w:lang w:val="vi"/>
              </w:rPr>
              <w:t>Quản trị viên</w:t>
            </w:r>
            <w:r w:rsidRPr="00B8618F">
              <w:rPr>
                <w:rFonts w:eastAsia="Times New Roman"/>
              </w:rPr>
              <w:t xml:space="preserve"> </w:t>
            </w:r>
          </w:p>
        </w:tc>
      </w:tr>
      <w:tr w:rsidR="37446A99" w:rsidRPr="00B8618F" w14:paraId="24171833" w14:textId="77777777" w:rsidTr="37446A99">
        <w:trPr>
          <w:trHeight w:val="300"/>
        </w:trPr>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AE9F7"/>
          </w:tcPr>
          <w:p w14:paraId="4AFAB734" w14:textId="60EF2459" w:rsidR="37446A99" w:rsidRPr="00B8618F" w:rsidRDefault="37446A99" w:rsidP="00D01B3C">
            <w:pPr>
              <w:spacing w:after="0" w:line="360" w:lineRule="auto"/>
              <w:rPr>
                <w:rFonts w:eastAsia="Times New Roman"/>
              </w:rPr>
            </w:pPr>
            <w:r w:rsidRPr="00B8618F">
              <w:rPr>
                <w:rFonts w:eastAsia="Times New Roman"/>
                <w:lang w:val="vi"/>
              </w:rPr>
              <w:t>Mô tả</w:t>
            </w:r>
            <w:r w:rsidRPr="00B8618F">
              <w:rPr>
                <w:rFonts w:eastAsia="Times New Roman"/>
              </w:rPr>
              <w:t xml:space="preserve"> </w:t>
            </w:r>
          </w:p>
        </w:tc>
        <w:tc>
          <w:tcPr>
            <w:tcW w:w="67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E9AB67" w14:textId="0A301297" w:rsidR="37446A99" w:rsidRPr="00B8618F" w:rsidRDefault="37446A99" w:rsidP="00D01B3C">
            <w:pPr>
              <w:spacing w:after="0" w:line="360" w:lineRule="auto"/>
              <w:rPr>
                <w:rFonts w:eastAsia="Times New Roman"/>
              </w:rPr>
            </w:pPr>
            <w:r w:rsidRPr="00B8618F">
              <w:rPr>
                <w:rFonts w:eastAsia="Times New Roman"/>
                <w:lang w:val="vi"/>
              </w:rPr>
              <w:t xml:space="preserve">Quản trị viên thực hiện các chức năng quản lý người dùng thêm người dùng </w:t>
            </w:r>
            <w:r w:rsidRPr="00B8618F">
              <w:rPr>
                <w:rFonts w:eastAsia="Times New Roman"/>
              </w:rPr>
              <w:t xml:space="preserve"> </w:t>
            </w:r>
          </w:p>
        </w:tc>
      </w:tr>
      <w:tr w:rsidR="37446A99" w:rsidRPr="00B8618F" w14:paraId="544042B3" w14:textId="77777777" w:rsidTr="37446A99">
        <w:trPr>
          <w:trHeight w:val="300"/>
        </w:trPr>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AE9F7"/>
          </w:tcPr>
          <w:p w14:paraId="06C5FE74" w14:textId="3EC02667" w:rsidR="37446A99" w:rsidRPr="00B8618F" w:rsidRDefault="37446A99" w:rsidP="00D01B3C">
            <w:pPr>
              <w:spacing w:after="0" w:line="360" w:lineRule="auto"/>
              <w:rPr>
                <w:rFonts w:eastAsia="Times New Roman"/>
              </w:rPr>
            </w:pPr>
            <w:r w:rsidRPr="00B8618F">
              <w:rPr>
                <w:rFonts w:eastAsia="Times New Roman"/>
                <w:lang w:val="vi"/>
              </w:rPr>
              <w:t>Sự kiện kích hoạt</w:t>
            </w:r>
            <w:r w:rsidRPr="00B8618F">
              <w:rPr>
                <w:rFonts w:eastAsia="Times New Roman"/>
              </w:rPr>
              <w:t xml:space="preserve"> </w:t>
            </w:r>
          </w:p>
        </w:tc>
        <w:tc>
          <w:tcPr>
            <w:tcW w:w="67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4E85CA" w14:textId="657B81C3" w:rsidR="37446A99" w:rsidRPr="00B8618F" w:rsidRDefault="37446A99" w:rsidP="00D01B3C">
            <w:pPr>
              <w:spacing w:after="0" w:line="360" w:lineRule="auto"/>
              <w:rPr>
                <w:rFonts w:eastAsia="Times New Roman"/>
              </w:rPr>
            </w:pPr>
            <w:r w:rsidRPr="00B8618F">
              <w:rPr>
                <w:rFonts w:eastAsia="Times New Roman"/>
                <w:lang w:val="vi"/>
              </w:rPr>
              <w:t>Click vào nút “Người dùng” trên giao diện</w:t>
            </w:r>
            <w:r w:rsidRPr="00B8618F">
              <w:rPr>
                <w:rFonts w:eastAsia="Times New Roman"/>
              </w:rPr>
              <w:t xml:space="preserve"> </w:t>
            </w:r>
          </w:p>
        </w:tc>
      </w:tr>
      <w:tr w:rsidR="37446A99" w:rsidRPr="00B8618F" w14:paraId="1E6476DD" w14:textId="77777777" w:rsidTr="37446A99">
        <w:trPr>
          <w:trHeight w:val="300"/>
        </w:trPr>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AE9F7"/>
          </w:tcPr>
          <w:p w14:paraId="61763FD6" w14:textId="1E58BBCC" w:rsidR="37446A99" w:rsidRPr="00B8618F" w:rsidRDefault="37446A99" w:rsidP="00D01B3C">
            <w:pPr>
              <w:spacing w:after="0" w:line="360" w:lineRule="auto"/>
              <w:rPr>
                <w:rFonts w:eastAsia="Times New Roman"/>
              </w:rPr>
            </w:pPr>
            <w:r w:rsidRPr="00B8618F">
              <w:rPr>
                <w:rFonts w:eastAsia="Times New Roman"/>
                <w:lang w:val="vi"/>
              </w:rPr>
              <w:t>Tiền điều kiện</w:t>
            </w:r>
            <w:r w:rsidRPr="00B8618F">
              <w:rPr>
                <w:rFonts w:eastAsia="Times New Roman"/>
              </w:rPr>
              <w:t xml:space="preserve"> </w:t>
            </w:r>
          </w:p>
        </w:tc>
        <w:tc>
          <w:tcPr>
            <w:tcW w:w="67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26680B" w14:textId="45D76174" w:rsidR="37446A99" w:rsidRPr="00B8618F" w:rsidRDefault="37446A99" w:rsidP="00D01B3C">
            <w:pPr>
              <w:spacing w:after="0" w:line="360" w:lineRule="auto"/>
              <w:rPr>
                <w:rFonts w:eastAsia="Times New Roman"/>
              </w:rPr>
            </w:pPr>
            <w:r w:rsidRPr="00B8618F">
              <w:rPr>
                <w:rFonts w:eastAsia="Times New Roman"/>
                <w:lang w:val="vi"/>
              </w:rPr>
              <w:t xml:space="preserve">Quản trị viên đã đăng nhập hệ thống với quyền </w:t>
            </w:r>
            <w:r w:rsidRPr="00B8618F">
              <w:rPr>
                <w:rFonts w:eastAsia="Times New Roman"/>
              </w:rPr>
              <w:t xml:space="preserve"> </w:t>
            </w:r>
          </w:p>
        </w:tc>
      </w:tr>
      <w:tr w:rsidR="37446A99" w:rsidRPr="00B8618F" w14:paraId="0C5A2E8D" w14:textId="77777777" w:rsidTr="37446A99">
        <w:trPr>
          <w:trHeight w:val="300"/>
        </w:trPr>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AE9F7"/>
          </w:tcPr>
          <w:p w14:paraId="54A98653" w14:textId="2DE14A43" w:rsidR="37446A99" w:rsidRPr="00B8618F" w:rsidRDefault="37446A99" w:rsidP="00D01B3C">
            <w:pPr>
              <w:spacing w:after="0" w:line="360" w:lineRule="auto"/>
              <w:rPr>
                <w:rFonts w:eastAsia="Times New Roman"/>
              </w:rPr>
            </w:pPr>
            <w:r w:rsidRPr="00B8618F">
              <w:rPr>
                <w:rFonts w:eastAsia="Times New Roman"/>
                <w:lang w:val="vi"/>
              </w:rPr>
              <w:t>Luồng sự kiện chính (Thành công)</w:t>
            </w:r>
            <w:r w:rsidRPr="00B8618F">
              <w:rPr>
                <w:rFonts w:eastAsia="Times New Roman"/>
              </w:rPr>
              <w:t xml:space="preserve"> </w:t>
            </w:r>
          </w:p>
        </w:tc>
        <w:tc>
          <w:tcPr>
            <w:tcW w:w="67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341BD8" w14:textId="1294816A" w:rsidR="37446A99" w:rsidRPr="00B8618F" w:rsidRDefault="37446A99" w:rsidP="00D01B3C">
            <w:pPr>
              <w:spacing w:after="0" w:line="360" w:lineRule="auto"/>
              <w:rPr>
                <w:rFonts w:eastAsia="Times New Roman"/>
              </w:rPr>
            </w:pPr>
            <w:r w:rsidRPr="00B8618F">
              <w:rPr>
                <w:rFonts w:eastAsia="Times New Roman"/>
                <w:b/>
                <w:bCs/>
                <w:lang w:val="vi"/>
              </w:rPr>
              <w:t xml:space="preserve">1. </w:t>
            </w:r>
            <w:r w:rsidRPr="00B8618F">
              <w:rPr>
                <w:rFonts w:eastAsia="Times New Roman"/>
                <w:lang w:val="vi"/>
              </w:rPr>
              <w:t>Chọn “Người dùng” trên menu</w:t>
            </w:r>
            <w:r w:rsidRPr="00B8618F">
              <w:rPr>
                <w:rFonts w:eastAsia="Times New Roman"/>
              </w:rPr>
              <w:t xml:space="preserve"> </w:t>
            </w:r>
          </w:p>
          <w:p w14:paraId="431D634F" w14:textId="776AF4EA" w:rsidR="37446A99" w:rsidRPr="00B8618F" w:rsidRDefault="37446A99" w:rsidP="00D01B3C">
            <w:pPr>
              <w:spacing w:after="0" w:line="360" w:lineRule="auto"/>
              <w:rPr>
                <w:rFonts w:eastAsia="Times New Roman"/>
              </w:rPr>
            </w:pPr>
            <w:r w:rsidRPr="00B8618F">
              <w:rPr>
                <w:rFonts w:eastAsia="Times New Roman"/>
                <w:b/>
                <w:bCs/>
                <w:lang w:val="vi"/>
              </w:rPr>
              <w:t>2.</w:t>
            </w:r>
            <w:r w:rsidRPr="00B8618F">
              <w:rPr>
                <w:rFonts w:eastAsia="Times New Roman"/>
                <w:lang w:val="vi"/>
              </w:rPr>
              <w:t xml:space="preserve"> Hiển thị danh sách người dùng hiện tại</w:t>
            </w:r>
            <w:r w:rsidRPr="00B8618F">
              <w:rPr>
                <w:rFonts w:eastAsia="Times New Roman"/>
              </w:rPr>
              <w:t xml:space="preserve"> </w:t>
            </w:r>
          </w:p>
          <w:p w14:paraId="29E0A96F" w14:textId="05A195F0" w:rsidR="37446A99" w:rsidRPr="00B8618F" w:rsidRDefault="37446A99" w:rsidP="00D01B3C">
            <w:pPr>
              <w:spacing w:after="0" w:line="360" w:lineRule="auto"/>
              <w:rPr>
                <w:rFonts w:eastAsia="Times New Roman"/>
              </w:rPr>
            </w:pPr>
            <w:r w:rsidRPr="00B8618F">
              <w:rPr>
                <w:rFonts w:eastAsia="Times New Roman"/>
                <w:b/>
                <w:bCs/>
                <w:lang w:val="vi"/>
              </w:rPr>
              <w:t>3.</w:t>
            </w:r>
            <w:r w:rsidRPr="00B8618F">
              <w:rPr>
                <w:rFonts w:eastAsia="Times New Roman"/>
                <w:lang w:val="vi"/>
              </w:rPr>
              <w:t xml:space="preserve"> Chọn </w:t>
            </w:r>
            <w:r w:rsidRPr="00B8618F">
              <w:rPr>
                <w:rFonts w:eastAsia="Times New Roman"/>
              </w:rPr>
              <w:t>người dùng muốn cập nhật</w:t>
            </w:r>
          </w:p>
          <w:p w14:paraId="2CAF4C7C" w14:textId="6F8CDCB7" w:rsidR="37446A99" w:rsidRPr="00B8618F" w:rsidRDefault="37446A99" w:rsidP="00D01B3C">
            <w:pPr>
              <w:spacing w:after="0" w:line="360" w:lineRule="auto"/>
              <w:rPr>
                <w:rFonts w:eastAsia="Times New Roman"/>
              </w:rPr>
            </w:pPr>
            <w:r w:rsidRPr="00B8618F">
              <w:rPr>
                <w:rFonts w:eastAsia="Times New Roman"/>
                <w:b/>
                <w:bCs/>
                <w:lang w:val="vi"/>
              </w:rPr>
              <w:t>4.</w:t>
            </w:r>
            <w:r w:rsidRPr="00B8618F">
              <w:rPr>
                <w:rFonts w:eastAsia="Times New Roman"/>
                <w:lang w:val="vi"/>
              </w:rPr>
              <w:t xml:space="preserve"> Hiển thị form tương ứng </w:t>
            </w:r>
            <w:r w:rsidRPr="00B8618F">
              <w:rPr>
                <w:rFonts w:eastAsia="Times New Roman"/>
              </w:rPr>
              <w:t>cập nhật</w:t>
            </w:r>
            <w:r w:rsidRPr="00B8618F">
              <w:rPr>
                <w:rFonts w:eastAsia="Times New Roman"/>
                <w:lang w:val="vi"/>
              </w:rPr>
              <w:t xml:space="preserve"> người dùng mới</w:t>
            </w:r>
            <w:r w:rsidRPr="00B8618F">
              <w:rPr>
                <w:rFonts w:eastAsia="Times New Roman"/>
              </w:rPr>
              <w:t xml:space="preserve"> </w:t>
            </w:r>
          </w:p>
          <w:p w14:paraId="61B944B4" w14:textId="40AED2E4" w:rsidR="37446A99" w:rsidRPr="00B8618F" w:rsidRDefault="37446A99" w:rsidP="00D01B3C">
            <w:pPr>
              <w:spacing w:after="0" w:line="360" w:lineRule="auto"/>
              <w:rPr>
                <w:rFonts w:eastAsia="Times New Roman"/>
              </w:rPr>
            </w:pPr>
            <w:r w:rsidRPr="00B8618F">
              <w:rPr>
                <w:rFonts w:eastAsia="Times New Roman"/>
                <w:b/>
                <w:bCs/>
                <w:lang w:val="vi"/>
              </w:rPr>
              <w:t>5.</w:t>
            </w:r>
            <w:r w:rsidRPr="00B8618F">
              <w:rPr>
                <w:rFonts w:eastAsia="Times New Roman"/>
                <w:lang w:val="vi"/>
              </w:rPr>
              <w:t xml:space="preserve"> Nhập dữ liệu </w:t>
            </w:r>
            <w:r w:rsidRPr="00B8618F">
              <w:rPr>
                <w:rFonts w:eastAsia="Times New Roman"/>
              </w:rPr>
              <w:t xml:space="preserve"> </w:t>
            </w:r>
          </w:p>
          <w:p w14:paraId="196C2BB3" w14:textId="10412897" w:rsidR="37446A99" w:rsidRPr="00B8618F" w:rsidRDefault="37446A99" w:rsidP="00D01B3C">
            <w:pPr>
              <w:spacing w:after="0" w:line="360" w:lineRule="auto"/>
              <w:rPr>
                <w:rFonts w:eastAsia="Times New Roman"/>
              </w:rPr>
            </w:pPr>
            <w:r w:rsidRPr="00B8618F">
              <w:rPr>
                <w:rFonts w:eastAsia="Times New Roman"/>
                <w:b/>
                <w:bCs/>
                <w:lang w:val="vi"/>
              </w:rPr>
              <w:t xml:space="preserve">6. </w:t>
            </w:r>
            <w:r w:rsidRPr="00B8618F">
              <w:rPr>
                <w:rFonts w:eastAsia="Times New Roman"/>
                <w:lang w:val="vi"/>
              </w:rPr>
              <w:t>Xác nhận thao tác</w:t>
            </w:r>
            <w:r w:rsidRPr="00B8618F">
              <w:rPr>
                <w:rFonts w:eastAsia="Times New Roman"/>
              </w:rPr>
              <w:t xml:space="preserve"> </w:t>
            </w:r>
          </w:p>
          <w:p w14:paraId="3A73148A" w14:textId="077F3827" w:rsidR="37446A99" w:rsidRPr="00B8618F" w:rsidRDefault="37446A99" w:rsidP="00D01B3C">
            <w:pPr>
              <w:spacing w:after="0" w:line="360" w:lineRule="auto"/>
              <w:rPr>
                <w:rFonts w:eastAsia="Times New Roman"/>
              </w:rPr>
            </w:pPr>
            <w:r w:rsidRPr="00B8618F">
              <w:rPr>
                <w:rFonts w:eastAsia="Times New Roman"/>
                <w:b/>
                <w:bCs/>
                <w:lang w:val="vi"/>
              </w:rPr>
              <w:t>7</w:t>
            </w:r>
            <w:r w:rsidRPr="00B8618F">
              <w:rPr>
                <w:rFonts w:eastAsia="Times New Roman"/>
                <w:lang w:val="vi"/>
              </w:rPr>
              <w:t>. Lưu dữ liệu và hiển thị thông báo thành công</w:t>
            </w:r>
            <w:r w:rsidRPr="00B8618F">
              <w:rPr>
                <w:rFonts w:eastAsia="Times New Roman"/>
              </w:rPr>
              <w:t xml:space="preserve"> </w:t>
            </w:r>
          </w:p>
        </w:tc>
      </w:tr>
      <w:tr w:rsidR="37446A99" w:rsidRPr="00B8618F" w14:paraId="024C2C21" w14:textId="77777777" w:rsidTr="37446A99">
        <w:trPr>
          <w:trHeight w:val="300"/>
        </w:trPr>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AE9F7"/>
          </w:tcPr>
          <w:p w14:paraId="1D28DEA2" w14:textId="4B040956" w:rsidR="37446A99" w:rsidRPr="00B8618F" w:rsidRDefault="37446A99" w:rsidP="00D01B3C">
            <w:pPr>
              <w:spacing w:after="0" w:line="360" w:lineRule="auto"/>
              <w:rPr>
                <w:rFonts w:eastAsia="Times New Roman"/>
              </w:rPr>
            </w:pPr>
            <w:r w:rsidRPr="00B8618F">
              <w:rPr>
                <w:rFonts w:eastAsia="Times New Roman"/>
                <w:lang w:val="vi"/>
              </w:rPr>
              <w:t>Luồng sự kiện thay thế (Lỗi hệ thống / dữ liệu không hợp lệ)</w:t>
            </w:r>
            <w:r w:rsidRPr="00B8618F">
              <w:rPr>
                <w:rFonts w:eastAsia="Times New Roman"/>
              </w:rPr>
              <w:t xml:space="preserve"> </w:t>
            </w:r>
          </w:p>
        </w:tc>
        <w:tc>
          <w:tcPr>
            <w:tcW w:w="67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F376F3" w14:textId="77707C22" w:rsidR="37446A99" w:rsidRPr="00B8618F" w:rsidRDefault="37446A99" w:rsidP="00D01B3C">
            <w:pPr>
              <w:spacing w:after="0" w:line="360" w:lineRule="auto"/>
              <w:rPr>
                <w:rFonts w:eastAsia="Times New Roman"/>
              </w:rPr>
            </w:pPr>
            <w:r w:rsidRPr="00B8618F">
              <w:rPr>
                <w:rFonts w:eastAsia="Times New Roman"/>
                <w:lang w:val="vi"/>
              </w:rPr>
              <w:t>Hiển thị thông báo lỗi :</w:t>
            </w:r>
            <w:r w:rsidRPr="00B8618F">
              <w:rPr>
                <w:rFonts w:eastAsia="Times New Roman"/>
              </w:rPr>
              <w:t xml:space="preserve"> </w:t>
            </w:r>
          </w:p>
          <w:p w14:paraId="53F53804" w14:textId="753577F9" w:rsidR="37446A99" w:rsidRPr="00B8618F" w:rsidRDefault="37446A99" w:rsidP="00D01B3C">
            <w:pPr>
              <w:spacing w:after="0" w:line="360" w:lineRule="auto"/>
              <w:rPr>
                <w:rFonts w:eastAsia="Times New Roman"/>
              </w:rPr>
            </w:pPr>
            <w:r w:rsidRPr="00B8618F">
              <w:rPr>
                <w:rFonts w:eastAsia="Times New Roman"/>
                <w:b/>
                <w:bCs/>
                <w:lang w:val="vi"/>
              </w:rPr>
              <w:t>1</w:t>
            </w:r>
            <w:r w:rsidRPr="00B8618F">
              <w:rPr>
                <w:rFonts w:eastAsia="Times New Roman"/>
                <w:lang w:val="vi"/>
              </w:rPr>
              <w:t xml:space="preserve">. Thiếu thông tin bắt buộc </w:t>
            </w:r>
            <w:r w:rsidRPr="00B8618F">
              <w:rPr>
                <w:rFonts w:eastAsia="Times New Roman"/>
              </w:rPr>
              <w:t xml:space="preserve"> </w:t>
            </w:r>
          </w:p>
          <w:p w14:paraId="505293E3" w14:textId="791F2483" w:rsidR="37446A99" w:rsidRPr="00B8618F" w:rsidRDefault="37446A99" w:rsidP="00D01B3C">
            <w:pPr>
              <w:spacing w:after="0" w:line="360" w:lineRule="auto"/>
              <w:rPr>
                <w:rFonts w:eastAsia="Times New Roman"/>
              </w:rPr>
            </w:pPr>
            <w:r w:rsidRPr="00B8618F">
              <w:rPr>
                <w:rFonts w:eastAsia="Times New Roman"/>
                <w:b/>
                <w:bCs/>
                <w:lang w:val="vi"/>
              </w:rPr>
              <w:t>2</w:t>
            </w:r>
            <w:r w:rsidRPr="00B8618F">
              <w:rPr>
                <w:rFonts w:eastAsia="Times New Roman"/>
                <w:lang w:val="vi"/>
              </w:rPr>
              <w:t xml:space="preserve">. Không thể thực hiện thao tác </w:t>
            </w:r>
            <w:r w:rsidRPr="00B8618F">
              <w:rPr>
                <w:rFonts w:eastAsia="Times New Roman"/>
              </w:rPr>
              <w:t>chỉnh sửa</w:t>
            </w:r>
          </w:p>
        </w:tc>
      </w:tr>
      <w:tr w:rsidR="37446A99" w:rsidRPr="00B8618F" w14:paraId="233B0B5B" w14:textId="77777777" w:rsidTr="37446A99">
        <w:trPr>
          <w:trHeight w:val="300"/>
        </w:trPr>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AE9F7"/>
          </w:tcPr>
          <w:p w14:paraId="34195280" w14:textId="5EDF3945" w:rsidR="37446A99" w:rsidRPr="00B8618F" w:rsidRDefault="37446A99" w:rsidP="00D01B3C">
            <w:pPr>
              <w:spacing w:after="0" w:line="360" w:lineRule="auto"/>
              <w:rPr>
                <w:rFonts w:eastAsia="Times New Roman"/>
              </w:rPr>
            </w:pPr>
            <w:r w:rsidRPr="00B8618F">
              <w:rPr>
                <w:rFonts w:eastAsia="Times New Roman"/>
                <w:lang w:val="vi"/>
              </w:rPr>
              <w:t>Hậu điều kiện</w:t>
            </w:r>
            <w:r w:rsidRPr="00B8618F">
              <w:rPr>
                <w:rFonts w:eastAsia="Times New Roman"/>
              </w:rPr>
              <w:t xml:space="preserve"> </w:t>
            </w:r>
          </w:p>
        </w:tc>
        <w:tc>
          <w:tcPr>
            <w:tcW w:w="67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042991" w14:textId="2B423967" w:rsidR="37446A99" w:rsidRPr="00B8618F" w:rsidRDefault="37446A99" w:rsidP="00D01B3C">
            <w:pPr>
              <w:spacing w:after="0" w:line="360" w:lineRule="auto"/>
              <w:rPr>
                <w:rFonts w:eastAsia="Times New Roman"/>
              </w:rPr>
            </w:pPr>
            <w:r w:rsidRPr="00B8618F">
              <w:rPr>
                <w:rFonts w:eastAsia="Times New Roman"/>
                <w:lang w:val="vi"/>
              </w:rPr>
              <w:t>Danh sách người dùng được cập nhập theo thao tác thực hiện</w:t>
            </w:r>
            <w:r w:rsidRPr="00B8618F">
              <w:rPr>
                <w:rFonts w:eastAsia="Times New Roman"/>
              </w:rPr>
              <w:t xml:space="preserve"> </w:t>
            </w:r>
          </w:p>
        </w:tc>
      </w:tr>
      <w:tr w:rsidR="37446A99" w:rsidRPr="00B8618F" w14:paraId="0596B74A" w14:textId="77777777" w:rsidTr="37446A99">
        <w:trPr>
          <w:trHeight w:val="300"/>
        </w:trPr>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AE9F7"/>
          </w:tcPr>
          <w:p w14:paraId="4F1DA3B4" w14:textId="098DAA05" w:rsidR="37446A99" w:rsidRPr="00B8618F" w:rsidRDefault="37446A99" w:rsidP="00D01B3C">
            <w:pPr>
              <w:spacing w:after="0" w:line="360" w:lineRule="auto"/>
              <w:rPr>
                <w:rFonts w:eastAsia="Times New Roman"/>
              </w:rPr>
            </w:pPr>
            <w:r w:rsidRPr="00B8618F">
              <w:rPr>
                <w:rFonts w:eastAsia="Times New Roman"/>
                <w:lang w:val="vi"/>
              </w:rPr>
              <w:t xml:space="preserve">Ưu tiên   </w:t>
            </w:r>
            <w:r w:rsidRPr="00B8618F">
              <w:rPr>
                <w:rFonts w:eastAsia="Times New Roman"/>
              </w:rPr>
              <w:t xml:space="preserve"> </w:t>
            </w:r>
          </w:p>
        </w:tc>
        <w:tc>
          <w:tcPr>
            <w:tcW w:w="67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85A355" w14:textId="03ED75ED" w:rsidR="37446A99" w:rsidRPr="00B8618F" w:rsidRDefault="37446A99" w:rsidP="00D01B3C">
            <w:pPr>
              <w:spacing w:after="0" w:line="360" w:lineRule="auto"/>
              <w:rPr>
                <w:rFonts w:eastAsia="Times New Roman"/>
              </w:rPr>
            </w:pPr>
            <w:r w:rsidRPr="00B8618F">
              <w:rPr>
                <w:rFonts w:eastAsia="Times New Roman"/>
                <w:lang w:val="vi"/>
              </w:rPr>
              <w:t>Cao</w:t>
            </w:r>
            <w:r w:rsidRPr="00B8618F">
              <w:rPr>
                <w:rFonts w:eastAsia="Times New Roman"/>
              </w:rPr>
              <w:t xml:space="preserve"> </w:t>
            </w:r>
          </w:p>
        </w:tc>
      </w:tr>
      <w:tr w:rsidR="37446A99" w:rsidRPr="00B8618F" w14:paraId="4BBBA6DA" w14:textId="77777777" w:rsidTr="37446A99">
        <w:trPr>
          <w:trHeight w:val="300"/>
        </w:trPr>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AE9F7"/>
          </w:tcPr>
          <w:p w14:paraId="2A5F30EF" w14:textId="2A8D8AB8" w:rsidR="37446A99" w:rsidRPr="00B8618F" w:rsidRDefault="37446A99" w:rsidP="00D01B3C">
            <w:pPr>
              <w:spacing w:after="0" w:line="360" w:lineRule="auto"/>
              <w:rPr>
                <w:rFonts w:eastAsia="Times New Roman"/>
              </w:rPr>
            </w:pPr>
            <w:r w:rsidRPr="00B8618F">
              <w:rPr>
                <w:rFonts w:eastAsia="Times New Roman"/>
                <w:lang w:val="vi"/>
              </w:rPr>
              <w:t>Tần xuất sử dụng</w:t>
            </w:r>
            <w:r w:rsidRPr="00B8618F">
              <w:rPr>
                <w:rFonts w:eastAsia="Times New Roman"/>
              </w:rPr>
              <w:t xml:space="preserve"> </w:t>
            </w:r>
          </w:p>
        </w:tc>
        <w:tc>
          <w:tcPr>
            <w:tcW w:w="67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10A08E" w14:textId="03618AB4" w:rsidR="37446A99" w:rsidRPr="00B8618F" w:rsidRDefault="37446A99" w:rsidP="00D01B3C">
            <w:pPr>
              <w:spacing w:after="0" w:line="360" w:lineRule="auto"/>
              <w:rPr>
                <w:rFonts w:eastAsia="Times New Roman"/>
              </w:rPr>
            </w:pPr>
            <w:r w:rsidRPr="00B8618F">
              <w:rPr>
                <w:rFonts w:eastAsia="Times New Roman"/>
                <w:lang w:val="vi"/>
              </w:rPr>
              <w:t>Khi người dùng đổi email, số điện thoại, hoặc phát sinh sai sót cần chỉnh sửa.</w:t>
            </w:r>
            <w:r w:rsidRPr="00B8618F">
              <w:rPr>
                <w:rFonts w:eastAsia="Times New Roman"/>
              </w:rPr>
              <w:t xml:space="preserve"> </w:t>
            </w:r>
          </w:p>
        </w:tc>
      </w:tr>
    </w:tbl>
    <w:p w14:paraId="054DA067" w14:textId="2472B3C3" w:rsidR="28F815BC" w:rsidRPr="00B8618F" w:rsidRDefault="28F815BC" w:rsidP="00D01B3C">
      <w:pPr>
        <w:spacing w:beforeLines="50" w:before="120" w:afterLines="100" w:after="240" w:line="360" w:lineRule="auto"/>
        <w:jc w:val="center"/>
        <w:rPr>
          <w:rFonts w:eastAsia="SimHei"/>
          <w:i/>
          <w:iCs/>
          <w:lang w:eastAsia="ja-JP"/>
        </w:rPr>
      </w:pPr>
      <w:r w:rsidRPr="00B8618F">
        <w:rPr>
          <w:rFonts w:eastAsia="SimHei"/>
          <w:i/>
          <w:lang w:val="vi" w:eastAsia="ja-JP"/>
        </w:rPr>
        <w:t xml:space="preserve">Bảng </w:t>
      </w:r>
      <w:r w:rsidRPr="00B8618F">
        <w:rPr>
          <w:rFonts w:eastAsia="SimHei"/>
          <w:i/>
          <w:iCs/>
          <w:lang w:val="vi" w:eastAsia="ja-JP"/>
        </w:rPr>
        <w:fldChar w:fldCharType="begin"/>
      </w:r>
      <w:r w:rsidRPr="00B8618F">
        <w:rPr>
          <w:rFonts w:eastAsia="SimHei"/>
          <w:i/>
          <w:lang w:val="vi" w:eastAsia="ja-JP"/>
        </w:rPr>
        <w:instrText xml:space="preserve"> STYLEREF 1 \s </w:instrText>
      </w:r>
      <w:r w:rsidRPr="00B8618F">
        <w:rPr>
          <w:rFonts w:eastAsia="SimHei"/>
          <w:i/>
          <w:iCs/>
          <w:lang w:val="vi" w:eastAsia="ja-JP"/>
        </w:rPr>
        <w:fldChar w:fldCharType="separate"/>
      </w:r>
      <w:r w:rsidRPr="00B8618F">
        <w:rPr>
          <w:rFonts w:eastAsia="SimHei"/>
          <w:i/>
          <w:lang w:val="vi" w:eastAsia="ja-JP"/>
        </w:rPr>
        <w:t>3</w:t>
      </w:r>
      <w:r w:rsidRPr="00B8618F">
        <w:rPr>
          <w:rFonts w:eastAsia="SimHei"/>
          <w:i/>
          <w:iCs/>
          <w:lang w:val="vi" w:eastAsia="ja-JP"/>
        </w:rPr>
        <w:fldChar w:fldCharType="end"/>
      </w:r>
      <w:r w:rsidRPr="00B8618F">
        <w:rPr>
          <w:rFonts w:eastAsia="SimHei"/>
          <w:i/>
          <w:lang w:eastAsia="ja-JP"/>
        </w:rPr>
        <w:t>.17. Mô tả Use Case “Cập nhật khoản người dùng ”</w:t>
      </w:r>
    </w:p>
    <w:p w14:paraId="7C7CE857" w14:textId="77777777" w:rsidR="008235FF" w:rsidRDefault="28F815BC" w:rsidP="00D01B3C">
      <w:pPr>
        <w:keepNext/>
        <w:spacing w:after="0" w:line="360" w:lineRule="auto"/>
        <w:jc w:val="center"/>
      </w:pPr>
      <w:r w:rsidRPr="00B8618F">
        <w:rPr>
          <w:noProof/>
        </w:rPr>
        <w:lastRenderedPageBreak/>
        <w:drawing>
          <wp:inline distT="0" distB="0" distL="0" distR="0" wp14:anchorId="652C6771" wp14:editId="5227A132">
            <wp:extent cx="5679615" cy="8124825"/>
            <wp:effectExtent l="0" t="0" r="0" b="0"/>
            <wp:docPr id="9116543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54383"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94292" cy="8145821"/>
                    </a:xfrm>
                    <a:prstGeom prst="rect">
                      <a:avLst/>
                    </a:prstGeom>
                  </pic:spPr>
                </pic:pic>
              </a:graphicData>
            </a:graphic>
          </wp:inline>
        </w:drawing>
      </w:r>
    </w:p>
    <w:p w14:paraId="685AB106" w14:textId="16716A93" w:rsidR="00CA12E9" w:rsidRPr="008F451D" w:rsidRDefault="008235FF" w:rsidP="00D01B3C">
      <w:pPr>
        <w:pStyle w:val="Caption"/>
        <w:spacing w:before="0" w:after="0" w:line="360" w:lineRule="auto"/>
      </w:pPr>
      <w:r>
        <w:t xml:space="preserve">Hình </w:t>
      </w:r>
      <w:r>
        <w:fldChar w:fldCharType="begin"/>
      </w:r>
      <w:r>
        <w:instrText>SEQ Hình \* ARABIC</w:instrText>
      </w:r>
      <w:r>
        <w:fldChar w:fldCharType="separate"/>
      </w:r>
      <w:r w:rsidR="00724A6F">
        <w:rPr>
          <w:noProof/>
        </w:rPr>
        <w:t>26</w:t>
      </w:r>
      <w:r>
        <w:fldChar w:fldCharType="end"/>
      </w:r>
      <w:r w:rsidRPr="003B4474">
        <w:rPr>
          <w:noProof/>
        </w:rPr>
        <w:t>. Sơ đồ hoạt động “Cập nhật người dùng”</w:t>
      </w:r>
      <w:bookmarkStart w:id="85" w:name="_Toc2708"/>
      <w:bookmarkStart w:id="86" w:name="_Toc9810"/>
    </w:p>
    <w:p w14:paraId="23326550" w14:textId="7DAFCE69" w:rsidR="00797234" w:rsidRPr="00E8709C" w:rsidRDefault="28F815BC" w:rsidP="00D01B3C">
      <w:pPr>
        <w:pStyle w:val="Heading4"/>
        <w:spacing w:before="0" w:after="0"/>
      </w:pPr>
      <w:r w:rsidRPr="00B8618F">
        <w:rPr>
          <w:lang w:val="vi"/>
        </w:rPr>
        <w:lastRenderedPageBreak/>
        <w:t xml:space="preserve">3.2.3.3. </w:t>
      </w:r>
      <w:r w:rsidR="75A84189" w:rsidRPr="00B8618F">
        <w:rPr>
          <w:lang w:val="vi"/>
        </w:rPr>
        <w:t>Quản lý khóa học</w:t>
      </w:r>
      <w:bookmarkEnd w:id="85"/>
      <w:bookmarkEnd w:id="86"/>
      <w:r w:rsidR="00E8709C">
        <w:t>.</w:t>
      </w:r>
    </w:p>
    <w:p w14:paraId="7BDC5476" w14:textId="5C8E7E7D" w:rsidR="00CA12E9" w:rsidRPr="00CA12E9" w:rsidRDefault="00CA12E9" w:rsidP="00D01B3C">
      <w:pPr>
        <w:pStyle w:val="Heading5"/>
        <w:spacing w:before="0" w:after="0"/>
      </w:pPr>
      <w:r>
        <w:t>3.2.3.3.1. Xem chi tiết khóa học</w:t>
      </w:r>
      <w:r w:rsidR="00E8709C">
        <w:t>.</w:t>
      </w:r>
    </w:p>
    <w:tbl>
      <w:tblPr>
        <w:tblStyle w:val="Style16"/>
        <w:tblW w:w="9071" w:type="dxa"/>
        <w:tblInd w:w="99"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2789"/>
        <w:gridCol w:w="6282"/>
      </w:tblGrid>
      <w:tr w:rsidR="00797234" w:rsidRPr="00B8618F" w14:paraId="45C5FD26" w14:textId="77777777" w:rsidTr="37446A99">
        <w:trPr>
          <w:trHeight w:val="23"/>
        </w:trPr>
        <w:tc>
          <w:tcPr>
            <w:tcW w:w="27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7D9F1"/>
            <w:tcMar>
              <w:top w:w="100" w:type="dxa"/>
              <w:left w:w="100" w:type="dxa"/>
              <w:bottom w:w="100" w:type="dxa"/>
              <w:right w:w="100" w:type="dxa"/>
            </w:tcMar>
          </w:tcPr>
          <w:p w14:paraId="5F657F0F"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Tên Use Case</w:t>
            </w:r>
          </w:p>
        </w:tc>
        <w:tc>
          <w:tcPr>
            <w:tcW w:w="628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3C849D9" w14:textId="45B4CCEA" w:rsidR="00797234" w:rsidRPr="00B8618F" w:rsidRDefault="02F1C1C1" w:rsidP="00D01B3C">
            <w:pPr>
              <w:spacing w:line="360" w:lineRule="auto"/>
              <w:rPr>
                <w:rFonts w:eastAsia="Times New Roman"/>
                <w:b/>
                <w:bCs/>
                <w:sz w:val="26"/>
                <w:szCs w:val="26"/>
                <w:lang w:val="vi"/>
              </w:rPr>
            </w:pPr>
            <w:r w:rsidRPr="00B8618F">
              <w:rPr>
                <w:rFonts w:eastAsia="Times New Roman"/>
                <w:b/>
                <w:bCs/>
                <w:sz w:val="26"/>
                <w:szCs w:val="26"/>
                <w:lang w:val="vi"/>
              </w:rPr>
              <w:t>Xem chi tiết</w:t>
            </w:r>
            <w:r w:rsidR="75A84189" w:rsidRPr="00B8618F">
              <w:rPr>
                <w:rFonts w:eastAsia="Times New Roman"/>
                <w:b/>
                <w:bCs/>
                <w:sz w:val="26"/>
                <w:szCs w:val="26"/>
                <w:lang w:val="vi"/>
              </w:rPr>
              <w:t xml:space="preserve"> khóa học </w:t>
            </w:r>
          </w:p>
        </w:tc>
      </w:tr>
      <w:tr w:rsidR="00797234" w:rsidRPr="00B8618F" w14:paraId="650792E6" w14:textId="77777777" w:rsidTr="37446A99">
        <w:trPr>
          <w:trHeight w:val="23"/>
        </w:trPr>
        <w:tc>
          <w:tcPr>
            <w:tcW w:w="27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7D9F1"/>
            <w:tcMar>
              <w:top w:w="100" w:type="dxa"/>
              <w:left w:w="100" w:type="dxa"/>
              <w:bottom w:w="100" w:type="dxa"/>
              <w:right w:w="100" w:type="dxa"/>
            </w:tcMar>
          </w:tcPr>
          <w:p w14:paraId="578D632F"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Tác nhân</w:t>
            </w:r>
          </w:p>
        </w:tc>
        <w:tc>
          <w:tcPr>
            <w:tcW w:w="628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622EDBF"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Quản trị viên.</w:t>
            </w:r>
          </w:p>
        </w:tc>
      </w:tr>
      <w:tr w:rsidR="00797234" w:rsidRPr="00B8618F" w14:paraId="150D38B6" w14:textId="77777777" w:rsidTr="37446A99">
        <w:trPr>
          <w:trHeight w:val="23"/>
        </w:trPr>
        <w:tc>
          <w:tcPr>
            <w:tcW w:w="27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7D9F1"/>
            <w:tcMar>
              <w:top w:w="100" w:type="dxa"/>
              <w:left w:w="100" w:type="dxa"/>
              <w:bottom w:w="100" w:type="dxa"/>
              <w:right w:w="100" w:type="dxa"/>
            </w:tcMar>
          </w:tcPr>
          <w:p w14:paraId="6E9B6B93"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Mô tả</w:t>
            </w:r>
          </w:p>
        </w:tc>
        <w:tc>
          <w:tcPr>
            <w:tcW w:w="628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B7AE76D"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Quản trị viên thực hiện thao tác xem khóa học.</w:t>
            </w:r>
          </w:p>
        </w:tc>
      </w:tr>
      <w:tr w:rsidR="00797234" w:rsidRPr="00B8618F" w14:paraId="3AD4D1B5" w14:textId="77777777" w:rsidTr="37446A99">
        <w:trPr>
          <w:trHeight w:val="23"/>
        </w:trPr>
        <w:tc>
          <w:tcPr>
            <w:tcW w:w="27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7D9F1"/>
            <w:tcMar>
              <w:top w:w="100" w:type="dxa"/>
              <w:left w:w="100" w:type="dxa"/>
              <w:bottom w:w="100" w:type="dxa"/>
              <w:right w:w="100" w:type="dxa"/>
            </w:tcMar>
          </w:tcPr>
          <w:p w14:paraId="3745581D"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Sự kiện kích hoạt</w:t>
            </w:r>
          </w:p>
        </w:tc>
        <w:tc>
          <w:tcPr>
            <w:tcW w:w="628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A521AA3"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Click vào menu “Khóa học”</w:t>
            </w:r>
          </w:p>
        </w:tc>
      </w:tr>
      <w:tr w:rsidR="00797234" w:rsidRPr="00B8618F" w14:paraId="1884DB96" w14:textId="77777777" w:rsidTr="37446A99">
        <w:trPr>
          <w:trHeight w:val="23"/>
        </w:trPr>
        <w:tc>
          <w:tcPr>
            <w:tcW w:w="27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7D9F1"/>
            <w:tcMar>
              <w:top w:w="100" w:type="dxa"/>
              <w:left w:w="100" w:type="dxa"/>
              <w:bottom w:w="100" w:type="dxa"/>
              <w:right w:w="100" w:type="dxa"/>
            </w:tcMar>
          </w:tcPr>
          <w:p w14:paraId="117DD536"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Tiền điều kiện</w:t>
            </w:r>
          </w:p>
        </w:tc>
        <w:tc>
          <w:tcPr>
            <w:tcW w:w="628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36944E5"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Đăng nhập vào hệ thống với quyền admin</w:t>
            </w:r>
          </w:p>
        </w:tc>
      </w:tr>
      <w:tr w:rsidR="00797234" w:rsidRPr="00B8618F" w14:paraId="413E0975" w14:textId="77777777" w:rsidTr="37446A99">
        <w:trPr>
          <w:trHeight w:val="23"/>
        </w:trPr>
        <w:tc>
          <w:tcPr>
            <w:tcW w:w="27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7D9F1"/>
            <w:tcMar>
              <w:top w:w="100" w:type="dxa"/>
              <w:left w:w="100" w:type="dxa"/>
              <w:bottom w:w="100" w:type="dxa"/>
              <w:right w:w="100" w:type="dxa"/>
            </w:tcMar>
          </w:tcPr>
          <w:p w14:paraId="3BE8CD87"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Luồng sự kiện chính (Thành công)</w:t>
            </w:r>
          </w:p>
        </w:tc>
        <w:tc>
          <w:tcPr>
            <w:tcW w:w="628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D218B2F" w14:textId="77777777" w:rsidR="00797234" w:rsidRPr="00B8618F" w:rsidRDefault="00797234" w:rsidP="00D01B3C">
            <w:pPr>
              <w:spacing w:line="360" w:lineRule="auto"/>
              <w:rPr>
                <w:rFonts w:eastAsia="Arial"/>
                <w:sz w:val="26"/>
                <w:szCs w:val="26"/>
                <w:lang w:val="vi"/>
              </w:rPr>
            </w:pPr>
            <w:r w:rsidRPr="00B8618F">
              <w:rPr>
                <w:rFonts w:eastAsia="Times New Roman"/>
                <w:b/>
                <w:bCs/>
                <w:sz w:val="26"/>
                <w:szCs w:val="26"/>
                <w:lang w:val="vi"/>
              </w:rPr>
              <w:t>1.</w:t>
            </w:r>
            <w:r w:rsidRPr="00B8618F">
              <w:rPr>
                <w:rFonts w:eastAsia="Times New Roman"/>
                <w:sz w:val="26"/>
                <w:szCs w:val="26"/>
                <w:lang w:val="vi"/>
              </w:rPr>
              <w:t xml:space="preserve"> Chọn menu “Khóa học”</w:t>
            </w:r>
          </w:p>
          <w:p w14:paraId="3AE56D6E" w14:textId="77777777" w:rsidR="00797234" w:rsidRPr="00B8618F" w:rsidRDefault="00797234" w:rsidP="00D01B3C">
            <w:pPr>
              <w:spacing w:line="360" w:lineRule="auto"/>
              <w:rPr>
                <w:rFonts w:eastAsia="Arial"/>
                <w:sz w:val="26"/>
                <w:szCs w:val="26"/>
                <w:lang w:val="vi"/>
              </w:rPr>
            </w:pPr>
            <w:r w:rsidRPr="00B8618F">
              <w:rPr>
                <w:rFonts w:eastAsia="Times New Roman"/>
                <w:b/>
                <w:bCs/>
                <w:sz w:val="26"/>
                <w:szCs w:val="26"/>
                <w:lang w:val="vi"/>
              </w:rPr>
              <w:t>2.</w:t>
            </w:r>
            <w:r w:rsidRPr="00B8618F">
              <w:rPr>
                <w:rFonts w:eastAsia="Times New Roman"/>
                <w:sz w:val="26"/>
                <w:szCs w:val="26"/>
                <w:lang w:val="vi"/>
              </w:rPr>
              <w:t xml:space="preserve"> Hiển thị danh sách khóa học</w:t>
            </w:r>
          </w:p>
          <w:p w14:paraId="0EA3E969" w14:textId="77777777" w:rsidR="00797234" w:rsidRPr="00B8618F" w:rsidRDefault="00797234" w:rsidP="00D01B3C">
            <w:pPr>
              <w:spacing w:line="360" w:lineRule="auto"/>
              <w:rPr>
                <w:rFonts w:eastAsia="Arial"/>
                <w:sz w:val="26"/>
                <w:szCs w:val="26"/>
                <w:lang w:val="vi"/>
              </w:rPr>
            </w:pPr>
            <w:r w:rsidRPr="00B8618F">
              <w:rPr>
                <w:rFonts w:eastAsia="Times New Roman"/>
                <w:b/>
                <w:bCs/>
                <w:sz w:val="26"/>
                <w:szCs w:val="26"/>
                <w:lang w:val="vi"/>
              </w:rPr>
              <w:t xml:space="preserve">3. </w:t>
            </w:r>
            <w:r w:rsidRPr="00B8618F">
              <w:rPr>
                <w:rFonts w:eastAsia="Times New Roman"/>
                <w:sz w:val="26"/>
                <w:szCs w:val="26"/>
                <w:lang w:val="vi"/>
              </w:rPr>
              <w:t>Xem chi tiết thông tin khóa học.</w:t>
            </w:r>
          </w:p>
        </w:tc>
      </w:tr>
      <w:tr w:rsidR="00797234" w:rsidRPr="00B8618F" w14:paraId="432B64C2" w14:textId="77777777" w:rsidTr="37446A99">
        <w:trPr>
          <w:trHeight w:val="510"/>
        </w:trPr>
        <w:tc>
          <w:tcPr>
            <w:tcW w:w="27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7D9F1"/>
            <w:tcMar>
              <w:top w:w="100" w:type="dxa"/>
              <w:left w:w="100" w:type="dxa"/>
              <w:bottom w:w="100" w:type="dxa"/>
              <w:right w:w="100" w:type="dxa"/>
            </w:tcMar>
          </w:tcPr>
          <w:p w14:paraId="03FD9CB5"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Luồng sự kiện thay thế (Lỗi nhập liệu / lỗi hệ thống)</w:t>
            </w:r>
          </w:p>
        </w:tc>
        <w:tc>
          <w:tcPr>
            <w:tcW w:w="628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3717F02"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Hiển thị thông báo lỗi nếu:</w:t>
            </w:r>
          </w:p>
          <w:p w14:paraId="24222C7F"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 xml:space="preserve">   - Mã khóa học đã tồn tại</w:t>
            </w:r>
          </w:p>
          <w:p w14:paraId="4E11C387"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 xml:space="preserve">   - Thiếu trường bắt buộc</w:t>
            </w:r>
          </w:p>
          <w:p w14:paraId="1A86DF26"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 xml:space="preserve">   - Lỗi kết nối </w:t>
            </w:r>
          </w:p>
        </w:tc>
      </w:tr>
      <w:tr w:rsidR="00797234" w:rsidRPr="00B8618F" w14:paraId="47D3CBA0" w14:textId="77777777" w:rsidTr="37446A99">
        <w:trPr>
          <w:trHeight w:val="23"/>
        </w:trPr>
        <w:tc>
          <w:tcPr>
            <w:tcW w:w="27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7D9F1"/>
            <w:tcMar>
              <w:top w:w="100" w:type="dxa"/>
              <w:left w:w="100" w:type="dxa"/>
              <w:bottom w:w="100" w:type="dxa"/>
              <w:right w:w="100" w:type="dxa"/>
            </w:tcMar>
          </w:tcPr>
          <w:p w14:paraId="72C549E7"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Hậu điều kiện</w:t>
            </w:r>
          </w:p>
        </w:tc>
        <w:tc>
          <w:tcPr>
            <w:tcW w:w="628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5B1248C"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Danh sách khóa học được cập nhật</w:t>
            </w:r>
          </w:p>
        </w:tc>
      </w:tr>
      <w:tr w:rsidR="00797234" w:rsidRPr="00B8618F" w14:paraId="7AFC106B" w14:textId="77777777" w:rsidTr="37446A99">
        <w:trPr>
          <w:trHeight w:val="23"/>
        </w:trPr>
        <w:tc>
          <w:tcPr>
            <w:tcW w:w="27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7D9F1"/>
            <w:tcMar>
              <w:top w:w="100" w:type="dxa"/>
              <w:left w:w="100" w:type="dxa"/>
              <w:bottom w:w="100" w:type="dxa"/>
              <w:right w:w="100" w:type="dxa"/>
            </w:tcMar>
          </w:tcPr>
          <w:p w14:paraId="23379EE1"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Ưu tiên</w:t>
            </w:r>
          </w:p>
        </w:tc>
        <w:tc>
          <w:tcPr>
            <w:tcW w:w="628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7D6EAD7"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Trung bình</w:t>
            </w:r>
          </w:p>
        </w:tc>
      </w:tr>
      <w:tr w:rsidR="00797234" w:rsidRPr="00B8618F" w14:paraId="5A24D5AB" w14:textId="77777777" w:rsidTr="37446A99">
        <w:trPr>
          <w:trHeight w:val="23"/>
        </w:trPr>
        <w:tc>
          <w:tcPr>
            <w:tcW w:w="27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7D9F1"/>
            <w:tcMar>
              <w:top w:w="100" w:type="dxa"/>
              <w:left w:w="100" w:type="dxa"/>
              <w:bottom w:w="100" w:type="dxa"/>
              <w:right w:w="100" w:type="dxa"/>
            </w:tcMar>
          </w:tcPr>
          <w:p w14:paraId="330EE2AA"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Tần suất sử dụng</w:t>
            </w:r>
          </w:p>
        </w:tc>
        <w:tc>
          <w:tcPr>
            <w:tcW w:w="628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D1A6F18"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Xem tất cả thông tin khóa học.</w:t>
            </w:r>
          </w:p>
        </w:tc>
      </w:tr>
    </w:tbl>
    <w:p w14:paraId="5225D4D1" w14:textId="34F3D281" w:rsidR="00797234" w:rsidRPr="00B8618F" w:rsidRDefault="75A84189" w:rsidP="00D01B3C">
      <w:pPr>
        <w:spacing w:afterLines="100" w:after="240" w:line="360" w:lineRule="auto"/>
        <w:jc w:val="center"/>
        <w:rPr>
          <w:rFonts w:eastAsia="SimHei"/>
          <w:i/>
          <w:iCs/>
          <w:lang w:eastAsia="ja-JP"/>
        </w:rPr>
      </w:pPr>
      <w:r w:rsidRPr="00B8618F">
        <w:rPr>
          <w:rFonts w:eastAsia="SimHei"/>
          <w:i/>
          <w:lang w:val="vi" w:eastAsia="ja-JP"/>
        </w:rPr>
        <w:t xml:space="preserve">Bảng </w:t>
      </w:r>
      <w:r w:rsidR="00797234" w:rsidRPr="00B8618F">
        <w:rPr>
          <w:rFonts w:eastAsia="SimHei"/>
          <w:i/>
          <w:iCs/>
          <w:lang w:val="vi" w:eastAsia="ja-JP"/>
        </w:rPr>
        <w:fldChar w:fldCharType="begin"/>
      </w:r>
      <w:r w:rsidR="00797234" w:rsidRPr="00B8618F">
        <w:rPr>
          <w:rFonts w:eastAsia="SimHei"/>
          <w:i/>
          <w:lang w:val="vi" w:eastAsia="ja-JP"/>
        </w:rPr>
        <w:instrText xml:space="preserve"> STYLEREF 1 \s </w:instrText>
      </w:r>
      <w:r w:rsidR="00797234" w:rsidRPr="00B8618F">
        <w:rPr>
          <w:rFonts w:eastAsia="SimHei"/>
          <w:i/>
          <w:iCs/>
          <w:lang w:val="vi" w:eastAsia="ja-JP"/>
        </w:rPr>
        <w:fldChar w:fldCharType="separate"/>
      </w:r>
      <w:r w:rsidRPr="00B8618F">
        <w:rPr>
          <w:rFonts w:eastAsia="SimHei"/>
          <w:i/>
          <w:lang w:val="vi" w:eastAsia="ja-JP"/>
        </w:rPr>
        <w:t>3</w:t>
      </w:r>
      <w:r w:rsidR="00797234" w:rsidRPr="00B8618F">
        <w:rPr>
          <w:rFonts w:eastAsia="SimHei"/>
          <w:i/>
          <w:iCs/>
          <w:lang w:val="vi" w:eastAsia="ja-JP"/>
        </w:rPr>
        <w:fldChar w:fldCharType="end"/>
      </w:r>
      <w:r w:rsidRPr="00B8618F">
        <w:rPr>
          <w:rFonts w:eastAsia="SimHei"/>
          <w:i/>
          <w:lang w:eastAsia="ja-JP"/>
        </w:rPr>
        <w:t>.</w:t>
      </w:r>
      <w:r w:rsidR="76560FEE" w:rsidRPr="00B8618F">
        <w:rPr>
          <w:rFonts w:eastAsia="SimHei"/>
          <w:i/>
          <w:lang w:eastAsia="ja-JP"/>
        </w:rPr>
        <w:t>18</w:t>
      </w:r>
      <w:bookmarkStart w:id="87" w:name="_Toc17596"/>
      <w:r w:rsidRPr="00B8618F">
        <w:rPr>
          <w:rFonts w:eastAsia="SimHei"/>
          <w:i/>
          <w:lang w:eastAsia="ja-JP"/>
        </w:rPr>
        <w:t>. Mô tả Use Case “Xem</w:t>
      </w:r>
      <w:r w:rsidR="00CA12E9">
        <w:rPr>
          <w:rFonts w:eastAsia="SimHei"/>
          <w:i/>
          <w:lang w:eastAsia="ja-JP"/>
        </w:rPr>
        <w:t xml:space="preserve"> chi tiết</w:t>
      </w:r>
      <w:r w:rsidRPr="00B8618F">
        <w:rPr>
          <w:rFonts w:eastAsia="SimHei"/>
          <w:i/>
          <w:lang w:eastAsia="ja-JP"/>
        </w:rPr>
        <w:t xml:space="preserve"> khóa học ”</w:t>
      </w:r>
      <w:bookmarkEnd w:id="87"/>
    </w:p>
    <w:p w14:paraId="0FE3F080" w14:textId="77777777" w:rsidR="008F451D" w:rsidRDefault="7D27FB5D" w:rsidP="00D01B3C">
      <w:pPr>
        <w:keepNext/>
        <w:spacing w:afterLines="50" w:after="120" w:line="360" w:lineRule="auto"/>
        <w:jc w:val="center"/>
      </w:pPr>
      <w:r w:rsidRPr="00B8618F">
        <w:rPr>
          <w:noProof/>
        </w:rPr>
        <w:lastRenderedPageBreak/>
        <w:drawing>
          <wp:inline distT="0" distB="0" distL="0" distR="0" wp14:anchorId="26FB96F3" wp14:editId="040B3321">
            <wp:extent cx="5981700" cy="5724525"/>
            <wp:effectExtent l="0" t="0" r="0" b="0"/>
            <wp:docPr id="9598365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43818" name=""/>
                    <pic:cNvPicPr/>
                  </pic:nvPicPr>
                  <pic:blipFill>
                    <a:blip r:embed="rId33">
                      <a:extLst>
                        <a:ext uri="{28A0092B-C50C-407E-A947-70E740481C1C}">
                          <a14:useLocalDpi xmlns:a14="http://schemas.microsoft.com/office/drawing/2010/main" val="0"/>
                        </a:ext>
                      </a:extLst>
                    </a:blip>
                    <a:stretch>
                      <a:fillRect/>
                    </a:stretch>
                  </pic:blipFill>
                  <pic:spPr>
                    <a:xfrm>
                      <a:off x="0" y="0"/>
                      <a:ext cx="5981700" cy="5724525"/>
                    </a:xfrm>
                    <a:prstGeom prst="rect">
                      <a:avLst/>
                    </a:prstGeom>
                  </pic:spPr>
                </pic:pic>
              </a:graphicData>
            </a:graphic>
          </wp:inline>
        </w:drawing>
      </w:r>
    </w:p>
    <w:p w14:paraId="5B3B5D59" w14:textId="719FD60F" w:rsidR="008F451D" w:rsidRPr="008F451D" w:rsidRDefault="008F451D" w:rsidP="00D01B3C">
      <w:pPr>
        <w:pStyle w:val="Caption"/>
        <w:spacing w:before="0" w:after="0" w:line="360" w:lineRule="auto"/>
      </w:pPr>
      <w:r>
        <w:t xml:space="preserve">Hình </w:t>
      </w:r>
      <w:r>
        <w:fldChar w:fldCharType="begin"/>
      </w:r>
      <w:r>
        <w:instrText>SEQ Hình \* ARABIC</w:instrText>
      </w:r>
      <w:r>
        <w:fldChar w:fldCharType="separate"/>
      </w:r>
      <w:r w:rsidR="00724A6F">
        <w:rPr>
          <w:noProof/>
        </w:rPr>
        <w:t>27</w:t>
      </w:r>
      <w:r>
        <w:fldChar w:fldCharType="end"/>
      </w:r>
      <w:r w:rsidRPr="00DB6A73">
        <w:rPr>
          <w:noProof/>
        </w:rPr>
        <w:t>. Sơ đồ hoạt động “Xem chi tiết khóa học”</w:t>
      </w:r>
      <w:r>
        <w:br w:type="page"/>
      </w:r>
    </w:p>
    <w:p w14:paraId="33A43065" w14:textId="4658E44E" w:rsidR="37446A99" w:rsidRPr="00CA12E9" w:rsidRDefault="00CA12E9" w:rsidP="00D01B3C">
      <w:pPr>
        <w:pStyle w:val="Heading5"/>
        <w:spacing w:before="0" w:after="0"/>
      </w:pPr>
      <w:r w:rsidRPr="00CA12E9">
        <w:lastRenderedPageBreak/>
        <w:t>3.2.3.3.1.</w:t>
      </w:r>
      <w:r>
        <w:t xml:space="preserve"> Thêm khóa học.</w:t>
      </w:r>
    </w:p>
    <w:tbl>
      <w:tblPr>
        <w:tblStyle w:val="Style17"/>
        <w:tblW w:w="9071"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2706"/>
        <w:gridCol w:w="6365"/>
      </w:tblGrid>
      <w:tr w:rsidR="00797234" w:rsidRPr="00B8618F" w14:paraId="764B01C6" w14:textId="77777777" w:rsidTr="37446A99">
        <w:trPr>
          <w:trHeight w:val="450"/>
        </w:trPr>
        <w:tc>
          <w:tcPr>
            <w:tcW w:w="27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tcPr>
          <w:p w14:paraId="10622BA6"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Tên Use Case</w:t>
            </w:r>
          </w:p>
        </w:tc>
        <w:tc>
          <w:tcPr>
            <w:tcW w:w="6365" w:type="dxa"/>
            <w:tcBorders>
              <w:top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tcPr>
          <w:p w14:paraId="21312AFD" w14:textId="5CFA5B10" w:rsidR="00797234" w:rsidRPr="00B8618F" w:rsidRDefault="3F2ED908" w:rsidP="00D01B3C">
            <w:pPr>
              <w:spacing w:line="360" w:lineRule="auto"/>
              <w:rPr>
                <w:rFonts w:eastAsia="Times New Roman"/>
                <w:b/>
                <w:bCs/>
                <w:sz w:val="26"/>
                <w:szCs w:val="26"/>
                <w:lang w:val="vi"/>
              </w:rPr>
            </w:pPr>
            <w:r w:rsidRPr="00B8618F">
              <w:rPr>
                <w:rFonts w:eastAsia="Times New Roman"/>
                <w:b/>
                <w:bCs/>
                <w:sz w:val="26"/>
                <w:szCs w:val="26"/>
                <w:lang w:val="vi"/>
              </w:rPr>
              <w:t>Thêm</w:t>
            </w:r>
            <w:r w:rsidR="75A84189" w:rsidRPr="00B8618F">
              <w:rPr>
                <w:rFonts w:eastAsia="Times New Roman"/>
                <w:b/>
                <w:bCs/>
                <w:sz w:val="26"/>
                <w:szCs w:val="26"/>
                <w:lang w:val="vi"/>
              </w:rPr>
              <w:t xml:space="preserve"> khóa học </w:t>
            </w:r>
          </w:p>
        </w:tc>
      </w:tr>
      <w:tr w:rsidR="00797234" w:rsidRPr="00B8618F" w14:paraId="50989D79" w14:textId="77777777" w:rsidTr="37446A99">
        <w:trPr>
          <w:trHeight w:val="390"/>
        </w:trPr>
        <w:tc>
          <w:tcPr>
            <w:tcW w:w="2706"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tcPr>
          <w:p w14:paraId="36900F47"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Tác nhân</w:t>
            </w:r>
          </w:p>
        </w:tc>
        <w:tc>
          <w:tcPr>
            <w:tcW w:w="6365" w:type="dxa"/>
            <w:tcBorders>
              <w:bottom w:val="single" w:sz="8" w:space="0" w:color="000000" w:themeColor="text1"/>
              <w:right w:val="single" w:sz="8" w:space="0" w:color="000000" w:themeColor="text1"/>
            </w:tcBorders>
            <w:tcMar>
              <w:top w:w="0" w:type="dxa"/>
              <w:left w:w="100" w:type="dxa"/>
              <w:bottom w:w="0" w:type="dxa"/>
              <w:right w:w="100" w:type="dxa"/>
            </w:tcMar>
          </w:tcPr>
          <w:p w14:paraId="4FA6E47E"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Quản trị viên.</w:t>
            </w:r>
          </w:p>
        </w:tc>
      </w:tr>
      <w:tr w:rsidR="00797234" w:rsidRPr="00B8618F" w14:paraId="35E7A72E" w14:textId="77777777" w:rsidTr="37446A99">
        <w:trPr>
          <w:trHeight w:val="450"/>
        </w:trPr>
        <w:tc>
          <w:tcPr>
            <w:tcW w:w="2706"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tcPr>
          <w:p w14:paraId="09DE13C9"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Mô tả</w:t>
            </w:r>
          </w:p>
        </w:tc>
        <w:tc>
          <w:tcPr>
            <w:tcW w:w="6365" w:type="dxa"/>
            <w:tcBorders>
              <w:bottom w:val="single" w:sz="8" w:space="0" w:color="000000" w:themeColor="text1"/>
              <w:right w:val="single" w:sz="8" w:space="0" w:color="000000" w:themeColor="text1"/>
            </w:tcBorders>
            <w:tcMar>
              <w:top w:w="0" w:type="dxa"/>
              <w:left w:w="100" w:type="dxa"/>
              <w:bottom w:w="0" w:type="dxa"/>
              <w:right w:w="100" w:type="dxa"/>
            </w:tcMar>
          </w:tcPr>
          <w:p w14:paraId="27A9BDEB"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Quản trị viên thực hiện thao tác thêm khóa học.</w:t>
            </w:r>
          </w:p>
        </w:tc>
      </w:tr>
      <w:tr w:rsidR="00797234" w:rsidRPr="00B8618F" w14:paraId="29F87B27" w14:textId="77777777" w:rsidTr="37446A99">
        <w:trPr>
          <w:trHeight w:val="690"/>
        </w:trPr>
        <w:tc>
          <w:tcPr>
            <w:tcW w:w="2706"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tcPr>
          <w:p w14:paraId="13055C24"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Sự kiện kích hoạt</w:t>
            </w:r>
          </w:p>
        </w:tc>
        <w:tc>
          <w:tcPr>
            <w:tcW w:w="6365" w:type="dxa"/>
            <w:tcBorders>
              <w:bottom w:val="single" w:sz="8" w:space="0" w:color="000000" w:themeColor="text1"/>
              <w:right w:val="single" w:sz="8" w:space="0" w:color="000000" w:themeColor="text1"/>
            </w:tcBorders>
            <w:tcMar>
              <w:top w:w="0" w:type="dxa"/>
              <w:left w:w="100" w:type="dxa"/>
              <w:bottom w:w="0" w:type="dxa"/>
              <w:right w:w="100" w:type="dxa"/>
            </w:tcMar>
          </w:tcPr>
          <w:p w14:paraId="4FAC8F0B"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Click vào menu “Khóa học”</w:t>
            </w:r>
          </w:p>
        </w:tc>
      </w:tr>
      <w:tr w:rsidR="00797234" w:rsidRPr="00B8618F" w14:paraId="5E377049" w14:textId="77777777" w:rsidTr="37446A99">
        <w:trPr>
          <w:trHeight w:val="450"/>
        </w:trPr>
        <w:tc>
          <w:tcPr>
            <w:tcW w:w="2706"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tcPr>
          <w:p w14:paraId="3C995F0F"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Tiền điều kiện</w:t>
            </w:r>
          </w:p>
        </w:tc>
        <w:tc>
          <w:tcPr>
            <w:tcW w:w="6365" w:type="dxa"/>
            <w:tcBorders>
              <w:bottom w:val="single" w:sz="8" w:space="0" w:color="000000" w:themeColor="text1"/>
              <w:right w:val="single" w:sz="8" w:space="0" w:color="000000" w:themeColor="text1"/>
            </w:tcBorders>
            <w:tcMar>
              <w:top w:w="0" w:type="dxa"/>
              <w:left w:w="100" w:type="dxa"/>
              <w:bottom w:w="0" w:type="dxa"/>
              <w:right w:w="100" w:type="dxa"/>
            </w:tcMar>
          </w:tcPr>
          <w:p w14:paraId="62E09EC2"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Đăng nhập vào hệ thống với quyền admin</w:t>
            </w:r>
          </w:p>
        </w:tc>
      </w:tr>
      <w:tr w:rsidR="00797234" w:rsidRPr="00B8618F" w14:paraId="0BCA0385" w14:textId="77777777" w:rsidTr="37446A99">
        <w:trPr>
          <w:trHeight w:val="630"/>
        </w:trPr>
        <w:tc>
          <w:tcPr>
            <w:tcW w:w="2706"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tcPr>
          <w:p w14:paraId="0FDB8B5F"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Luồng sự kiện chính (Thành công)</w:t>
            </w:r>
          </w:p>
        </w:tc>
        <w:tc>
          <w:tcPr>
            <w:tcW w:w="6365" w:type="dxa"/>
            <w:tcBorders>
              <w:bottom w:val="single" w:sz="8" w:space="0" w:color="000000" w:themeColor="text1"/>
              <w:right w:val="single" w:sz="8" w:space="0" w:color="000000" w:themeColor="text1"/>
            </w:tcBorders>
            <w:tcMar>
              <w:top w:w="0" w:type="dxa"/>
              <w:left w:w="100" w:type="dxa"/>
              <w:bottom w:w="0" w:type="dxa"/>
              <w:right w:w="100" w:type="dxa"/>
            </w:tcMar>
          </w:tcPr>
          <w:p w14:paraId="747E6FBC" w14:textId="77777777" w:rsidR="00797234" w:rsidRPr="00B8618F" w:rsidRDefault="00797234" w:rsidP="00D01B3C">
            <w:pPr>
              <w:spacing w:line="360" w:lineRule="auto"/>
              <w:rPr>
                <w:rFonts w:eastAsia="Arial"/>
                <w:sz w:val="26"/>
                <w:szCs w:val="26"/>
                <w:lang w:val="vi"/>
              </w:rPr>
            </w:pPr>
            <w:r w:rsidRPr="00B8618F">
              <w:rPr>
                <w:rFonts w:eastAsia="Times New Roman"/>
                <w:b/>
                <w:bCs/>
                <w:sz w:val="26"/>
                <w:szCs w:val="26"/>
                <w:lang w:val="vi"/>
              </w:rPr>
              <w:t>1.</w:t>
            </w:r>
            <w:r w:rsidRPr="00B8618F">
              <w:rPr>
                <w:rFonts w:eastAsia="Times New Roman"/>
                <w:sz w:val="26"/>
                <w:szCs w:val="26"/>
                <w:lang w:val="vi"/>
              </w:rPr>
              <w:t xml:space="preserve"> Chọn menu “Khóa học”</w:t>
            </w:r>
          </w:p>
          <w:p w14:paraId="3191704A" w14:textId="77777777" w:rsidR="00797234" w:rsidRPr="00B8618F" w:rsidRDefault="00797234" w:rsidP="00D01B3C">
            <w:pPr>
              <w:spacing w:line="360" w:lineRule="auto"/>
              <w:rPr>
                <w:rFonts w:eastAsia="Arial"/>
                <w:sz w:val="26"/>
                <w:szCs w:val="26"/>
                <w:lang w:val="vi"/>
              </w:rPr>
            </w:pPr>
            <w:r w:rsidRPr="00B8618F">
              <w:rPr>
                <w:rFonts w:eastAsia="Times New Roman"/>
                <w:b/>
                <w:bCs/>
                <w:sz w:val="26"/>
                <w:szCs w:val="26"/>
                <w:lang w:val="vi"/>
              </w:rPr>
              <w:t>2.</w:t>
            </w:r>
            <w:r w:rsidRPr="00B8618F">
              <w:rPr>
                <w:rFonts w:eastAsia="Times New Roman"/>
                <w:sz w:val="26"/>
                <w:szCs w:val="26"/>
                <w:lang w:val="vi"/>
              </w:rPr>
              <w:t xml:space="preserve"> Hiển thị danh sách khóa học</w:t>
            </w:r>
          </w:p>
          <w:p w14:paraId="338D9D6D" w14:textId="77777777" w:rsidR="00797234" w:rsidRPr="00B8618F" w:rsidRDefault="00797234" w:rsidP="00D01B3C">
            <w:pPr>
              <w:spacing w:line="360" w:lineRule="auto"/>
              <w:rPr>
                <w:rFonts w:eastAsia="Arial"/>
                <w:sz w:val="26"/>
                <w:szCs w:val="26"/>
                <w:lang w:val="vi"/>
              </w:rPr>
            </w:pPr>
            <w:r w:rsidRPr="00B8618F">
              <w:rPr>
                <w:rFonts w:eastAsia="Times New Roman"/>
                <w:b/>
                <w:bCs/>
                <w:sz w:val="26"/>
                <w:szCs w:val="26"/>
                <w:lang w:val="vi"/>
              </w:rPr>
              <w:t>3.</w:t>
            </w:r>
            <w:r w:rsidRPr="00B8618F">
              <w:rPr>
                <w:rFonts w:eastAsia="Times New Roman"/>
                <w:sz w:val="26"/>
                <w:szCs w:val="26"/>
                <w:lang w:val="vi"/>
              </w:rPr>
              <w:t xml:space="preserve"> Chọn thao tác: Thêm khóa học mới </w:t>
            </w:r>
          </w:p>
          <w:p w14:paraId="5ADD3091" w14:textId="77777777" w:rsidR="00797234" w:rsidRPr="00B8618F" w:rsidRDefault="00797234" w:rsidP="00D01B3C">
            <w:pPr>
              <w:spacing w:line="360" w:lineRule="auto"/>
              <w:rPr>
                <w:rFonts w:eastAsia="Arial"/>
                <w:sz w:val="26"/>
                <w:szCs w:val="26"/>
                <w:lang w:val="vi"/>
              </w:rPr>
            </w:pPr>
            <w:r w:rsidRPr="00B8618F">
              <w:rPr>
                <w:rFonts w:eastAsia="Times New Roman"/>
                <w:b/>
                <w:bCs/>
                <w:sz w:val="26"/>
                <w:szCs w:val="26"/>
                <w:lang w:val="vi"/>
              </w:rPr>
              <w:t>4</w:t>
            </w:r>
            <w:r w:rsidRPr="00B8618F">
              <w:rPr>
                <w:rFonts w:eastAsia="Times New Roman"/>
                <w:sz w:val="26"/>
                <w:szCs w:val="26"/>
                <w:lang w:val="vi"/>
              </w:rPr>
              <w:t xml:space="preserve">. Hiển thị form </w:t>
            </w:r>
          </w:p>
          <w:p w14:paraId="729D1FF0" w14:textId="77777777" w:rsidR="00797234" w:rsidRPr="00B8618F" w:rsidRDefault="00797234" w:rsidP="00D01B3C">
            <w:pPr>
              <w:spacing w:line="360" w:lineRule="auto"/>
              <w:rPr>
                <w:rFonts w:eastAsia="Arial"/>
                <w:sz w:val="26"/>
                <w:szCs w:val="26"/>
                <w:lang w:val="vi"/>
              </w:rPr>
            </w:pPr>
            <w:r w:rsidRPr="00B8618F">
              <w:rPr>
                <w:rFonts w:eastAsia="Times New Roman"/>
                <w:b/>
                <w:bCs/>
                <w:sz w:val="26"/>
                <w:szCs w:val="26"/>
                <w:lang w:val="vi"/>
              </w:rPr>
              <w:t>5</w:t>
            </w:r>
            <w:r w:rsidRPr="00B8618F">
              <w:rPr>
                <w:rFonts w:eastAsia="Times New Roman"/>
                <w:sz w:val="26"/>
                <w:szCs w:val="26"/>
                <w:lang w:val="vi"/>
              </w:rPr>
              <w:t>. Nhập thông tin khóa học muốn tạo</w:t>
            </w:r>
          </w:p>
          <w:p w14:paraId="10DF1E4B" w14:textId="77777777" w:rsidR="00797234" w:rsidRPr="00B8618F" w:rsidRDefault="00797234" w:rsidP="00D01B3C">
            <w:pPr>
              <w:spacing w:line="360" w:lineRule="auto"/>
              <w:rPr>
                <w:rFonts w:eastAsia="Arial"/>
                <w:sz w:val="26"/>
                <w:szCs w:val="26"/>
                <w:lang w:val="vi"/>
              </w:rPr>
            </w:pPr>
            <w:r w:rsidRPr="00B8618F">
              <w:rPr>
                <w:rFonts w:eastAsia="Times New Roman"/>
                <w:b/>
                <w:bCs/>
                <w:sz w:val="26"/>
                <w:szCs w:val="26"/>
                <w:lang w:val="vi"/>
              </w:rPr>
              <w:t>6</w:t>
            </w:r>
            <w:r w:rsidRPr="00B8618F">
              <w:rPr>
                <w:rFonts w:eastAsia="Times New Roman"/>
                <w:sz w:val="26"/>
                <w:szCs w:val="26"/>
                <w:lang w:val="vi"/>
              </w:rPr>
              <w:t xml:space="preserve">. Xác nhận lưu khóa học </w:t>
            </w:r>
          </w:p>
          <w:p w14:paraId="5A99F07F" w14:textId="77777777" w:rsidR="00797234" w:rsidRPr="00B8618F" w:rsidRDefault="00797234" w:rsidP="00D01B3C">
            <w:pPr>
              <w:spacing w:line="360" w:lineRule="auto"/>
              <w:rPr>
                <w:rFonts w:eastAsia="Arial"/>
                <w:sz w:val="26"/>
                <w:szCs w:val="26"/>
                <w:lang w:val="vi"/>
              </w:rPr>
            </w:pPr>
            <w:r w:rsidRPr="00B8618F">
              <w:rPr>
                <w:rFonts w:eastAsia="Times New Roman"/>
                <w:b/>
                <w:bCs/>
                <w:sz w:val="26"/>
                <w:szCs w:val="26"/>
                <w:lang w:val="vi"/>
              </w:rPr>
              <w:t>7</w:t>
            </w:r>
            <w:r w:rsidRPr="00B8618F">
              <w:rPr>
                <w:rFonts w:eastAsia="Times New Roman"/>
                <w:sz w:val="26"/>
                <w:szCs w:val="26"/>
                <w:lang w:val="vi"/>
              </w:rPr>
              <w:t xml:space="preserve">. Lưu và hiển thị thông báo đã tạo thành công </w:t>
            </w:r>
          </w:p>
          <w:p w14:paraId="5EAC1C64" w14:textId="77777777" w:rsidR="00797234" w:rsidRPr="00B8618F" w:rsidRDefault="00797234" w:rsidP="00D01B3C">
            <w:pPr>
              <w:spacing w:line="360" w:lineRule="auto"/>
              <w:rPr>
                <w:rFonts w:eastAsia="Arial"/>
                <w:sz w:val="26"/>
                <w:szCs w:val="26"/>
                <w:lang w:val="vi"/>
              </w:rPr>
            </w:pPr>
            <w:r w:rsidRPr="00B8618F">
              <w:rPr>
                <w:rFonts w:eastAsia="Times New Roman"/>
                <w:b/>
                <w:bCs/>
                <w:sz w:val="26"/>
                <w:szCs w:val="26"/>
                <w:lang w:val="vi"/>
              </w:rPr>
              <w:t xml:space="preserve"> </w:t>
            </w:r>
          </w:p>
        </w:tc>
      </w:tr>
      <w:tr w:rsidR="00797234" w:rsidRPr="00B8618F" w14:paraId="1C67FEF3" w14:textId="77777777" w:rsidTr="37446A99">
        <w:trPr>
          <w:trHeight w:val="450"/>
        </w:trPr>
        <w:tc>
          <w:tcPr>
            <w:tcW w:w="2706"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tcPr>
          <w:p w14:paraId="5FF5BAF7"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Luồng sự kiện thay thế (Lỗi nhập liệu / lỗi hệ thống)</w:t>
            </w:r>
          </w:p>
        </w:tc>
        <w:tc>
          <w:tcPr>
            <w:tcW w:w="6365" w:type="dxa"/>
            <w:tcBorders>
              <w:bottom w:val="single" w:sz="8" w:space="0" w:color="000000" w:themeColor="text1"/>
              <w:right w:val="single" w:sz="8" w:space="0" w:color="000000" w:themeColor="text1"/>
            </w:tcBorders>
            <w:tcMar>
              <w:top w:w="0" w:type="dxa"/>
              <w:left w:w="100" w:type="dxa"/>
              <w:bottom w:w="0" w:type="dxa"/>
              <w:right w:w="100" w:type="dxa"/>
            </w:tcMar>
          </w:tcPr>
          <w:p w14:paraId="711271AA"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Hiển thị thông báo lỗi nếu:</w:t>
            </w:r>
          </w:p>
          <w:p w14:paraId="6B9F8216"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 xml:space="preserve">   - Mã khóa học đã tồn tại</w:t>
            </w:r>
          </w:p>
          <w:p w14:paraId="614E8598"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 xml:space="preserve">   - Thiếu trường bắt buộc</w:t>
            </w:r>
          </w:p>
        </w:tc>
      </w:tr>
      <w:tr w:rsidR="00797234" w:rsidRPr="00B8618F" w14:paraId="06F390C6" w14:textId="77777777" w:rsidTr="37446A99">
        <w:trPr>
          <w:trHeight w:val="1035"/>
        </w:trPr>
        <w:tc>
          <w:tcPr>
            <w:tcW w:w="2706"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tcPr>
          <w:p w14:paraId="5CAC64E0"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Hậu điều kiện</w:t>
            </w:r>
          </w:p>
        </w:tc>
        <w:tc>
          <w:tcPr>
            <w:tcW w:w="6365" w:type="dxa"/>
            <w:tcBorders>
              <w:bottom w:val="single" w:sz="8" w:space="0" w:color="000000" w:themeColor="text1"/>
              <w:right w:val="single" w:sz="8" w:space="0" w:color="000000" w:themeColor="text1"/>
            </w:tcBorders>
            <w:tcMar>
              <w:top w:w="0" w:type="dxa"/>
              <w:left w:w="100" w:type="dxa"/>
              <w:bottom w:w="0" w:type="dxa"/>
              <w:right w:w="100" w:type="dxa"/>
            </w:tcMar>
          </w:tcPr>
          <w:p w14:paraId="5CA6D2D8"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Danh sách khóa học được cập nhật</w:t>
            </w:r>
          </w:p>
        </w:tc>
      </w:tr>
      <w:tr w:rsidR="00797234" w:rsidRPr="00B8618F" w14:paraId="4E61F647" w14:textId="77777777" w:rsidTr="37446A99">
        <w:trPr>
          <w:trHeight w:val="450"/>
        </w:trPr>
        <w:tc>
          <w:tcPr>
            <w:tcW w:w="2706"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tcPr>
          <w:p w14:paraId="4905A969"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Ưu tiên</w:t>
            </w:r>
          </w:p>
        </w:tc>
        <w:tc>
          <w:tcPr>
            <w:tcW w:w="6365" w:type="dxa"/>
            <w:tcBorders>
              <w:bottom w:val="single" w:sz="8" w:space="0" w:color="000000" w:themeColor="text1"/>
              <w:right w:val="single" w:sz="8" w:space="0" w:color="000000" w:themeColor="text1"/>
            </w:tcBorders>
            <w:tcMar>
              <w:top w:w="0" w:type="dxa"/>
              <w:left w:w="100" w:type="dxa"/>
              <w:bottom w:w="0" w:type="dxa"/>
              <w:right w:w="100" w:type="dxa"/>
            </w:tcMar>
          </w:tcPr>
          <w:p w14:paraId="794104CC"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Trung bình</w:t>
            </w:r>
          </w:p>
        </w:tc>
      </w:tr>
      <w:tr w:rsidR="00797234" w:rsidRPr="00B8618F" w14:paraId="137139AA" w14:textId="77777777" w:rsidTr="37446A99">
        <w:trPr>
          <w:trHeight w:val="420"/>
        </w:trPr>
        <w:tc>
          <w:tcPr>
            <w:tcW w:w="2706"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tcPr>
          <w:p w14:paraId="1F31D87D"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Tần suất sử dụng</w:t>
            </w:r>
          </w:p>
        </w:tc>
        <w:tc>
          <w:tcPr>
            <w:tcW w:w="6365" w:type="dxa"/>
            <w:tcBorders>
              <w:bottom w:val="single" w:sz="8" w:space="0" w:color="000000" w:themeColor="text1"/>
              <w:right w:val="single" w:sz="8" w:space="0" w:color="000000" w:themeColor="text1"/>
            </w:tcBorders>
            <w:tcMar>
              <w:top w:w="0" w:type="dxa"/>
              <w:left w:w="100" w:type="dxa"/>
              <w:bottom w:w="0" w:type="dxa"/>
              <w:right w:w="100" w:type="dxa"/>
            </w:tcMar>
          </w:tcPr>
          <w:p w14:paraId="564AECF4"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Được sử dụng nhiều mở thêm khóa học .</w:t>
            </w:r>
          </w:p>
        </w:tc>
      </w:tr>
    </w:tbl>
    <w:p w14:paraId="79BDED3F" w14:textId="34E245B8" w:rsidR="00797234" w:rsidRPr="00B8618F" w:rsidRDefault="75A84189" w:rsidP="00D01B3C">
      <w:pPr>
        <w:spacing w:afterLines="50" w:after="120" w:line="360" w:lineRule="auto"/>
        <w:jc w:val="center"/>
        <w:rPr>
          <w:rFonts w:eastAsia="SimHei"/>
          <w:i/>
          <w:iCs/>
          <w:lang w:eastAsia="ja-JP"/>
        </w:rPr>
      </w:pPr>
      <w:r w:rsidRPr="00B8618F">
        <w:rPr>
          <w:rFonts w:eastAsia="SimHei"/>
          <w:i/>
          <w:lang w:val="vi" w:eastAsia="ja-JP"/>
        </w:rPr>
        <w:t xml:space="preserve">Bảng </w:t>
      </w:r>
      <w:r w:rsidR="00797234" w:rsidRPr="00B8618F">
        <w:rPr>
          <w:rFonts w:eastAsia="SimHei"/>
          <w:i/>
          <w:iCs/>
          <w:lang w:val="vi" w:eastAsia="ja-JP"/>
        </w:rPr>
        <w:fldChar w:fldCharType="begin"/>
      </w:r>
      <w:r w:rsidR="00797234" w:rsidRPr="00B8618F">
        <w:rPr>
          <w:rFonts w:eastAsia="SimHei"/>
          <w:i/>
          <w:lang w:val="vi" w:eastAsia="ja-JP"/>
        </w:rPr>
        <w:instrText xml:space="preserve"> STYLEREF 1 \s </w:instrText>
      </w:r>
      <w:r w:rsidR="00797234" w:rsidRPr="00B8618F">
        <w:rPr>
          <w:rFonts w:eastAsia="SimHei"/>
          <w:i/>
          <w:iCs/>
          <w:lang w:val="vi" w:eastAsia="ja-JP"/>
        </w:rPr>
        <w:fldChar w:fldCharType="separate"/>
      </w:r>
      <w:r w:rsidRPr="00B8618F">
        <w:rPr>
          <w:rFonts w:eastAsia="SimHei"/>
          <w:i/>
          <w:lang w:val="vi" w:eastAsia="ja-JP"/>
        </w:rPr>
        <w:t>3</w:t>
      </w:r>
      <w:r w:rsidR="00797234" w:rsidRPr="00B8618F">
        <w:rPr>
          <w:rFonts w:eastAsia="SimHei"/>
          <w:i/>
          <w:iCs/>
          <w:lang w:val="vi" w:eastAsia="ja-JP"/>
        </w:rPr>
        <w:fldChar w:fldCharType="end"/>
      </w:r>
      <w:r w:rsidRPr="00B8618F">
        <w:rPr>
          <w:rFonts w:eastAsia="SimHei"/>
          <w:i/>
          <w:lang w:eastAsia="ja-JP"/>
        </w:rPr>
        <w:t>.</w:t>
      </w:r>
      <w:r w:rsidR="5DB5D6CC" w:rsidRPr="00B8618F">
        <w:rPr>
          <w:rFonts w:eastAsia="SimHei"/>
          <w:i/>
          <w:lang w:eastAsia="ja-JP"/>
        </w:rPr>
        <w:t>19</w:t>
      </w:r>
      <w:bookmarkStart w:id="88" w:name="_Toc20014"/>
      <w:r w:rsidRPr="00B8618F">
        <w:rPr>
          <w:rFonts w:eastAsia="SimHei"/>
          <w:i/>
          <w:lang w:eastAsia="ja-JP"/>
        </w:rPr>
        <w:t>. Mô tả Use Case “Thêm khóa học mới”</w:t>
      </w:r>
      <w:bookmarkEnd w:id="88"/>
    </w:p>
    <w:p w14:paraId="52494B34" w14:textId="77777777" w:rsidR="008F451D" w:rsidRDefault="09BAD83F" w:rsidP="00D01B3C">
      <w:pPr>
        <w:keepNext/>
        <w:spacing w:afterLines="50" w:after="120" w:line="360" w:lineRule="auto"/>
        <w:jc w:val="center"/>
      </w:pPr>
      <w:r w:rsidRPr="00B8618F">
        <w:rPr>
          <w:noProof/>
        </w:rPr>
        <w:lastRenderedPageBreak/>
        <w:drawing>
          <wp:inline distT="0" distB="0" distL="0" distR="0" wp14:anchorId="44592EE3" wp14:editId="3A39D913">
            <wp:extent cx="5905197" cy="7200900"/>
            <wp:effectExtent l="0" t="0" r="0" b="0"/>
            <wp:docPr id="7738876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8760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08702" cy="7205174"/>
                    </a:xfrm>
                    <a:prstGeom prst="rect">
                      <a:avLst/>
                    </a:prstGeom>
                  </pic:spPr>
                </pic:pic>
              </a:graphicData>
            </a:graphic>
          </wp:inline>
        </w:drawing>
      </w:r>
    </w:p>
    <w:p w14:paraId="1978E3B9" w14:textId="1E487FD6" w:rsidR="008F451D" w:rsidRPr="008F451D" w:rsidRDefault="008F451D" w:rsidP="00D01B3C">
      <w:pPr>
        <w:pStyle w:val="Caption"/>
        <w:spacing w:before="0" w:after="0" w:line="360" w:lineRule="auto"/>
      </w:pPr>
      <w:r>
        <w:t xml:space="preserve">Hình </w:t>
      </w:r>
      <w:r>
        <w:fldChar w:fldCharType="begin"/>
      </w:r>
      <w:r>
        <w:instrText>SEQ Hình \* ARABIC</w:instrText>
      </w:r>
      <w:r>
        <w:fldChar w:fldCharType="separate"/>
      </w:r>
      <w:r w:rsidR="00724A6F">
        <w:rPr>
          <w:noProof/>
        </w:rPr>
        <w:t>28</w:t>
      </w:r>
      <w:r>
        <w:fldChar w:fldCharType="end"/>
      </w:r>
      <w:r w:rsidRPr="00A62C6A">
        <w:rPr>
          <w:noProof/>
        </w:rPr>
        <w:t>. Sơ đồ hoạt động “Thêm khóa học”</w:t>
      </w:r>
      <w:r>
        <w:br w:type="page"/>
      </w:r>
    </w:p>
    <w:p w14:paraId="06437676" w14:textId="58499228" w:rsidR="00797234" w:rsidRPr="00B8618F" w:rsidRDefault="00CA12E9" w:rsidP="00D01B3C">
      <w:pPr>
        <w:pStyle w:val="Heading5"/>
        <w:spacing w:before="0" w:after="0"/>
      </w:pPr>
      <w:r w:rsidRPr="00CA12E9">
        <w:lastRenderedPageBreak/>
        <w:t>3.2.3.3.1.</w:t>
      </w:r>
      <w:r>
        <w:t xml:space="preserve"> Cập nhật khóa học.</w:t>
      </w:r>
    </w:p>
    <w:tbl>
      <w:tblPr>
        <w:tblStyle w:val="Style17"/>
        <w:tblW w:w="0" w:type="auto"/>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2706"/>
        <w:gridCol w:w="6365"/>
      </w:tblGrid>
      <w:tr w:rsidR="008730E4" w:rsidRPr="00B8618F" w14:paraId="2C823AD1" w14:textId="77777777" w:rsidTr="37446A99">
        <w:trPr>
          <w:trHeight w:val="300"/>
        </w:trPr>
        <w:tc>
          <w:tcPr>
            <w:tcW w:w="27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tcPr>
          <w:p w14:paraId="652447FC"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Tên Use Case</w:t>
            </w:r>
          </w:p>
        </w:tc>
        <w:tc>
          <w:tcPr>
            <w:tcW w:w="6365" w:type="dxa"/>
            <w:tcBorders>
              <w:top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tcPr>
          <w:p w14:paraId="3BEA7473" w14:textId="68768384" w:rsidR="00797234" w:rsidRPr="00B8618F" w:rsidRDefault="0D4AD363" w:rsidP="00D01B3C">
            <w:pPr>
              <w:spacing w:line="360" w:lineRule="auto"/>
              <w:rPr>
                <w:rFonts w:eastAsia="Times New Roman"/>
                <w:b/>
                <w:bCs/>
                <w:sz w:val="26"/>
                <w:szCs w:val="26"/>
                <w:lang w:val="vi"/>
              </w:rPr>
            </w:pPr>
            <w:r w:rsidRPr="00B8618F">
              <w:rPr>
                <w:rFonts w:eastAsia="Times New Roman"/>
                <w:b/>
                <w:bCs/>
                <w:sz w:val="26"/>
                <w:szCs w:val="26"/>
                <w:lang w:val="vi"/>
              </w:rPr>
              <w:t>Cập nhật</w:t>
            </w:r>
            <w:r w:rsidR="75A84189" w:rsidRPr="00B8618F">
              <w:rPr>
                <w:rFonts w:eastAsia="Times New Roman"/>
                <w:b/>
                <w:bCs/>
                <w:sz w:val="26"/>
                <w:szCs w:val="26"/>
                <w:lang w:val="vi"/>
              </w:rPr>
              <w:t xml:space="preserve"> khóa học </w:t>
            </w:r>
          </w:p>
        </w:tc>
      </w:tr>
      <w:tr w:rsidR="008730E4" w:rsidRPr="00B8618F" w14:paraId="0BBACEEF" w14:textId="77777777" w:rsidTr="37446A99">
        <w:trPr>
          <w:trHeight w:val="300"/>
        </w:trPr>
        <w:tc>
          <w:tcPr>
            <w:tcW w:w="2706"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tcPr>
          <w:p w14:paraId="1B173201"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Tác nhân</w:t>
            </w:r>
          </w:p>
        </w:tc>
        <w:tc>
          <w:tcPr>
            <w:tcW w:w="6365" w:type="dxa"/>
            <w:tcBorders>
              <w:bottom w:val="single" w:sz="8" w:space="0" w:color="000000" w:themeColor="text1"/>
              <w:right w:val="single" w:sz="8" w:space="0" w:color="000000" w:themeColor="text1"/>
            </w:tcBorders>
            <w:tcMar>
              <w:top w:w="0" w:type="dxa"/>
              <w:left w:w="100" w:type="dxa"/>
              <w:bottom w:w="0" w:type="dxa"/>
              <w:right w:w="100" w:type="dxa"/>
            </w:tcMar>
          </w:tcPr>
          <w:p w14:paraId="63E60E2D"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Quản trị viên.</w:t>
            </w:r>
          </w:p>
        </w:tc>
      </w:tr>
      <w:tr w:rsidR="008730E4" w:rsidRPr="00B8618F" w14:paraId="5BBD0B25" w14:textId="77777777" w:rsidTr="37446A99">
        <w:trPr>
          <w:trHeight w:val="300"/>
        </w:trPr>
        <w:tc>
          <w:tcPr>
            <w:tcW w:w="2706"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tcPr>
          <w:p w14:paraId="18A16099"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Mô tả</w:t>
            </w:r>
          </w:p>
        </w:tc>
        <w:tc>
          <w:tcPr>
            <w:tcW w:w="6365" w:type="dxa"/>
            <w:tcBorders>
              <w:bottom w:val="single" w:sz="8" w:space="0" w:color="000000" w:themeColor="text1"/>
              <w:right w:val="single" w:sz="8" w:space="0" w:color="000000" w:themeColor="text1"/>
            </w:tcBorders>
            <w:tcMar>
              <w:top w:w="0" w:type="dxa"/>
              <w:left w:w="100" w:type="dxa"/>
              <w:bottom w:w="0" w:type="dxa"/>
              <w:right w:w="100" w:type="dxa"/>
            </w:tcMar>
          </w:tcPr>
          <w:p w14:paraId="020382C9"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Quản trị viên thực hiện thao tác Cập nhật khóa học.</w:t>
            </w:r>
          </w:p>
        </w:tc>
      </w:tr>
      <w:tr w:rsidR="008730E4" w:rsidRPr="00B8618F" w14:paraId="5B6386E0" w14:textId="77777777" w:rsidTr="37446A99">
        <w:trPr>
          <w:trHeight w:val="300"/>
        </w:trPr>
        <w:tc>
          <w:tcPr>
            <w:tcW w:w="2706"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tcPr>
          <w:p w14:paraId="7E617823"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Sự kiện kích hoạt</w:t>
            </w:r>
          </w:p>
        </w:tc>
        <w:tc>
          <w:tcPr>
            <w:tcW w:w="6365" w:type="dxa"/>
            <w:tcBorders>
              <w:bottom w:val="single" w:sz="8" w:space="0" w:color="000000" w:themeColor="text1"/>
              <w:right w:val="single" w:sz="8" w:space="0" w:color="000000" w:themeColor="text1"/>
            </w:tcBorders>
            <w:tcMar>
              <w:top w:w="0" w:type="dxa"/>
              <w:left w:w="100" w:type="dxa"/>
              <w:bottom w:w="0" w:type="dxa"/>
              <w:right w:w="100" w:type="dxa"/>
            </w:tcMar>
          </w:tcPr>
          <w:p w14:paraId="7C4AC48E"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Click vào menu “Khóa học”</w:t>
            </w:r>
          </w:p>
        </w:tc>
      </w:tr>
      <w:tr w:rsidR="008730E4" w:rsidRPr="00B8618F" w14:paraId="2DB73E72" w14:textId="77777777" w:rsidTr="37446A99">
        <w:trPr>
          <w:trHeight w:val="300"/>
        </w:trPr>
        <w:tc>
          <w:tcPr>
            <w:tcW w:w="2706"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tcPr>
          <w:p w14:paraId="143A32FE"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Tiền điều kiện</w:t>
            </w:r>
          </w:p>
        </w:tc>
        <w:tc>
          <w:tcPr>
            <w:tcW w:w="6365" w:type="dxa"/>
            <w:tcBorders>
              <w:bottom w:val="single" w:sz="8" w:space="0" w:color="000000" w:themeColor="text1"/>
              <w:right w:val="single" w:sz="8" w:space="0" w:color="000000" w:themeColor="text1"/>
            </w:tcBorders>
            <w:tcMar>
              <w:top w:w="0" w:type="dxa"/>
              <w:left w:w="100" w:type="dxa"/>
              <w:bottom w:w="0" w:type="dxa"/>
              <w:right w:w="100" w:type="dxa"/>
            </w:tcMar>
          </w:tcPr>
          <w:p w14:paraId="17C2F82B"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Đăng nhập vào hệ thống với quyền admin</w:t>
            </w:r>
          </w:p>
        </w:tc>
      </w:tr>
      <w:tr w:rsidR="008730E4" w:rsidRPr="00B8618F" w14:paraId="73413712" w14:textId="77777777" w:rsidTr="37446A99">
        <w:trPr>
          <w:trHeight w:val="300"/>
        </w:trPr>
        <w:tc>
          <w:tcPr>
            <w:tcW w:w="2706"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tcPr>
          <w:p w14:paraId="69E3776C"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Luồng sự kiện chính (Thành công)</w:t>
            </w:r>
          </w:p>
        </w:tc>
        <w:tc>
          <w:tcPr>
            <w:tcW w:w="6365" w:type="dxa"/>
            <w:tcBorders>
              <w:bottom w:val="single" w:sz="8" w:space="0" w:color="000000" w:themeColor="text1"/>
              <w:right w:val="single" w:sz="8" w:space="0" w:color="000000" w:themeColor="text1"/>
            </w:tcBorders>
            <w:tcMar>
              <w:top w:w="0" w:type="dxa"/>
              <w:left w:w="100" w:type="dxa"/>
              <w:bottom w:w="0" w:type="dxa"/>
              <w:right w:w="100" w:type="dxa"/>
            </w:tcMar>
          </w:tcPr>
          <w:p w14:paraId="56696C89" w14:textId="77777777" w:rsidR="00797234" w:rsidRPr="00B8618F" w:rsidRDefault="00797234" w:rsidP="00D01B3C">
            <w:pPr>
              <w:spacing w:line="360" w:lineRule="auto"/>
              <w:rPr>
                <w:rFonts w:eastAsia="Arial"/>
                <w:sz w:val="26"/>
                <w:szCs w:val="26"/>
                <w:lang w:val="vi"/>
              </w:rPr>
            </w:pPr>
            <w:r w:rsidRPr="00B8618F">
              <w:rPr>
                <w:rFonts w:eastAsia="Times New Roman"/>
                <w:b/>
                <w:bCs/>
                <w:sz w:val="26"/>
                <w:szCs w:val="26"/>
                <w:lang w:val="vi"/>
              </w:rPr>
              <w:t>1.</w:t>
            </w:r>
            <w:r w:rsidRPr="00B8618F">
              <w:rPr>
                <w:rFonts w:eastAsia="Times New Roman"/>
                <w:sz w:val="26"/>
                <w:szCs w:val="26"/>
                <w:lang w:val="vi"/>
              </w:rPr>
              <w:t xml:space="preserve"> Chọn menu “Khóa học”</w:t>
            </w:r>
          </w:p>
          <w:p w14:paraId="257598BD" w14:textId="77777777" w:rsidR="00797234" w:rsidRPr="00B8618F" w:rsidRDefault="00797234" w:rsidP="00D01B3C">
            <w:pPr>
              <w:spacing w:line="360" w:lineRule="auto"/>
              <w:rPr>
                <w:rFonts w:eastAsia="Arial"/>
                <w:sz w:val="26"/>
                <w:szCs w:val="26"/>
                <w:lang w:val="vi"/>
              </w:rPr>
            </w:pPr>
            <w:r w:rsidRPr="00B8618F">
              <w:rPr>
                <w:rFonts w:eastAsia="Times New Roman"/>
                <w:b/>
                <w:bCs/>
                <w:sz w:val="26"/>
                <w:szCs w:val="26"/>
                <w:lang w:val="vi"/>
              </w:rPr>
              <w:t>2.</w:t>
            </w:r>
            <w:r w:rsidRPr="00B8618F">
              <w:rPr>
                <w:rFonts w:eastAsia="Times New Roman"/>
                <w:sz w:val="26"/>
                <w:szCs w:val="26"/>
                <w:lang w:val="vi"/>
              </w:rPr>
              <w:t xml:space="preserve"> Hiển thị danh sách khóa học</w:t>
            </w:r>
          </w:p>
          <w:p w14:paraId="2B7163C0" w14:textId="77777777" w:rsidR="00797234" w:rsidRPr="00B8618F" w:rsidRDefault="00797234" w:rsidP="00D01B3C">
            <w:pPr>
              <w:spacing w:line="360" w:lineRule="auto"/>
              <w:rPr>
                <w:rFonts w:eastAsia="Arial"/>
                <w:sz w:val="26"/>
                <w:szCs w:val="26"/>
                <w:lang w:val="vi"/>
              </w:rPr>
            </w:pPr>
            <w:r w:rsidRPr="00B8618F">
              <w:rPr>
                <w:rFonts w:eastAsia="Times New Roman"/>
                <w:b/>
                <w:bCs/>
                <w:sz w:val="26"/>
                <w:szCs w:val="26"/>
                <w:lang w:val="vi"/>
              </w:rPr>
              <w:t>3.</w:t>
            </w:r>
            <w:r w:rsidRPr="00B8618F">
              <w:rPr>
                <w:rFonts w:eastAsia="Times New Roman"/>
                <w:sz w:val="26"/>
                <w:szCs w:val="26"/>
                <w:lang w:val="vi"/>
              </w:rPr>
              <w:t xml:space="preserve"> Chọn khóa học cần cập nhật </w:t>
            </w:r>
          </w:p>
          <w:p w14:paraId="380C9577" w14:textId="77777777" w:rsidR="00797234" w:rsidRPr="00B8618F" w:rsidRDefault="00797234" w:rsidP="00D01B3C">
            <w:pPr>
              <w:spacing w:line="360" w:lineRule="auto"/>
              <w:rPr>
                <w:rFonts w:eastAsia="Arial"/>
                <w:sz w:val="26"/>
                <w:szCs w:val="26"/>
                <w:lang w:val="vi"/>
              </w:rPr>
            </w:pPr>
            <w:r w:rsidRPr="00B8618F">
              <w:rPr>
                <w:rFonts w:eastAsia="Times New Roman"/>
                <w:b/>
                <w:bCs/>
                <w:sz w:val="26"/>
                <w:szCs w:val="26"/>
                <w:lang w:val="vi"/>
              </w:rPr>
              <w:t>4</w:t>
            </w:r>
            <w:r w:rsidRPr="00B8618F">
              <w:rPr>
                <w:rFonts w:eastAsia="Times New Roman"/>
                <w:sz w:val="26"/>
                <w:szCs w:val="26"/>
                <w:lang w:val="vi"/>
              </w:rPr>
              <w:t>. Hiển thị form cập nhật</w:t>
            </w:r>
          </w:p>
          <w:p w14:paraId="55CED277" w14:textId="77777777" w:rsidR="00797234" w:rsidRPr="00B8618F" w:rsidRDefault="00797234" w:rsidP="00D01B3C">
            <w:pPr>
              <w:spacing w:line="360" w:lineRule="auto"/>
              <w:rPr>
                <w:rFonts w:eastAsia="Arial"/>
                <w:sz w:val="26"/>
                <w:szCs w:val="26"/>
                <w:lang w:val="vi"/>
              </w:rPr>
            </w:pPr>
            <w:r w:rsidRPr="00B8618F">
              <w:rPr>
                <w:rFonts w:eastAsia="Times New Roman"/>
                <w:b/>
                <w:bCs/>
                <w:sz w:val="26"/>
                <w:szCs w:val="26"/>
                <w:lang w:val="vi"/>
              </w:rPr>
              <w:t>5</w:t>
            </w:r>
            <w:r w:rsidRPr="00B8618F">
              <w:rPr>
                <w:rFonts w:eastAsia="Times New Roman"/>
                <w:sz w:val="26"/>
                <w:szCs w:val="26"/>
                <w:lang w:val="vi"/>
              </w:rPr>
              <w:t>. Xem chi tiết khóa học và cập nhật</w:t>
            </w:r>
          </w:p>
          <w:p w14:paraId="7A6D1012" w14:textId="77777777" w:rsidR="00797234" w:rsidRPr="00B8618F" w:rsidRDefault="00797234" w:rsidP="00D01B3C">
            <w:pPr>
              <w:spacing w:line="360" w:lineRule="auto"/>
              <w:rPr>
                <w:rFonts w:eastAsia="Arial"/>
                <w:sz w:val="26"/>
                <w:szCs w:val="26"/>
                <w:lang w:val="vi"/>
              </w:rPr>
            </w:pPr>
            <w:r w:rsidRPr="00B8618F">
              <w:rPr>
                <w:rFonts w:eastAsia="Times New Roman"/>
                <w:b/>
                <w:bCs/>
                <w:sz w:val="26"/>
                <w:szCs w:val="26"/>
                <w:lang w:val="vi"/>
              </w:rPr>
              <w:t>6</w:t>
            </w:r>
            <w:r w:rsidRPr="00B8618F">
              <w:rPr>
                <w:rFonts w:eastAsia="Times New Roman"/>
                <w:sz w:val="26"/>
                <w:szCs w:val="26"/>
                <w:lang w:val="vi"/>
              </w:rPr>
              <w:t xml:space="preserve">. Xác nhận cập nhật  khóa học </w:t>
            </w:r>
          </w:p>
          <w:p w14:paraId="450E7182" w14:textId="77777777" w:rsidR="00797234" w:rsidRPr="00B8618F" w:rsidRDefault="00797234" w:rsidP="00D01B3C">
            <w:pPr>
              <w:spacing w:line="360" w:lineRule="auto"/>
              <w:rPr>
                <w:rFonts w:eastAsia="Arial"/>
                <w:sz w:val="26"/>
                <w:szCs w:val="26"/>
                <w:lang w:val="vi"/>
              </w:rPr>
            </w:pPr>
            <w:r w:rsidRPr="00B8618F">
              <w:rPr>
                <w:rFonts w:eastAsia="Times New Roman"/>
                <w:b/>
                <w:bCs/>
                <w:sz w:val="26"/>
                <w:szCs w:val="26"/>
                <w:lang w:val="vi"/>
              </w:rPr>
              <w:t>7</w:t>
            </w:r>
            <w:r w:rsidRPr="00B8618F">
              <w:rPr>
                <w:rFonts w:eastAsia="Times New Roman"/>
                <w:sz w:val="26"/>
                <w:szCs w:val="26"/>
                <w:lang w:val="vi"/>
              </w:rPr>
              <w:t>. Cập nhật danh sách khóa học và hiển thị thông báo.</w:t>
            </w:r>
          </w:p>
          <w:p w14:paraId="56256284" w14:textId="77777777" w:rsidR="00797234" w:rsidRPr="00B8618F" w:rsidRDefault="00797234" w:rsidP="00D01B3C">
            <w:pPr>
              <w:spacing w:line="360" w:lineRule="auto"/>
              <w:rPr>
                <w:rFonts w:eastAsia="Arial"/>
                <w:sz w:val="26"/>
                <w:szCs w:val="26"/>
                <w:lang w:val="vi"/>
              </w:rPr>
            </w:pPr>
            <w:r w:rsidRPr="00B8618F">
              <w:rPr>
                <w:rFonts w:eastAsia="Times New Roman"/>
                <w:b/>
                <w:bCs/>
                <w:sz w:val="26"/>
                <w:szCs w:val="26"/>
                <w:lang w:val="vi"/>
              </w:rPr>
              <w:t xml:space="preserve"> </w:t>
            </w:r>
          </w:p>
        </w:tc>
      </w:tr>
      <w:tr w:rsidR="008730E4" w:rsidRPr="00B8618F" w14:paraId="5B50307D" w14:textId="77777777" w:rsidTr="37446A99">
        <w:trPr>
          <w:trHeight w:val="300"/>
        </w:trPr>
        <w:tc>
          <w:tcPr>
            <w:tcW w:w="2706"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tcPr>
          <w:p w14:paraId="27EA9491"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Luồng sự kiện thay thế (Lỗi nhập liệu / lỗi hệ thống)</w:t>
            </w:r>
          </w:p>
        </w:tc>
        <w:tc>
          <w:tcPr>
            <w:tcW w:w="6365" w:type="dxa"/>
            <w:tcBorders>
              <w:bottom w:val="single" w:sz="8" w:space="0" w:color="000000" w:themeColor="text1"/>
              <w:right w:val="single" w:sz="8" w:space="0" w:color="000000" w:themeColor="text1"/>
            </w:tcBorders>
            <w:tcMar>
              <w:top w:w="0" w:type="dxa"/>
              <w:left w:w="100" w:type="dxa"/>
              <w:bottom w:w="0" w:type="dxa"/>
              <w:right w:w="100" w:type="dxa"/>
            </w:tcMar>
          </w:tcPr>
          <w:p w14:paraId="6D524F39"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Hiển thị thông báo lỗi nếu:</w:t>
            </w:r>
          </w:p>
          <w:p w14:paraId="09B621AA"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 xml:space="preserve">   </w:t>
            </w:r>
            <w:r w:rsidRPr="00B8618F">
              <w:rPr>
                <w:rFonts w:eastAsia="Times New Roman"/>
                <w:b/>
                <w:bCs/>
                <w:sz w:val="26"/>
                <w:szCs w:val="26"/>
                <w:lang w:val="vi"/>
              </w:rPr>
              <w:t>1.</w:t>
            </w:r>
            <w:r w:rsidRPr="00B8618F">
              <w:rPr>
                <w:rFonts w:eastAsia="Times New Roman"/>
                <w:sz w:val="26"/>
                <w:szCs w:val="26"/>
                <w:lang w:val="vi"/>
              </w:rPr>
              <w:t xml:space="preserve"> Mã khóa học đã tồn tại</w:t>
            </w:r>
          </w:p>
          <w:p w14:paraId="2B363639"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 xml:space="preserve">   </w:t>
            </w:r>
            <w:r w:rsidRPr="00B8618F">
              <w:rPr>
                <w:rFonts w:eastAsia="Times New Roman"/>
                <w:b/>
                <w:bCs/>
                <w:sz w:val="26"/>
                <w:szCs w:val="26"/>
                <w:lang w:val="vi"/>
              </w:rPr>
              <w:t xml:space="preserve">2. </w:t>
            </w:r>
            <w:r w:rsidRPr="00B8618F">
              <w:rPr>
                <w:rFonts w:eastAsia="Times New Roman"/>
                <w:sz w:val="26"/>
                <w:szCs w:val="26"/>
                <w:lang w:val="vi"/>
              </w:rPr>
              <w:t>Thiếu trường bắt buộc</w:t>
            </w:r>
          </w:p>
          <w:p w14:paraId="59CAFCC6"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 xml:space="preserve">  </w:t>
            </w:r>
            <w:r w:rsidRPr="00B8618F">
              <w:rPr>
                <w:rFonts w:eastAsia="Times New Roman"/>
                <w:b/>
                <w:bCs/>
                <w:sz w:val="26"/>
                <w:szCs w:val="26"/>
                <w:lang w:val="vi"/>
              </w:rPr>
              <w:t xml:space="preserve"> 3.</w:t>
            </w:r>
            <w:r w:rsidRPr="00B8618F">
              <w:rPr>
                <w:rFonts w:eastAsia="Times New Roman"/>
                <w:sz w:val="26"/>
                <w:szCs w:val="26"/>
                <w:lang w:val="vi"/>
              </w:rPr>
              <w:t xml:space="preserve"> Không thể xóa khóa học này</w:t>
            </w:r>
          </w:p>
        </w:tc>
      </w:tr>
      <w:tr w:rsidR="008730E4" w:rsidRPr="00B8618F" w14:paraId="5636EF95" w14:textId="77777777" w:rsidTr="37446A99">
        <w:trPr>
          <w:trHeight w:val="300"/>
        </w:trPr>
        <w:tc>
          <w:tcPr>
            <w:tcW w:w="2706"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tcPr>
          <w:p w14:paraId="2E610F37"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Hậu điều kiện</w:t>
            </w:r>
          </w:p>
        </w:tc>
        <w:tc>
          <w:tcPr>
            <w:tcW w:w="6365" w:type="dxa"/>
            <w:tcBorders>
              <w:bottom w:val="single" w:sz="8" w:space="0" w:color="000000" w:themeColor="text1"/>
              <w:right w:val="single" w:sz="8" w:space="0" w:color="000000" w:themeColor="text1"/>
            </w:tcBorders>
            <w:tcMar>
              <w:top w:w="0" w:type="dxa"/>
              <w:left w:w="100" w:type="dxa"/>
              <w:bottom w:w="0" w:type="dxa"/>
              <w:right w:w="100" w:type="dxa"/>
            </w:tcMar>
          </w:tcPr>
          <w:p w14:paraId="5C9188B8"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Cập nhật lại danh sách khóa học</w:t>
            </w:r>
          </w:p>
        </w:tc>
      </w:tr>
      <w:tr w:rsidR="008730E4" w:rsidRPr="00B8618F" w14:paraId="7BA993CF" w14:textId="77777777" w:rsidTr="37446A99">
        <w:trPr>
          <w:trHeight w:val="300"/>
        </w:trPr>
        <w:tc>
          <w:tcPr>
            <w:tcW w:w="2706"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tcPr>
          <w:p w14:paraId="149200D2"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Ưu tiên</w:t>
            </w:r>
          </w:p>
        </w:tc>
        <w:tc>
          <w:tcPr>
            <w:tcW w:w="6365" w:type="dxa"/>
            <w:tcBorders>
              <w:bottom w:val="single" w:sz="8" w:space="0" w:color="000000" w:themeColor="text1"/>
              <w:right w:val="single" w:sz="8" w:space="0" w:color="000000" w:themeColor="text1"/>
            </w:tcBorders>
            <w:tcMar>
              <w:top w:w="0" w:type="dxa"/>
              <w:left w:w="100" w:type="dxa"/>
              <w:bottom w:w="0" w:type="dxa"/>
              <w:right w:w="100" w:type="dxa"/>
            </w:tcMar>
          </w:tcPr>
          <w:p w14:paraId="40363C06"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Trung bình – Cao</w:t>
            </w:r>
          </w:p>
        </w:tc>
      </w:tr>
      <w:tr w:rsidR="008730E4" w:rsidRPr="00B8618F" w14:paraId="31063487" w14:textId="77777777" w:rsidTr="37446A99">
        <w:trPr>
          <w:trHeight w:val="300"/>
        </w:trPr>
        <w:tc>
          <w:tcPr>
            <w:tcW w:w="2706" w:type="dxa"/>
            <w:tcBorders>
              <w:left w:val="single" w:sz="8" w:space="0" w:color="000000" w:themeColor="text1"/>
              <w:bottom w:val="single" w:sz="8" w:space="0" w:color="000000" w:themeColor="text1"/>
              <w:right w:val="single" w:sz="8" w:space="0" w:color="000000" w:themeColor="text1"/>
            </w:tcBorders>
            <w:shd w:val="clear" w:color="auto" w:fill="C7D9F1"/>
            <w:tcMar>
              <w:top w:w="0" w:type="dxa"/>
              <w:left w:w="100" w:type="dxa"/>
              <w:bottom w:w="0" w:type="dxa"/>
              <w:right w:w="100" w:type="dxa"/>
            </w:tcMar>
          </w:tcPr>
          <w:p w14:paraId="3398600A"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Tần suất sử dụng</w:t>
            </w:r>
          </w:p>
        </w:tc>
        <w:tc>
          <w:tcPr>
            <w:tcW w:w="6365" w:type="dxa"/>
            <w:tcBorders>
              <w:bottom w:val="single" w:sz="8" w:space="0" w:color="000000" w:themeColor="text1"/>
              <w:right w:val="single" w:sz="8" w:space="0" w:color="000000" w:themeColor="text1"/>
            </w:tcBorders>
            <w:tcMar>
              <w:top w:w="0" w:type="dxa"/>
              <w:left w:w="100" w:type="dxa"/>
              <w:bottom w:w="0" w:type="dxa"/>
              <w:right w:w="100" w:type="dxa"/>
            </w:tcMar>
          </w:tcPr>
          <w:p w14:paraId="77A93293"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Khi thay đổi mô tả, thời gian học, giảng viên phụ trách, v.v</w:t>
            </w:r>
          </w:p>
        </w:tc>
      </w:tr>
    </w:tbl>
    <w:p w14:paraId="5619F416" w14:textId="4F42AB75" w:rsidR="00797234" w:rsidRPr="00B8618F" w:rsidRDefault="75A84189" w:rsidP="00D01B3C">
      <w:pPr>
        <w:spacing w:afterLines="50" w:after="120" w:line="360" w:lineRule="auto"/>
        <w:jc w:val="center"/>
        <w:rPr>
          <w:rFonts w:eastAsia="SimHei"/>
          <w:i/>
          <w:iCs/>
          <w:lang w:eastAsia="ja-JP"/>
        </w:rPr>
      </w:pPr>
      <w:r w:rsidRPr="00B8618F">
        <w:rPr>
          <w:rFonts w:eastAsia="SimHei"/>
          <w:i/>
          <w:lang w:val="vi" w:eastAsia="ja-JP"/>
        </w:rPr>
        <w:t xml:space="preserve">Bảng </w:t>
      </w:r>
      <w:r w:rsidR="00797234" w:rsidRPr="00B8618F">
        <w:rPr>
          <w:rFonts w:eastAsia="SimHei"/>
          <w:i/>
          <w:iCs/>
          <w:lang w:val="vi" w:eastAsia="ja-JP"/>
        </w:rPr>
        <w:fldChar w:fldCharType="begin"/>
      </w:r>
      <w:r w:rsidR="00797234" w:rsidRPr="00B8618F">
        <w:rPr>
          <w:rFonts w:eastAsia="SimHei"/>
          <w:i/>
          <w:lang w:val="vi" w:eastAsia="ja-JP"/>
        </w:rPr>
        <w:instrText xml:space="preserve"> STYLEREF 1 \s </w:instrText>
      </w:r>
      <w:r w:rsidR="00797234" w:rsidRPr="00B8618F">
        <w:rPr>
          <w:rFonts w:eastAsia="SimHei"/>
          <w:i/>
          <w:iCs/>
          <w:lang w:val="vi" w:eastAsia="ja-JP"/>
        </w:rPr>
        <w:fldChar w:fldCharType="separate"/>
      </w:r>
      <w:r w:rsidRPr="00B8618F">
        <w:rPr>
          <w:rFonts w:eastAsia="SimHei"/>
          <w:i/>
          <w:lang w:val="vi" w:eastAsia="ja-JP"/>
        </w:rPr>
        <w:t>3</w:t>
      </w:r>
      <w:r w:rsidR="00797234" w:rsidRPr="00B8618F">
        <w:rPr>
          <w:rFonts w:eastAsia="SimHei"/>
          <w:i/>
          <w:iCs/>
          <w:lang w:val="vi" w:eastAsia="ja-JP"/>
        </w:rPr>
        <w:fldChar w:fldCharType="end"/>
      </w:r>
      <w:r w:rsidRPr="00B8618F">
        <w:rPr>
          <w:rFonts w:eastAsia="SimHei"/>
          <w:i/>
          <w:lang w:eastAsia="ja-JP"/>
        </w:rPr>
        <w:t>.</w:t>
      </w:r>
      <w:r w:rsidR="1CADCAF0" w:rsidRPr="00B8618F">
        <w:rPr>
          <w:rFonts w:eastAsia="SimHei"/>
          <w:i/>
          <w:lang w:eastAsia="ja-JP"/>
        </w:rPr>
        <w:t>20</w:t>
      </w:r>
      <w:r w:rsidRPr="00B8618F">
        <w:rPr>
          <w:rFonts w:eastAsia="SimHei"/>
          <w:i/>
          <w:lang w:eastAsia="ja-JP"/>
        </w:rPr>
        <w:t>. Mô tả Use Case “Cập nhật thông tin khóa học”</w:t>
      </w:r>
    </w:p>
    <w:p w14:paraId="2ABF06B2" w14:textId="77777777" w:rsidR="008F451D" w:rsidRDefault="19B89066" w:rsidP="00D01B3C">
      <w:pPr>
        <w:keepNext/>
        <w:spacing w:afterLines="50" w:after="120" w:line="360" w:lineRule="auto"/>
        <w:jc w:val="center"/>
      </w:pPr>
      <w:r w:rsidRPr="00B8618F">
        <w:rPr>
          <w:noProof/>
        </w:rPr>
        <w:lastRenderedPageBreak/>
        <w:drawing>
          <wp:inline distT="0" distB="0" distL="0" distR="0" wp14:anchorId="15499412" wp14:editId="748269DF">
            <wp:extent cx="5860863" cy="7496175"/>
            <wp:effectExtent l="0" t="0" r="0" b="0"/>
            <wp:docPr id="794574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7419"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64960" cy="7501416"/>
                    </a:xfrm>
                    <a:prstGeom prst="rect">
                      <a:avLst/>
                    </a:prstGeom>
                  </pic:spPr>
                </pic:pic>
              </a:graphicData>
            </a:graphic>
          </wp:inline>
        </w:drawing>
      </w:r>
    </w:p>
    <w:p w14:paraId="4DECCC59" w14:textId="17C26054" w:rsidR="19B89066" w:rsidRPr="00B8618F" w:rsidRDefault="008F451D" w:rsidP="00D01B3C">
      <w:pPr>
        <w:pStyle w:val="Caption"/>
        <w:spacing w:before="0" w:after="0" w:line="360" w:lineRule="auto"/>
      </w:pPr>
      <w:r>
        <w:t xml:space="preserve">Hình </w:t>
      </w:r>
      <w:r>
        <w:fldChar w:fldCharType="begin"/>
      </w:r>
      <w:r>
        <w:instrText>SEQ Hình \* ARABIC</w:instrText>
      </w:r>
      <w:r>
        <w:fldChar w:fldCharType="separate"/>
      </w:r>
      <w:r w:rsidR="00724A6F">
        <w:rPr>
          <w:noProof/>
        </w:rPr>
        <w:t>29</w:t>
      </w:r>
      <w:r>
        <w:fldChar w:fldCharType="end"/>
      </w:r>
      <w:r w:rsidRPr="009052D4">
        <w:rPr>
          <w:noProof/>
        </w:rPr>
        <w:t>. Sơ đồ hoạt động “Cập nhật khóa học”</w:t>
      </w:r>
    </w:p>
    <w:p w14:paraId="4DA608AB" w14:textId="77777777" w:rsidR="008D46EC" w:rsidRDefault="008D46EC" w:rsidP="00D01B3C">
      <w:pPr>
        <w:pStyle w:val="Heading5"/>
        <w:spacing w:before="0" w:after="0"/>
      </w:pPr>
    </w:p>
    <w:p w14:paraId="2B54E9B0" w14:textId="32B07D2B" w:rsidR="37446A99" w:rsidRPr="00CA12E9" w:rsidRDefault="00CA12E9" w:rsidP="00D01B3C">
      <w:pPr>
        <w:pStyle w:val="Heading5"/>
        <w:spacing w:before="0" w:after="0"/>
      </w:pPr>
      <w:r w:rsidRPr="00CA12E9">
        <w:t>3.2.3.3.1.</w:t>
      </w:r>
      <w:r>
        <w:t xml:space="preserve"> Xóa khóa học.</w:t>
      </w:r>
    </w:p>
    <w:tbl>
      <w:tblPr>
        <w:tblStyle w:val="TableGrid2"/>
        <w:tblW w:w="9360" w:type="dxa"/>
        <w:tblLayout w:type="fixed"/>
        <w:tblLook w:val="06A0" w:firstRow="1" w:lastRow="0" w:firstColumn="1" w:lastColumn="0" w:noHBand="1" w:noVBand="1"/>
      </w:tblPr>
      <w:tblGrid>
        <w:gridCol w:w="2788"/>
        <w:gridCol w:w="6572"/>
      </w:tblGrid>
      <w:tr w:rsidR="00797234" w:rsidRPr="00B8618F" w14:paraId="36519B0A" w14:textId="77777777" w:rsidTr="37446A99">
        <w:trPr>
          <w:trHeight w:val="300"/>
        </w:trPr>
        <w:tc>
          <w:tcPr>
            <w:tcW w:w="27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AE9F7"/>
            <w:tcMar>
              <w:left w:w="108" w:type="dxa"/>
              <w:right w:w="108" w:type="dxa"/>
            </w:tcMar>
          </w:tcPr>
          <w:p w14:paraId="3CB5D00D"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Tên Use Case</w:t>
            </w:r>
          </w:p>
        </w:tc>
        <w:tc>
          <w:tcPr>
            <w:tcW w:w="657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5FB5752" w14:textId="1DCA42D9" w:rsidR="00797234" w:rsidRPr="00B8618F" w:rsidRDefault="701BB250" w:rsidP="00D01B3C">
            <w:pPr>
              <w:spacing w:line="360" w:lineRule="auto"/>
              <w:rPr>
                <w:rFonts w:eastAsia="Times New Roman"/>
                <w:b/>
                <w:bCs/>
                <w:sz w:val="26"/>
                <w:szCs w:val="26"/>
                <w:lang w:val="vi"/>
              </w:rPr>
            </w:pPr>
            <w:r w:rsidRPr="00B8618F">
              <w:rPr>
                <w:rFonts w:eastAsia="Times New Roman"/>
                <w:b/>
                <w:bCs/>
                <w:sz w:val="26"/>
                <w:szCs w:val="26"/>
                <w:lang w:val="vi"/>
              </w:rPr>
              <w:t>Xóa</w:t>
            </w:r>
            <w:r w:rsidR="75A84189" w:rsidRPr="00B8618F">
              <w:rPr>
                <w:rFonts w:eastAsia="Times New Roman"/>
                <w:b/>
                <w:bCs/>
                <w:sz w:val="26"/>
                <w:szCs w:val="26"/>
                <w:lang w:val="vi"/>
              </w:rPr>
              <w:t xml:space="preserve"> khóa học </w:t>
            </w:r>
          </w:p>
        </w:tc>
      </w:tr>
      <w:tr w:rsidR="00797234" w:rsidRPr="00B8618F" w14:paraId="4ECDEC94" w14:textId="77777777" w:rsidTr="37446A99">
        <w:trPr>
          <w:trHeight w:val="300"/>
        </w:trPr>
        <w:tc>
          <w:tcPr>
            <w:tcW w:w="27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AE9F7"/>
            <w:tcMar>
              <w:left w:w="108" w:type="dxa"/>
              <w:right w:w="108" w:type="dxa"/>
            </w:tcMar>
          </w:tcPr>
          <w:p w14:paraId="73B59596"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Tác nhân</w:t>
            </w:r>
          </w:p>
        </w:tc>
        <w:tc>
          <w:tcPr>
            <w:tcW w:w="657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8389C39"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Quản trị viên.</w:t>
            </w:r>
          </w:p>
        </w:tc>
      </w:tr>
      <w:tr w:rsidR="00797234" w:rsidRPr="00B8618F" w14:paraId="616E8D01" w14:textId="77777777" w:rsidTr="37446A99">
        <w:trPr>
          <w:trHeight w:val="300"/>
        </w:trPr>
        <w:tc>
          <w:tcPr>
            <w:tcW w:w="27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AE9F7"/>
            <w:tcMar>
              <w:left w:w="108" w:type="dxa"/>
              <w:right w:w="108" w:type="dxa"/>
            </w:tcMar>
          </w:tcPr>
          <w:p w14:paraId="4CF9DA9B"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Mô tả</w:t>
            </w:r>
          </w:p>
        </w:tc>
        <w:tc>
          <w:tcPr>
            <w:tcW w:w="657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8445B47"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Quản trị viên thực hiện thao tác Xóa khóa học.</w:t>
            </w:r>
          </w:p>
        </w:tc>
      </w:tr>
      <w:tr w:rsidR="00797234" w:rsidRPr="00B8618F" w14:paraId="2D381BC8" w14:textId="77777777" w:rsidTr="37446A99">
        <w:trPr>
          <w:trHeight w:val="300"/>
        </w:trPr>
        <w:tc>
          <w:tcPr>
            <w:tcW w:w="27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AE9F7"/>
            <w:tcMar>
              <w:left w:w="108" w:type="dxa"/>
              <w:right w:w="108" w:type="dxa"/>
            </w:tcMar>
          </w:tcPr>
          <w:p w14:paraId="692453E0"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Sự kiện kích hoạt</w:t>
            </w:r>
          </w:p>
        </w:tc>
        <w:tc>
          <w:tcPr>
            <w:tcW w:w="657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1B2A386"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Click vào menu “Khóa học”</w:t>
            </w:r>
          </w:p>
        </w:tc>
      </w:tr>
      <w:tr w:rsidR="00797234" w:rsidRPr="00B8618F" w14:paraId="117424D7" w14:textId="77777777" w:rsidTr="37446A99">
        <w:trPr>
          <w:trHeight w:val="300"/>
        </w:trPr>
        <w:tc>
          <w:tcPr>
            <w:tcW w:w="27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AE9F7"/>
            <w:tcMar>
              <w:left w:w="108" w:type="dxa"/>
              <w:right w:w="108" w:type="dxa"/>
            </w:tcMar>
          </w:tcPr>
          <w:p w14:paraId="5C8E81CD"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Tiền điều kiện</w:t>
            </w:r>
          </w:p>
        </w:tc>
        <w:tc>
          <w:tcPr>
            <w:tcW w:w="657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2166D83"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Đăng nhập vào hệ thống với quyền admin</w:t>
            </w:r>
          </w:p>
        </w:tc>
      </w:tr>
      <w:tr w:rsidR="00797234" w:rsidRPr="00B8618F" w14:paraId="7BF5FA73" w14:textId="77777777" w:rsidTr="37446A99">
        <w:trPr>
          <w:trHeight w:val="300"/>
        </w:trPr>
        <w:tc>
          <w:tcPr>
            <w:tcW w:w="27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AE9F7"/>
            <w:tcMar>
              <w:left w:w="108" w:type="dxa"/>
              <w:right w:w="108" w:type="dxa"/>
            </w:tcMar>
          </w:tcPr>
          <w:p w14:paraId="2FB61550"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Luồng sự kiện chính (Thành công)</w:t>
            </w:r>
          </w:p>
        </w:tc>
        <w:tc>
          <w:tcPr>
            <w:tcW w:w="657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75C634B" w14:textId="77777777" w:rsidR="00797234" w:rsidRPr="00B8618F" w:rsidRDefault="00797234" w:rsidP="00D01B3C">
            <w:pPr>
              <w:spacing w:line="360" w:lineRule="auto"/>
              <w:rPr>
                <w:rFonts w:eastAsia="Arial"/>
                <w:sz w:val="26"/>
                <w:szCs w:val="26"/>
                <w:lang w:val="vi"/>
              </w:rPr>
            </w:pPr>
            <w:r w:rsidRPr="00B8618F">
              <w:rPr>
                <w:rFonts w:eastAsia="Times New Roman"/>
                <w:b/>
                <w:bCs/>
                <w:sz w:val="26"/>
                <w:szCs w:val="26"/>
                <w:lang w:val="vi"/>
              </w:rPr>
              <w:t>1.</w:t>
            </w:r>
            <w:r w:rsidRPr="00B8618F">
              <w:rPr>
                <w:rFonts w:eastAsia="Times New Roman"/>
                <w:sz w:val="26"/>
                <w:szCs w:val="26"/>
                <w:lang w:val="vi"/>
              </w:rPr>
              <w:t xml:space="preserve"> Chọn menu “Khóa học”</w:t>
            </w:r>
          </w:p>
          <w:p w14:paraId="2E5A2E28" w14:textId="77777777" w:rsidR="00797234" w:rsidRPr="00B8618F" w:rsidRDefault="00797234" w:rsidP="00D01B3C">
            <w:pPr>
              <w:spacing w:line="360" w:lineRule="auto"/>
              <w:rPr>
                <w:rFonts w:eastAsia="Arial"/>
                <w:sz w:val="26"/>
                <w:szCs w:val="26"/>
                <w:lang w:val="vi"/>
              </w:rPr>
            </w:pPr>
            <w:r w:rsidRPr="00B8618F">
              <w:rPr>
                <w:rFonts w:eastAsia="Times New Roman"/>
                <w:b/>
                <w:bCs/>
                <w:sz w:val="26"/>
                <w:szCs w:val="26"/>
                <w:lang w:val="vi"/>
              </w:rPr>
              <w:t>2.</w:t>
            </w:r>
            <w:r w:rsidRPr="00B8618F">
              <w:rPr>
                <w:rFonts w:eastAsia="Times New Roman"/>
                <w:sz w:val="26"/>
                <w:szCs w:val="26"/>
                <w:lang w:val="vi"/>
              </w:rPr>
              <w:t xml:space="preserve"> Hiển thị danh sách khóa học</w:t>
            </w:r>
          </w:p>
          <w:p w14:paraId="54A97C63" w14:textId="77777777" w:rsidR="00797234" w:rsidRPr="00B8618F" w:rsidRDefault="00797234" w:rsidP="00D01B3C">
            <w:pPr>
              <w:spacing w:line="360" w:lineRule="auto"/>
              <w:rPr>
                <w:rFonts w:eastAsia="Arial"/>
                <w:sz w:val="26"/>
                <w:szCs w:val="26"/>
                <w:lang w:val="vi"/>
              </w:rPr>
            </w:pPr>
            <w:r w:rsidRPr="00B8618F">
              <w:rPr>
                <w:rFonts w:eastAsia="Times New Roman"/>
                <w:b/>
                <w:bCs/>
                <w:sz w:val="26"/>
                <w:szCs w:val="26"/>
                <w:lang w:val="vi"/>
              </w:rPr>
              <w:t>3.</w:t>
            </w:r>
            <w:r w:rsidRPr="00B8618F">
              <w:rPr>
                <w:rFonts w:eastAsia="Times New Roman"/>
                <w:sz w:val="26"/>
                <w:szCs w:val="26"/>
                <w:lang w:val="vi"/>
              </w:rPr>
              <w:t xml:space="preserve"> Chọn khóa học cần xóa </w:t>
            </w:r>
          </w:p>
          <w:p w14:paraId="0515C33A" w14:textId="77777777" w:rsidR="00797234" w:rsidRPr="00B8618F" w:rsidRDefault="00797234" w:rsidP="00D01B3C">
            <w:pPr>
              <w:spacing w:line="360" w:lineRule="auto"/>
              <w:rPr>
                <w:rFonts w:eastAsia="Arial"/>
                <w:sz w:val="26"/>
                <w:szCs w:val="26"/>
                <w:lang w:val="vi"/>
              </w:rPr>
            </w:pPr>
            <w:r w:rsidRPr="00B8618F">
              <w:rPr>
                <w:rFonts w:eastAsia="Times New Roman"/>
                <w:b/>
                <w:bCs/>
                <w:sz w:val="26"/>
                <w:szCs w:val="26"/>
                <w:lang w:val="vi"/>
              </w:rPr>
              <w:t>4</w:t>
            </w:r>
            <w:r w:rsidRPr="00B8618F">
              <w:rPr>
                <w:rFonts w:eastAsia="Times New Roman"/>
                <w:sz w:val="26"/>
                <w:szCs w:val="26"/>
                <w:lang w:val="vi"/>
              </w:rPr>
              <w:t>. Hiển thị form xóa</w:t>
            </w:r>
          </w:p>
          <w:p w14:paraId="2EEF32B5" w14:textId="77777777" w:rsidR="00797234" w:rsidRPr="00B8618F" w:rsidRDefault="00797234" w:rsidP="00D01B3C">
            <w:pPr>
              <w:spacing w:line="360" w:lineRule="auto"/>
              <w:rPr>
                <w:rFonts w:eastAsia="Arial"/>
                <w:sz w:val="26"/>
                <w:szCs w:val="26"/>
                <w:lang w:val="vi"/>
              </w:rPr>
            </w:pPr>
            <w:r w:rsidRPr="00B8618F">
              <w:rPr>
                <w:rFonts w:eastAsia="Times New Roman"/>
                <w:b/>
                <w:bCs/>
                <w:sz w:val="26"/>
                <w:szCs w:val="26"/>
                <w:lang w:val="vi"/>
              </w:rPr>
              <w:t>5</w:t>
            </w:r>
            <w:r w:rsidRPr="00B8618F">
              <w:rPr>
                <w:rFonts w:eastAsia="Times New Roman"/>
                <w:sz w:val="26"/>
                <w:szCs w:val="26"/>
                <w:lang w:val="vi"/>
              </w:rPr>
              <w:t xml:space="preserve">. Xem chi tiết khóa học </w:t>
            </w:r>
          </w:p>
          <w:p w14:paraId="29790ACB" w14:textId="77777777" w:rsidR="00797234" w:rsidRPr="00B8618F" w:rsidRDefault="00797234" w:rsidP="00D01B3C">
            <w:pPr>
              <w:spacing w:line="360" w:lineRule="auto"/>
              <w:rPr>
                <w:rFonts w:eastAsia="Arial"/>
                <w:sz w:val="26"/>
                <w:szCs w:val="26"/>
                <w:lang w:val="vi"/>
              </w:rPr>
            </w:pPr>
            <w:r w:rsidRPr="00B8618F">
              <w:rPr>
                <w:rFonts w:eastAsia="Times New Roman"/>
                <w:b/>
                <w:bCs/>
                <w:sz w:val="26"/>
                <w:szCs w:val="26"/>
                <w:lang w:val="vi"/>
              </w:rPr>
              <w:t>6</w:t>
            </w:r>
            <w:r w:rsidRPr="00B8618F">
              <w:rPr>
                <w:rFonts w:eastAsia="Times New Roman"/>
                <w:sz w:val="26"/>
                <w:szCs w:val="26"/>
                <w:lang w:val="vi"/>
              </w:rPr>
              <w:t xml:space="preserve">. Xác nhận Xóa khóa học </w:t>
            </w:r>
          </w:p>
          <w:p w14:paraId="239FDAB3" w14:textId="77777777" w:rsidR="00797234" w:rsidRPr="00B8618F" w:rsidRDefault="00797234" w:rsidP="00D01B3C">
            <w:pPr>
              <w:spacing w:line="360" w:lineRule="auto"/>
              <w:rPr>
                <w:rFonts w:eastAsia="Arial"/>
                <w:sz w:val="26"/>
                <w:szCs w:val="26"/>
                <w:lang w:val="vi"/>
              </w:rPr>
            </w:pPr>
            <w:r w:rsidRPr="00B8618F">
              <w:rPr>
                <w:rFonts w:eastAsia="Times New Roman"/>
                <w:b/>
                <w:bCs/>
                <w:sz w:val="26"/>
                <w:szCs w:val="26"/>
                <w:lang w:val="vi"/>
              </w:rPr>
              <w:t>7</w:t>
            </w:r>
            <w:r w:rsidRPr="00B8618F">
              <w:rPr>
                <w:rFonts w:eastAsia="Times New Roman"/>
                <w:sz w:val="26"/>
                <w:szCs w:val="26"/>
                <w:lang w:val="vi"/>
              </w:rPr>
              <w:t>. Cập nhật danh sách khóa học và hiển thị thông báo.</w:t>
            </w:r>
          </w:p>
          <w:p w14:paraId="4695CD68" w14:textId="77777777" w:rsidR="00797234" w:rsidRPr="00B8618F" w:rsidRDefault="00797234" w:rsidP="00D01B3C">
            <w:pPr>
              <w:spacing w:line="360" w:lineRule="auto"/>
              <w:rPr>
                <w:rFonts w:eastAsia="Arial"/>
                <w:sz w:val="26"/>
                <w:szCs w:val="26"/>
                <w:lang w:val="vi"/>
              </w:rPr>
            </w:pPr>
            <w:r w:rsidRPr="00B8618F">
              <w:rPr>
                <w:rFonts w:eastAsia="Times New Roman"/>
                <w:b/>
                <w:bCs/>
                <w:sz w:val="26"/>
                <w:szCs w:val="26"/>
                <w:lang w:val="vi"/>
              </w:rPr>
              <w:t xml:space="preserve"> </w:t>
            </w:r>
          </w:p>
        </w:tc>
      </w:tr>
      <w:tr w:rsidR="00797234" w:rsidRPr="00B8618F" w14:paraId="0FBD9489" w14:textId="77777777" w:rsidTr="37446A99">
        <w:trPr>
          <w:trHeight w:val="300"/>
        </w:trPr>
        <w:tc>
          <w:tcPr>
            <w:tcW w:w="27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AE9F7"/>
            <w:tcMar>
              <w:left w:w="108" w:type="dxa"/>
              <w:right w:w="108" w:type="dxa"/>
            </w:tcMar>
          </w:tcPr>
          <w:p w14:paraId="26960EA8"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Luồng sự kiện thay thế (Lỗi nhập liệu / lỗi hệ thống)</w:t>
            </w:r>
          </w:p>
        </w:tc>
        <w:tc>
          <w:tcPr>
            <w:tcW w:w="657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5BD06B1"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Hiển thị thông báo lỗi nếu:</w:t>
            </w:r>
          </w:p>
          <w:p w14:paraId="1FB68EF7"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 xml:space="preserve">   </w:t>
            </w:r>
            <w:r w:rsidRPr="00B8618F">
              <w:rPr>
                <w:rFonts w:eastAsia="Times New Roman"/>
                <w:b/>
                <w:bCs/>
                <w:sz w:val="26"/>
                <w:szCs w:val="26"/>
                <w:lang w:val="vi"/>
              </w:rPr>
              <w:t>1.</w:t>
            </w:r>
            <w:r w:rsidRPr="00B8618F">
              <w:rPr>
                <w:rFonts w:eastAsia="Times New Roman"/>
                <w:sz w:val="26"/>
                <w:szCs w:val="26"/>
                <w:lang w:val="vi"/>
              </w:rPr>
              <w:t xml:space="preserve"> Mã khóa học đã tồn tại</w:t>
            </w:r>
          </w:p>
          <w:p w14:paraId="39976B54"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 xml:space="preserve">   </w:t>
            </w:r>
            <w:r w:rsidRPr="00B8618F">
              <w:rPr>
                <w:rFonts w:eastAsia="Times New Roman"/>
                <w:b/>
                <w:bCs/>
                <w:sz w:val="26"/>
                <w:szCs w:val="26"/>
                <w:lang w:val="vi"/>
              </w:rPr>
              <w:t xml:space="preserve">2. </w:t>
            </w:r>
            <w:r w:rsidRPr="00B8618F">
              <w:rPr>
                <w:rFonts w:eastAsia="Times New Roman"/>
                <w:sz w:val="26"/>
                <w:szCs w:val="26"/>
                <w:lang w:val="vi"/>
              </w:rPr>
              <w:t>Thiếu trường bắt buộc</w:t>
            </w:r>
          </w:p>
          <w:p w14:paraId="00FD47F1"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 xml:space="preserve">  </w:t>
            </w:r>
            <w:r w:rsidRPr="00B8618F">
              <w:rPr>
                <w:rFonts w:eastAsia="Times New Roman"/>
                <w:b/>
                <w:bCs/>
                <w:sz w:val="26"/>
                <w:szCs w:val="26"/>
                <w:lang w:val="vi"/>
              </w:rPr>
              <w:t xml:space="preserve"> 3.</w:t>
            </w:r>
            <w:r w:rsidRPr="00B8618F">
              <w:rPr>
                <w:rFonts w:eastAsia="Times New Roman"/>
                <w:sz w:val="26"/>
                <w:szCs w:val="26"/>
                <w:lang w:val="vi"/>
              </w:rPr>
              <w:t xml:space="preserve"> Không thể xóa khóa học này</w:t>
            </w:r>
          </w:p>
        </w:tc>
      </w:tr>
      <w:tr w:rsidR="00797234" w:rsidRPr="00B8618F" w14:paraId="6C75A7B8" w14:textId="77777777" w:rsidTr="37446A99">
        <w:trPr>
          <w:trHeight w:val="300"/>
        </w:trPr>
        <w:tc>
          <w:tcPr>
            <w:tcW w:w="27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AE9F7"/>
            <w:tcMar>
              <w:left w:w="108" w:type="dxa"/>
              <w:right w:w="108" w:type="dxa"/>
            </w:tcMar>
          </w:tcPr>
          <w:p w14:paraId="76F81725"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Hậu điều kiện</w:t>
            </w:r>
          </w:p>
        </w:tc>
        <w:tc>
          <w:tcPr>
            <w:tcW w:w="657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69CE7CF"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Cập nhật lại danh sách khóa học</w:t>
            </w:r>
          </w:p>
        </w:tc>
      </w:tr>
      <w:tr w:rsidR="00797234" w:rsidRPr="00B8618F" w14:paraId="12088102" w14:textId="77777777" w:rsidTr="37446A99">
        <w:trPr>
          <w:trHeight w:val="300"/>
        </w:trPr>
        <w:tc>
          <w:tcPr>
            <w:tcW w:w="27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AE9F7"/>
            <w:tcMar>
              <w:left w:w="108" w:type="dxa"/>
              <w:right w:w="108" w:type="dxa"/>
            </w:tcMar>
          </w:tcPr>
          <w:p w14:paraId="78B02E88"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Ưu tiên</w:t>
            </w:r>
          </w:p>
        </w:tc>
        <w:tc>
          <w:tcPr>
            <w:tcW w:w="657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9F61ECE"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Thấp</w:t>
            </w:r>
          </w:p>
        </w:tc>
      </w:tr>
      <w:tr w:rsidR="00797234" w:rsidRPr="00B8618F" w14:paraId="36DA6CC2" w14:textId="77777777" w:rsidTr="37446A99">
        <w:trPr>
          <w:trHeight w:val="300"/>
        </w:trPr>
        <w:tc>
          <w:tcPr>
            <w:tcW w:w="27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AE9F7"/>
            <w:tcMar>
              <w:left w:w="108" w:type="dxa"/>
              <w:right w:w="108" w:type="dxa"/>
            </w:tcMar>
          </w:tcPr>
          <w:p w14:paraId="6B49D7BB"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Tần suất sử dụng</w:t>
            </w:r>
          </w:p>
        </w:tc>
        <w:tc>
          <w:tcPr>
            <w:tcW w:w="657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AE60F02" w14:textId="77777777" w:rsidR="00797234" w:rsidRPr="00B8618F" w:rsidRDefault="00797234" w:rsidP="00D01B3C">
            <w:pPr>
              <w:spacing w:line="360" w:lineRule="auto"/>
              <w:rPr>
                <w:rFonts w:eastAsia="Arial"/>
                <w:sz w:val="26"/>
                <w:szCs w:val="26"/>
                <w:lang w:val="vi"/>
              </w:rPr>
            </w:pPr>
            <w:r w:rsidRPr="00B8618F">
              <w:rPr>
                <w:rFonts w:eastAsia="Times New Roman"/>
                <w:sz w:val="26"/>
                <w:szCs w:val="26"/>
                <w:lang w:val="vi"/>
              </w:rPr>
              <w:t>Thường hạn chế, chỉ dùng khi nhập sai hoặc hủy khóa học.</w:t>
            </w:r>
          </w:p>
        </w:tc>
      </w:tr>
    </w:tbl>
    <w:p w14:paraId="687439D3" w14:textId="51052D7C" w:rsidR="00797234" w:rsidRPr="00B8618F" w:rsidRDefault="75A84189" w:rsidP="00D01B3C">
      <w:pPr>
        <w:spacing w:afterLines="50" w:after="120" w:line="360" w:lineRule="auto"/>
        <w:jc w:val="center"/>
        <w:rPr>
          <w:rFonts w:eastAsia="SimHei"/>
          <w:i/>
          <w:iCs/>
          <w:lang w:eastAsia="ja-JP"/>
        </w:rPr>
      </w:pPr>
      <w:r w:rsidRPr="00B8618F">
        <w:rPr>
          <w:rFonts w:eastAsia="SimHei"/>
          <w:i/>
          <w:lang w:val="vi" w:eastAsia="ja-JP"/>
        </w:rPr>
        <w:t xml:space="preserve">Bảng </w:t>
      </w:r>
      <w:r w:rsidR="00797234" w:rsidRPr="00B8618F">
        <w:rPr>
          <w:rFonts w:eastAsia="SimHei"/>
          <w:i/>
          <w:iCs/>
          <w:lang w:val="vi" w:eastAsia="ja-JP"/>
        </w:rPr>
        <w:fldChar w:fldCharType="begin"/>
      </w:r>
      <w:r w:rsidR="00797234" w:rsidRPr="00B8618F">
        <w:rPr>
          <w:rFonts w:eastAsia="SimHei"/>
          <w:i/>
          <w:lang w:val="vi" w:eastAsia="ja-JP"/>
        </w:rPr>
        <w:instrText xml:space="preserve"> STYLEREF 1 \s </w:instrText>
      </w:r>
      <w:r w:rsidR="00797234" w:rsidRPr="00B8618F">
        <w:rPr>
          <w:rFonts w:eastAsia="SimHei"/>
          <w:i/>
          <w:iCs/>
          <w:lang w:val="vi" w:eastAsia="ja-JP"/>
        </w:rPr>
        <w:fldChar w:fldCharType="separate"/>
      </w:r>
      <w:r w:rsidRPr="00B8618F">
        <w:rPr>
          <w:rFonts w:eastAsia="SimHei"/>
          <w:i/>
          <w:lang w:val="vi" w:eastAsia="ja-JP"/>
        </w:rPr>
        <w:t>3</w:t>
      </w:r>
      <w:r w:rsidR="00797234" w:rsidRPr="00B8618F">
        <w:rPr>
          <w:rFonts w:eastAsia="SimHei"/>
          <w:i/>
          <w:iCs/>
          <w:lang w:val="vi" w:eastAsia="ja-JP"/>
        </w:rPr>
        <w:fldChar w:fldCharType="end"/>
      </w:r>
      <w:r w:rsidRPr="00B8618F">
        <w:rPr>
          <w:rFonts w:eastAsia="SimHei"/>
          <w:i/>
          <w:lang w:eastAsia="ja-JP"/>
        </w:rPr>
        <w:t>.</w:t>
      </w:r>
      <w:r w:rsidR="25620128" w:rsidRPr="00B8618F">
        <w:rPr>
          <w:rFonts w:eastAsia="SimHei"/>
          <w:i/>
          <w:lang w:eastAsia="ja-JP"/>
        </w:rPr>
        <w:t>21</w:t>
      </w:r>
      <w:r w:rsidRPr="00B8618F">
        <w:rPr>
          <w:rFonts w:eastAsia="SimHei"/>
          <w:i/>
          <w:lang w:eastAsia="ja-JP"/>
        </w:rPr>
        <w:t>. Mô tả Use Case “</w:t>
      </w:r>
      <w:r w:rsidR="7C89DBBD" w:rsidRPr="00B8618F">
        <w:rPr>
          <w:rFonts w:eastAsia="SimHei"/>
          <w:i/>
          <w:lang w:eastAsia="ja-JP"/>
        </w:rPr>
        <w:t>X</w:t>
      </w:r>
      <w:r w:rsidRPr="00B8618F">
        <w:rPr>
          <w:rFonts w:eastAsia="SimHei"/>
          <w:i/>
          <w:lang w:eastAsia="ja-JP"/>
        </w:rPr>
        <w:t>óa khóa học”</w:t>
      </w:r>
    </w:p>
    <w:p w14:paraId="3255AC08" w14:textId="77777777" w:rsidR="008F451D" w:rsidRDefault="614EC4C2" w:rsidP="00D01B3C">
      <w:pPr>
        <w:keepNext/>
        <w:spacing w:afterLines="50" w:after="120" w:line="360" w:lineRule="auto"/>
        <w:jc w:val="center"/>
      </w:pPr>
      <w:r w:rsidRPr="00B8618F">
        <w:rPr>
          <w:noProof/>
        </w:rPr>
        <w:lastRenderedPageBreak/>
        <w:drawing>
          <wp:inline distT="0" distB="0" distL="0" distR="0" wp14:anchorId="5DB16871" wp14:editId="07D65735">
            <wp:extent cx="5975178" cy="7258050"/>
            <wp:effectExtent l="0" t="0" r="0" b="0"/>
            <wp:docPr id="4793291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29115" name=""/>
                    <pic:cNvPicPr/>
                  </pic:nvPicPr>
                  <pic:blipFill>
                    <a:blip r:embed="rId36">
                      <a:extLst>
                        <a:ext uri="{28A0092B-C50C-407E-A947-70E740481C1C}">
                          <a14:useLocalDpi xmlns:a14="http://schemas.microsoft.com/office/drawing/2010/main" val="0"/>
                        </a:ext>
                      </a:extLst>
                    </a:blip>
                    <a:stretch>
                      <a:fillRect/>
                    </a:stretch>
                  </pic:blipFill>
                  <pic:spPr>
                    <a:xfrm>
                      <a:off x="0" y="0"/>
                      <a:ext cx="5979888" cy="7263772"/>
                    </a:xfrm>
                    <a:prstGeom prst="rect">
                      <a:avLst/>
                    </a:prstGeom>
                  </pic:spPr>
                </pic:pic>
              </a:graphicData>
            </a:graphic>
          </wp:inline>
        </w:drawing>
      </w:r>
    </w:p>
    <w:p w14:paraId="50C7D7A1" w14:textId="350F7678" w:rsidR="008F451D" w:rsidRPr="008F451D" w:rsidRDefault="008F451D" w:rsidP="00D01B3C">
      <w:pPr>
        <w:pStyle w:val="Caption"/>
        <w:spacing w:before="0" w:after="0" w:line="360" w:lineRule="auto"/>
      </w:pPr>
      <w:r>
        <w:t xml:space="preserve">Hình </w:t>
      </w:r>
      <w:r>
        <w:fldChar w:fldCharType="begin"/>
      </w:r>
      <w:r>
        <w:instrText>SEQ Hình \* ARABIC</w:instrText>
      </w:r>
      <w:r>
        <w:fldChar w:fldCharType="separate"/>
      </w:r>
      <w:r w:rsidR="00724A6F">
        <w:rPr>
          <w:noProof/>
        </w:rPr>
        <w:t>30</w:t>
      </w:r>
      <w:r>
        <w:fldChar w:fldCharType="end"/>
      </w:r>
      <w:r w:rsidRPr="00AA7CF6">
        <w:rPr>
          <w:noProof/>
        </w:rPr>
        <w:t>. Sơ đồ hoạt động “Xóa khóa học”</w:t>
      </w:r>
      <w:r>
        <w:rPr>
          <w:lang w:val="vi"/>
        </w:rPr>
        <w:br w:type="page"/>
      </w:r>
    </w:p>
    <w:p w14:paraId="0B4A8340" w14:textId="6197746C" w:rsidR="00797234" w:rsidRPr="00E8709C" w:rsidRDefault="614EC4C2" w:rsidP="00D01B3C">
      <w:pPr>
        <w:pStyle w:val="Heading4"/>
        <w:spacing w:before="0" w:after="0"/>
      </w:pPr>
      <w:r w:rsidRPr="00B8618F">
        <w:rPr>
          <w:lang w:val="vi"/>
        </w:rPr>
        <w:lastRenderedPageBreak/>
        <w:t>3.2.3.</w:t>
      </w:r>
      <w:r w:rsidR="05EED8D8" w:rsidRPr="00B8618F">
        <w:rPr>
          <w:lang w:val="vi"/>
        </w:rPr>
        <w:t>4</w:t>
      </w:r>
      <w:r w:rsidRPr="00B8618F">
        <w:rPr>
          <w:lang w:val="vi"/>
        </w:rPr>
        <w:t>. Thống kê hệ thống</w:t>
      </w:r>
      <w:r w:rsidR="00E8709C">
        <w:t>.</w:t>
      </w:r>
    </w:p>
    <w:tbl>
      <w:tblPr>
        <w:tblW w:w="0" w:type="auto"/>
        <w:tblInd w:w="105" w:type="dxa"/>
        <w:tblLayout w:type="fixed"/>
        <w:tblLook w:val="04A0" w:firstRow="1" w:lastRow="0" w:firstColumn="1" w:lastColumn="0" w:noHBand="0" w:noVBand="1"/>
      </w:tblPr>
      <w:tblGrid>
        <w:gridCol w:w="2879"/>
        <w:gridCol w:w="6360"/>
      </w:tblGrid>
      <w:tr w:rsidR="37446A99" w:rsidRPr="00B8618F" w14:paraId="2FFDE3B6" w14:textId="77777777" w:rsidTr="5BFA115B">
        <w:trPr>
          <w:trHeight w:val="570"/>
        </w:trPr>
        <w:tc>
          <w:tcPr>
            <w:tcW w:w="28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0" w:type="dxa"/>
              <w:right w:w="100" w:type="dxa"/>
            </w:tcMar>
            <w:vAlign w:val="center"/>
          </w:tcPr>
          <w:p w14:paraId="4D34A336" w14:textId="5AE28326" w:rsidR="37446A99" w:rsidRPr="00B8618F" w:rsidRDefault="37446A99" w:rsidP="00D01B3C">
            <w:pPr>
              <w:spacing w:after="0" w:line="360" w:lineRule="auto"/>
              <w:jc w:val="both"/>
            </w:pPr>
            <w:r w:rsidRPr="00B8618F">
              <w:rPr>
                <w:rFonts w:eastAsia="Times New Roman"/>
                <w:b/>
                <w:bCs/>
              </w:rPr>
              <w:t>Trường hợp:</w:t>
            </w:r>
          </w:p>
        </w:tc>
        <w:tc>
          <w:tcPr>
            <w:tcW w:w="63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vAlign w:val="center"/>
          </w:tcPr>
          <w:p w14:paraId="2B902E4C" w14:textId="1214ABD7" w:rsidR="37446A99" w:rsidRPr="00B8618F" w:rsidRDefault="37446A99" w:rsidP="00D01B3C">
            <w:pPr>
              <w:spacing w:after="0" w:line="360" w:lineRule="auto"/>
              <w:jc w:val="both"/>
            </w:pPr>
            <w:r w:rsidRPr="00B8618F">
              <w:rPr>
                <w:rFonts w:eastAsia="Times New Roman"/>
              </w:rPr>
              <w:t>Thống kê hệ thống</w:t>
            </w:r>
          </w:p>
        </w:tc>
      </w:tr>
      <w:tr w:rsidR="37446A99" w:rsidRPr="00B8618F" w14:paraId="3AD8A676" w14:textId="77777777" w:rsidTr="5BFA115B">
        <w:trPr>
          <w:trHeight w:val="570"/>
        </w:trPr>
        <w:tc>
          <w:tcPr>
            <w:tcW w:w="28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0" w:type="dxa"/>
              <w:right w:w="100" w:type="dxa"/>
            </w:tcMar>
            <w:vAlign w:val="center"/>
          </w:tcPr>
          <w:p w14:paraId="65D3D8C2" w14:textId="1802D550" w:rsidR="37446A99" w:rsidRPr="00B8618F" w:rsidRDefault="37446A99" w:rsidP="00D01B3C">
            <w:pPr>
              <w:spacing w:after="0" w:line="360" w:lineRule="auto"/>
              <w:jc w:val="both"/>
            </w:pPr>
            <w:r w:rsidRPr="00B8618F">
              <w:rPr>
                <w:rFonts w:eastAsia="Times New Roman"/>
                <w:b/>
                <w:bCs/>
              </w:rPr>
              <w:t>Tác nhân:</w:t>
            </w:r>
          </w:p>
        </w:tc>
        <w:tc>
          <w:tcPr>
            <w:tcW w:w="63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vAlign w:val="center"/>
          </w:tcPr>
          <w:p w14:paraId="43F34D79" w14:textId="711E3639" w:rsidR="37446A99" w:rsidRPr="00B8618F" w:rsidRDefault="37446A99" w:rsidP="00D01B3C">
            <w:pPr>
              <w:spacing w:after="0" w:line="360" w:lineRule="auto"/>
              <w:jc w:val="both"/>
            </w:pPr>
            <w:r w:rsidRPr="00B8618F">
              <w:rPr>
                <w:rFonts w:eastAsia="Times New Roman"/>
              </w:rPr>
              <w:t>Quản trị viên</w:t>
            </w:r>
          </w:p>
        </w:tc>
      </w:tr>
      <w:tr w:rsidR="37446A99" w:rsidRPr="00B8618F" w14:paraId="76F225C7" w14:textId="77777777" w:rsidTr="5BFA115B">
        <w:trPr>
          <w:trHeight w:val="570"/>
        </w:trPr>
        <w:tc>
          <w:tcPr>
            <w:tcW w:w="28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0" w:type="dxa"/>
              <w:right w:w="100" w:type="dxa"/>
            </w:tcMar>
            <w:vAlign w:val="center"/>
          </w:tcPr>
          <w:p w14:paraId="062C933C" w14:textId="18C11740" w:rsidR="37446A99" w:rsidRPr="00B8618F" w:rsidRDefault="37446A99" w:rsidP="00D01B3C">
            <w:pPr>
              <w:spacing w:after="0" w:line="360" w:lineRule="auto"/>
              <w:jc w:val="both"/>
            </w:pPr>
            <w:r w:rsidRPr="00B8618F">
              <w:rPr>
                <w:rFonts w:eastAsia="Times New Roman"/>
                <w:b/>
                <w:bCs/>
              </w:rPr>
              <w:t>Mô tả:</w:t>
            </w:r>
          </w:p>
        </w:tc>
        <w:tc>
          <w:tcPr>
            <w:tcW w:w="63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vAlign w:val="center"/>
          </w:tcPr>
          <w:p w14:paraId="5D62D9C5" w14:textId="37DB8636" w:rsidR="37446A99" w:rsidRPr="00B8618F" w:rsidRDefault="37446A99" w:rsidP="00D01B3C">
            <w:pPr>
              <w:spacing w:after="0" w:line="360" w:lineRule="auto"/>
              <w:jc w:val="both"/>
            </w:pPr>
            <w:r w:rsidRPr="00B8618F">
              <w:rPr>
                <w:rFonts w:eastAsia="Times New Roman"/>
              </w:rPr>
              <w:t>Quản trị viên có thể xem tổng quan số lượng người dùng, khóa học và các hoạt động học tập trong hệ thống.</w:t>
            </w:r>
          </w:p>
        </w:tc>
      </w:tr>
      <w:tr w:rsidR="37446A99" w:rsidRPr="00B8618F" w14:paraId="37BE88F7" w14:textId="77777777" w:rsidTr="5BFA115B">
        <w:trPr>
          <w:trHeight w:val="570"/>
        </w:trPr>
        <w:tc>
          <w:tcPr>
            <w:tcW w:w="28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0" w:type="dxa"/>
              <w:right w:w="100" w:type="dxa"/>
            </w:tcMar>
            <w:vAlign w:val="center"/>
          </w:tcPr>
          <w:p w14:paraId="7B381F52" w14:textId="5EB23E52" w:rsidR="37446A99" w:rsidRPr="00B8618F" w:rsidRDefault="37446A99" w:rsidP="00D01B3C">
            <w:pPr>
              <w:spacing w:after="0" w:line="360" w:lineRule="auto"/>
              <w:jc w:val="both"/>
            </w:pPr>
            <w:r w:rsidRPr="00B8618F">
              <w:rPr>
                <w:rFonts w:eastAsia="Times New Roman"/>
                <w:b/>
                <w:bCs/>
              </w:rPr>
              <w:t>Kích hoạt:</w:t>
            </w:r>
          </w:p>
        </w:tc>
        <w:tc>
          <w:tcPr>
            <w:tcW w:w="63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vAlign w:val="center"/>
          </w:tcPr>
          <w:p w14:paraId="0D7303DB" w14:textId="461B3C1F" w:rsidR="37446A99" w:rsidRPr="00B8618F" w:rsidRDefault="37446A99" w:rsidP="00D01B3C">
            <w:pPr>
              <w:spacing w:after="0" w:line="360" w:lineRule="auto"/>
              <w:jc w:val="both"/>
            </w:pPr>
            <w:r w:rsidRPr="00B8618F">
              <w:rPr>
                <w:rFonts w:eastAsia="Times New Roman"/>
              </w:rPr>
              <w:t>Quản trị viên truy cập vào chức năng thống kê</w:t>
            </w:r>
          </w:p>
        </w:tc>
      </w:tr>
      <w:tr w:rsidR="37446A99" w:rsidRPr="00B8618F" w14:paraId="0C965D9C" w14:textId="77777777" w:rsidTr="5BFA115B">
        <w:trPr>
          <w:trHeight w:val="570"/>
        </w:trPr>
        <w:tc>
          <w:tcPr>
            <w:tcW w:w="28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0" w:type="dxa"/>
              <w:right w:w="100" w:type="dxa"/>
            </w:tcMar>
            <w:vAlign w:val="center"/>
          </w:tcPr>
          <w:p w14:paraId="4CAFC9EC" w14:textId="3C1AA175" w:rsidR="37446A99" w:rsidRPr="00B8618F" w:rsidRDefault="37446A99" w:rsidP="00D01B3C">
            <w:pPr>
              <w:spacing w:after="0" w:line="360" w:lineRule="auto"/>
              <w:jc w:val="both"/>
            </w:pPr>
            <w:r w:rsidRPr="00B8618F">
              <w:rPr>
                <w:rFonts w:eastAsia="Times New Roman"/>
                <w:b/>
                <w:bCs/>
              </w:rPr>
              <w:t>Tiền điều kiện:</w:t>
            </w:r>
          </w:p>
        </w:tc>
        <w:tc>
          <w:tcPr>
            <w:tcW w:w="63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vAlign w:val="center"/>
          </w:tcPr>
          <w:p w14:paraId="6E81167C" w14:textId="1BD6AEE4" w:rsidR="37446A99" w:rsidRPr="00B8618F" w:rsidRDefault="37446A99" w:rsidP="00D01B3C">
            <w:pPr>
              <w:spacing w:after="0" w:line="360" w:lineRule="auto"/>
              <w:jc w:val="both"/>
            </w:pPr>
            <w:r w:rsidRPr="00B8618F">
              <w:rPr>
                <w:rFonts w:eastAsia="Times New Roman"/>
              </w:rPr>
              <w:t>Quản trị viên đã đăng nhập vào hệ thống</w:t>
            </w:r>
          </w:p>
        </w:tc>
      </w:tr>
      <w:tr w:rsidR="37446A99" w:rsidRPr="00B8618F" w14:paraId="425880F3" w14:textId="77777777" w:rsidTr="5BFA115B">
        <w:trPr>
          <w:trHeight w:val="570"/>
        </w:trPr>
        <w:tc>
          <w:tcPr>
            <w:tcW w:w="28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0" w:type="dxa"/>
              <w:right w:w="100" w:type="dxa"/>
            </w:tcMar>
            <w:vAlign w:val="center"/>
          </w:tcPr>
          <w:p w14:paraId="2C9E3BC3" w14:textId="636639D4" w:rsidR="37446A99" w:rsidRPr="00B8618F" w:rsidRDefault="37446A99" w:rsidP="00D01B3C">
            <w:pPr>
              <w:spacing w:after="0" w:line="360" w:lineRule="auto"/>
              <w:jc w:val="both"/>
            </w:pPr>
            <w:r w:rsidRPr="00B8618F">
              <w:rPr>
                <w:rFonts w:eastAsia="Times New Roman"/>
                <w:b/>
                <w:bCs/>
              </w:rPr>
              <w:t>Hậu điều kiện:</w:t>
            </w:r>
          </w:p>
        </w:tc>
        <w:tc>
          <w:tcPr>
            <w:tcW w:w="63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vAlign w:val="center"/>
          </w:tcPr>
          <w:p w14:paraId="0FE02D59" w14:textId="5F546AFD" w:rsidR="37446A99" w:rsidRPr="00B8618F" w:rsidRDefault="37446A99" w:rsidP="00D01B3C">
            <w:pPr>
              <w:spacing w:after="0" w:line="360" w:lineRule="auto"/>
              <w:jc w:val="both"/>
            </w:pPr>
            <w:r w:rsidRPr="00B8618F">
              <w:rPr>
                <w:rFonts w:eastAsia="Times New Roman"/>
              </w:rPr>
              <w:t>Thống kê được hiển thị đầy đủ theo khoảng thời gian hoặc bộ lọc.</w:t>
            </w:r>
          </w:p>
        </w:tc>
      </w:tr>
      <w:tr w:rsidR="37446A99" w:rsidRPr="00B8618F" w14:paraId="1DAF75A7" w14:textId="77777777" w:rsidTr="5BFA115B">
        <w:trPr>
          <w:trHeight w:val="570"/>
        </w:trPr>
        <w:tc>
          <w:tcPr>
            <w:tcW w:w="28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0" w:type="dxa"/>
              <w:right w:w="100" w:type="dxa"/>
            </w:tcMar>
            <w:vAlign w:val="center"/>
          </w:tcPr>
          <w:p w14:paraId="63B41F50" w14:textId="24A70E24" w:rsidR="37446A99" w:rsidRPr="00B8618F" w:rsidRDefault="37446A99" w:rsidP="00D01B3C">
            <w:pPr>
              <w:spacing w:after="0" w:line="360" w:lineRule="auto"/>
              <w:jc w:val="both"/>
            </w:pPr>
            <w:r w:rsidRPr="00B8618F">
              <w:rPr>
                <w:rFonts w:eastAsia="Times New Roman"/>
                <w:b/>
                <w:bCs/>
              </w:rPr>
              <w:t>Luồng thông thường:</w:t>
            </w:r>
          </w:p>
        </w:tc>
        <w:tc>
          <w:tcPr>
            <w:tcW w:w="63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vAlign w:val="center"/>
          </w:tcPr>
          <w:p w14:paraId="000D21C3" w14:textId="66DEEE79" w:rsidR="37446A99" w:rsidRPr="00B8618F" w:rsidRDefault="37446A99" w:rsidP="00BB2F39">
            <w:pPr>
              <w:pStyle w:val="ListParagraph"/>
              <w:numPr>
                <w:ilvl w:val="0"/>
                <w:numId w:val="9"/>
              </w:numPr>
              <w:spacing w:after="0" w:line="360" w:lineRule="auto"/>
              <w:ind w:left="360"/>
              <w:jc w:val="both"/>
              <w:rPr>
                <w:rFonts w:eastAsia="Times New Roman"/>
              </w:rPr>
            </w:pPr>
            <w:r w:rsidRPr="00B8618F">
              <w:rPr>
                <w:rFonts w:eastAsia="Times New Roman"/>
              </w:rPr>
              <w:t>Quản trị viên đăng nhập vào hệ thống</w:t>
            </w:r>
          </w:p>
          <w:p w14:paraId="01E8352A" w14:textId="1F83C2B9" w:rsidR="37446A99" w:rsidRPr="00B8618F" w:rsidRDefault="37446A99" w:rsidP="00BB2F39">
            <w:pPr>
              <w:pStyle w:val="ListParagraph"/>
              <w:numPr>
                <w:ilvl w:val="0"/>
                <w:numId w:val="9"/>
              </w:numPr>
              <w:spacing w:after="0" w:line="360" w:lineRule="auto"/>
              <w:ind w:left="360"/>
              <w:jc w:val="both"/>
              <w:rPr>
                <w:rFonts w:eastAsia="Times New Roman"/>
              </w:rPr>
            </w:pPr>
            <w:r w:rsidRPr="00B8618F">
              <w:rPr>
                <w:rFonts w:eastAsia="Times New Roman"/>
              </w:rPr>
              <w:t>Truy cập mục "Thống kê" từ giao diện quản trị</w:t>
            </w:r>
          </w:p>
          <w:p w14:paraId="1050218C" w14:textId="157CC124" w:rsidR="37446A99" w:rsidRPr="00B8618F" w:rsidRDefault="37446A99" w:rsidP="00BB2F39">
            <w:pPr>
              <w:pStyle w:val="ListParagraph"/>
              <w:numPr>
                <w:ilvl w:val="0"/>
                <w:numId w:val="9"/>
              </w:numPr>
              <w:spacing w:after="0" w:line="360" w:lineRule="auto"/>
              <w:ind w:left="360"/>
              <w:jc w:val="both"/>
              <w:rPr>
                <w:rFonts w:eastAsia="Times New Roman"/>
              </w:rPr>
            </w:pPr>
            <w:r w:rsidRPr="00B8618F">
              <w:rPr>
                <w:rFonts w:eastAsia="Times New Roman"/>
              </w:rPr>
              <w:t>Chọn bộ lọc: thời gian, vai trò người dùng, trạng thái khóa học</w:t>
            </w:r>
          </w:p>
          <w:p w14:paraId="53606DA6" w14:textId="08A70AA5" w:rsidR="37446A99" w:rsidRPr="00B8618F" w:rsidRDefault="37446A99" w:rsidP="00BB2F39">
            <w:pPr>
              <w:pStyle w:val="ListParagraph"/>
              <w:numPr>
                <w:ilvl w:val="0"/>
                <w:numId w:val="9"/>
              </w:numPr>
              <w:spacing w:after="0" w:line="360" w:lineRule="auto"/>
              <w:ind w:left="360"/>
              <w:jc w:val="both"/>
              <w:rPr>
                <w:rFonts w:eastAsia="Times New Roman"/>
              </w:rPr>
            </w:pPr>
            <w:r w:rsidRPr="00B8618F">
              <w:rPr>
                <w:rFonts w:eastAsia="Times New Roman"/>
              </w:rPr>
              <w:t>Hệ thống hiển thị:</w:t>
            </w:r>
          </w:p>
          <w:p w14:paraId="77C9C3DF" w14:textId="58744E91" w:rsidR="37446A99" w:rsidRPr="00B8618F" w:rsidRDefault="37446A99" w:rsidP="00BB2F39">
            <w:pPr>
              <w:pStyle w:val="ListParagraph"/>
              <w:numPr>
                <w:ilvl w:val="0"/>
                <w:numId w:val="8"/>
              </w:numPr>
              <w:spacing w:after="0" w:line="360" w:lineRule="auto"/>
              <w:jc w:val="both"/>
              <w:rPr>
                <w:rFonts w:eastAsia="Times New Roman"/>
              </w:rPr>
            </w:pPr>
            <w:r w:rsidRPr="00B8618F">
              <w:rPr>
                <w:rFonts w:eastAsia="Times New Roman"/>
              </w:rPr>
              <w:t>Tổng số người dùng theo vai trò</w:t>
            </w:r>
          </w:p>
          <w:p w14:paraId="06E7B494" w14:textId="0C6251F6" w:rsidR="37446A99" w:rsidRPr="00B8618F" w:rsidRDefault="37446A99" w:rsidP="00BB2F39">
            <w:pPr>
              <w:pStyle w:val="ListParagraph"/>
              <w:numPr>
                <w:ilvl w:val="0"/>
                <w:numId w:val="8"/>
              </w:numPr>
              <w:spacing w:after="0" w:line="360" w:lineRule="auto"/>
              <w:jc w:val="both"/>
              <w:rPr>
                <w:rFonts w:eastAsia="Times New Roman"/>
              </w:rPr>
            </w:pPr>
            <w:r w:rsidRPr="00B8618F">
              <w:rPr>
                <w:rFonts w:eastAsia="Times New Roman"/>
              </w:rPr>
              <w:t>Tổng số khóa học đang hoạt động</w:t>
            </w:r>
          </w:p>
          <w:p w14:paraId="3EEFF350" w14:textId="4963D409" w:rsidR="37446A99" w:rsidRPr="00B8618F" w:rsidRDefault="37446A99" w:rsidP="00BB2F39">
            <w:pPr>
              <w:pStyle w:val="ListParagraph"/>
              <w:numPr>
                <w:ilvl w:val="0"/>
                <w:numId w:val="8"/>
              </w:numPr>
              <w:spacing w:after="0" w:line="360" w:lineRule="auto"/>
              <w:jc w:val="both"/>
              <w:rPr>
                <w:rFonts w:eastAsia="Times New Roman"/>
              </w:rPr>
            </w:pPr>
            <w:r w:rsidRPr="00B8618F">
              <w:rPr>
                <w:rFonts w:eastAsia="Times New Roman"/>
              </w:rPr>
              <w:t>Tổng số lượt học, bài học đã hoàn thành</w:t>
            </w:r>
          </w:p>
          <w:p w14:paraId="1DE2A8FF" w14:textId="06FD571A" w:rsidR="37446A99" w:rsidRPr="00B8618F" w:rsidRDefault="37446A99" w:rsidP="00BB2F39">
            <w:pPr>
              <w:pStyle w:val="ListParagraph"/>
              <w:numPr>
                <w:ilvl w:val="0"/>
                <w:numId w:val="9"/>
              </w:numPr>
              <w:spacing w:after="0" w:line="360" w:lineRule="auto"/>
              <w:ind w:left="360"/>
              <w:jc w:val="both"/>
              <w:rPr>
                <w:rFonts w:eastAsia="Times New Roman"/>
              </w:rPr>
            </w:pPr>
            <w:r w:rsidRPr="00B8618F">
              <w:rPr>
                <w:rFonts w:eastAsia="Times New Roman"/>
              </w:rPr>
              <w:t>(Tùy chọn) Quản trị viên có thể xuất thống kê ra file Excel hoặc PDF</w:t>
            </w:r>
          </w:p>
        </w:tc>
      </w:tr>
      <w:tr w:rsidR="37446A99" w:rsidRPr="00B8618F" w14:paraId="1DC97985" w14:textId="77777777" w:rsidTr="5BFA115B">
        <w:trPr>
          <w:trHeight w:val="570"/>
        </w:trPr>
        <w:tc>
          <w:tcPr>
            <w:tcW w:w="28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0" w:type="dxa"/>
              <w:right w:w="100" w:type="dxa"/>
            </w:tcMar>
            <w:vAlign w:val="center"/>
          </w:tcPr>
          <w:p w14:paraId="4770738F" w14:textId="01E7BF11" w:rsidR="37446A99" w:rsidRPr="00B8618F" w:rsidRDefault="37446A99" w:rsidP="00D01B3C">
            <w:pPr>
              <w:spacing w:after="0" w:line="360" w:lineRule="auto"/>
              <w:jc w:val="both"/>
            </w:pPr>
            <w:r w:rsidRPr="00B8618F">
              <w:rPr>
                <w:rFonts w:eastAsia="Times New Roman"/>
                <w:b/>
                <w:bCs/>
              </w:rPr>
              <w:t>Luồng thay thế:</w:t>
            </w:r>
          </w:p>
        </w:tc>
        <w:tc>
          <w:tcPr>
            <w:tcW w:w="63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vAlign w:val="center"/>
          </w:tcPr>
          <w:p w14:paraId="759F8709" w14:textId="31BB8F6F" w:rsidR="37446A99" w:rsidRPr="00B8618F" w:rsidRDefault="37446A99" w:rsidP="00D01B3C">
            <w:pPr>
              <w:spacing w:after="0" w:line="360" w:lineRule="auto"/>
              <w:jc w:val="both"/>
            </w:pPr>
            <w:r w:rsidRPr="00B8618F">
              <w:rPr>
                <w:rFonts w:eastAsia="Times New Roman"/>
              </w:rPr>
              <w:t>N/A</w:t>
            </w:r>
          </w:p>
        </w:tc>
      </w:tr>
      <w:tr w:rsidR="37446A99" w:rsidRPr="00B8618F" w14:paraId="0057EA01" w14:textId="77777777" w:rsidTr="5BFA115B">
        <w:trPr>
          <w:trHeight w:val="570"/>
        </w:trPr>
        <w:tc>
          <w:tcPr>
            <w:tcW w:w="28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0" w:type="dxa"/>
              <w:right w:w="100" w:type="dxa"/>
            </w:tcMar>
            <w:vAlign w:val="center"/>
          </w:tcPr>
          <w:p w14:paraId="79B746AD" w14:textId="77B81F0A" w:rsidR="37446A99" w:rsidRPr="00B8618F" w:rsidRDefault="37446A99" w:rsidP="00D01B3C">
            <w:pPr>
              <w:spacing w:after="0" w:line="360" w:lineRule="auto"/>
              <w:jc w:val="both"/>
            </w:pPr>
            <w:r w:rsidRPr="00B8618F">
              <w:rPr>
                <w:rFonts w:eastAsia="Times New Roman"/>
                <w:b/>
                <w:bCs/>
              </w:rPr>
              <w:t>Ưu tiên:</w:t>
            </w:r>
          </w:p>
        </w:tc>
        <w:tc>
          <w:tcPr>
            <w:tcW w:w="63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vAlign w:val="center"/>
          </w:tcPr>
          <w:p w14:paraId="2E1A08B6" w14:textId="0549BBCF" w:rsidR="37446A99" w:rsidRPr="00B8618F" w:rsidRDefault="37446A99" w:rsidP="00D01B3C">
            <w:pPr>
              <w:spacing w:after="0" w:line="360" w:lineRule="auto"/>
              <w:jc w:val="both"/>
            </w:pPr>
            <w:r w:rsidRPr="00B8618F">
              <w:rPr>
                <w:rFonts w:eastAsia="Times New Roman"/>
              </w:rPr>
              <w:t>Cao</w:t>
            </w:r>
          </w:p>
        </w:tc>
      </w:tr>
      <w:tr w:rsidR="37446A99" w:rsidRPr="00B8618F" w14:paraId="6DB837E0" w14:textId="77777777" w:rsidTr="5BFA115B">
        <w:trPr>
          <w:trHeight w:val="570"/>
        </w:trPr>
        <w:tc>
          <w:tcPr>
            <w:tcW w:w="28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7D9F1"/>
            <w:tcMar>
              <w:left w:w="100" w:type="dxa"/>
              <w:right w:w="100" w:type="dxa"/>
            </w:tcMar>
            <w:vAlign w:val="center"/>
          </w:tcPr>
          <w:p w14:paraId="7E4899ED" w14:textId="61A1F925" w:rsidR="37446A99" w:rsidRPr="00B8618F" w:rsidRDefault="37446A99" w:rsidP="00D01B3C">
            <w:pPr>
              <w:spacing w:after="0" w:line="360" w:lineRule="auto"/>
              <w:jc w:val="both"/>
            </w:pPr>
            <w:r w:rsidRPr="00B8618F">
              <w:rPr>
                <w:rFonts w:eastAsia="Times New Roman"/>
                <w:b/>
                <w:bCs/>
              </w:rPr>
              <w:t>Tần suất sử dụng:</w:t>
            </w:r>
          </w:p>
        </w:tc>
        <w:tc>
          <w:tcPr>
            <w:tcW w:w="63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vAlign w:val="center"/>
          </w:tcPr>
          <w:p w14:paraId="26DEEBA3" w14:textId="0E5A2DA9" w:rsidR="37446A99" w:rsidRPr="00B8618F" w:rsidRDefault="37446A99" w:rsidP="00D01B3C">
            <w:pPr>
              <w:spacing w:after="0" w:line="360" w:lineRule="auto"/>
              <w:jc w:val="both"/>
            </w:pPr>
            <w:r w:rsidRPr="00B8618F">
              <w:rPr>
                <w:rFonts w:eastAsia="Times New Roman"/>
              </w:rPr>
              <w:t>Theo tuần, tháng hoặc khi cần đánh giá hệ thống</w:t>
            </w:r>
          </w:p>
        </w:tc>
      </w:tr>
    </w:tbl>
    <w:p w14:paraId="6B038086" w14:textId="79F0CD52" w:rsidR="00797234" w:rsidRPr="00B8618F" w:rsidRDefault="2E1888B3" w:rsidP="00D01B3C">
      <w:pPr>
        <w:spacing w:afterLines="50" w:after="120" w:line="360" w:lineRule="auto"/>
        <w:jc w:val="center"/>
        <w:rPr>
          <w:rFonts w:eastAsia="SimHei"/>
          <w:i/>
          <w:iCs/>
          <w:lang w:eastAsia="ja-JP"/>
        </w:rPr>
      </w:pPr>
      <w:r w:rsidRPr="00B8618F">
        <w:rPr>
          <w:rFonts w:eastAsia="SimHei"/>
          <w:i/>
          <w:lang w:val="vi" w:eastAsia="ja-JP"/>
        </w:rPr>
        <w:t xml:space="preserve">Bảng </w:t>
      </w:r>
      <w:r w:rsidR="00797234" w:rsidRPr="00B8618F">
        <w:rPr>
          <w:rFonts w:eastAsia="SimHei"/>
          <w:i/>
          <w:iCs/>
          <w:lang w:val="vi" w:eastAsia="ja-JP"/>
        </w:rPr>
        <w:fldChar w:fldCharType="begin"/>
      </w:r>
      <w:r w:rsidR="00797234" w:rsidRPr="00B8618F">
        <w:rPr>
          <w:rFonts w:eastAsia="SimHei"/>
          <w:i/>
          <w:lang w:val="vi" w:eastAsia="ja-JP"/>
        </w:rPr>
        <w:instrText xml:space="preserve"> STYLEREF 1 \s </w:instrText>
      </w:r>
      <w:r w:rsidR="00797234" w:rsidRPr="00B8618F">
        <w:rPr>
          <w:rFonts w:eastAsia="SimHei"/>
          <w:i/>
          <w:iCs/>
          <w:lang w:val="vi" w:eastAsia="ja-JP"/>
        </w:rPr>
        <w:fldChar w:fldCharType="separate"/>
      </w:r>
      <w:r w:rsidRPr="00B8618F">
        <w:rPr>
          <w:rFonts w:eastAsia="SimHei"/>
          <w:i/>
          <w:lang w:val="vi" w:eastAsia="ja-JP"/>
        </w:rPr>
        <w:t>3</w:t>
      </w:r>
      <w:r w:rsidR="00797234" w:rsidRPr="00B8618F">
        <w:rPr>
          <w:rFonts w:eastAsia="SimHei"/>
          <w:i/>
          <w:iCs/>
          <w:lang w:val="vi" w:eastAsia="ja-JP"/>
        </w:rPr>
        <w:fldChar w:fldCharType="end"/>
      </w:r>
      <w:r w:rsidRPr="00B8618F">
        <w:rPr>
          <w:rFonts w:eastAsia="SimHei"/>
          <w:i/>
          <w:lang w:eastAsia="ja-JP"/>
        </w:rPr>
        <w:t>.</w:t>
      </w:r>
      <w:r w:rsidR="6DAC65F0" w:rsidRPr="00B8618F">
        <w:rPr>
          <w:rFonts w:eastAsia="SimHei"/>
          <w:i/>
          <w:lang w:eastAsia="ja-JP"/>
        </w:rPr>
        <w:t>22</w:t>
      </w:r>
      <w:r w:rsidRPr="00B8618F">
        <w:rPr>
          <w:rFonts w:eastAsia="SimHei"/>
          <w:i/>
          <w:lang w:eastAsia="ja-JP"/>
        </w:rPr>
        <w:t xml:space="preserve">. Mô tả Use Case “Thống kê hệ </w:t>
      </w:r>
      <w:r w:rsidR="39655504" w:rsidRPr="00B8618F">
        <w:rPr>
          <w:rFonts w:eastAsia="SimHei"/>
          <w:i/>
          <w:lang w:eastAsia="ja-JP"/>
        </w:rPr>
        <w:t>thống</w:t>
      </w:r>
      <w:r w:rsidRPr="00B8618F">
        <w:rPr>
          <w:rFonts w:eastAsia="SimHei"/>
          <w:i/>
          <w:lang w:eastAsia="ja-JP"/>
        </w:rPr>
        <w:t>”</w:t>
      </w:r>
    </w:p>
    <w:p w14:paraId="57C52A9E" w14:textId="77777777" w:rsidR="00E8709C" w:rsidRDefault="01BA65A2" w:rsidP="00D01B3C">
      <w:pPr>
        <w:keepNext/>
        <w:spacing w:afterLines="50" w:after="120" w:line="360" w:lineRule="auto"/>
        <w:jc w:val="center"/>
      </w:pPr>
      <w:r w:rsidRPr="00B8618F">
        <w:rPr>
          <w:noProof/>
        </w:rPr>
        <w:lastRenderedPageBreak/>
        <w:drawing>
          <wp:inline distT="0" distB="0" distL="0" distR="0" wp14:anchorId="0362DF1E" wp14:editId="287AADAD">
            <wp:extent cx="5191125" cy="5981700"/>
            <wp:effectExtent l="0" t="0" r="0" b="0"/>
            <wp:docPr id="13201415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41557" name=""/>
                    <pic:cNvPicPr/>
                  </pic:nvPicPr>
                  <pic:blipFill>
                    <a:blip r:embed="rId37">
                      <a:extLst>
                        <a:ext uri="{28A0092B-C50C-407E-A947-70E740481C1C}">
                          <a14:useLocalDpi xmlns:a14="http://schemas.microsoft.com/office/drawing/2010/main" val="0"/>
                        </a:ext>
                      </a:extLst>
                    </a:blip>
                    <a:stretch>
                      <a:fillRect/>
                    </a:stretch>
                  </pic:blipFill>
                  <pic:spPr>
                    <a:xfrm>
                      <a:off x="0" y="0"/>
                      <a:ext cx="5191125" cy="5981700"/>
                    </a:xfrm>
                    <a:prstGeom prst="rect">
                      <a:avLst/>
                    </a:prstGeom>
                  </pic:spPr>
                </pic:pic>
              </a:graphicData>
            </a:graphic>
          </wp:inline>
        </w:drawing>
      </w:r>
    </w:p>
    <w:p w14:paraId="7E252B7B" w14:textId="5FF3C5BA" w:rsidR="00797234" w:rsidRPr="00B8618F" w:rsidRDefault="00E8709C" w:rsidP="00D01B3C">
      <w:pPr>
        <w:pStyle w:val="Caption"/>
        <w:spacing w:before="0" w:after="0" w:line="360" w:lineRule="auto"/>
      </w:pPr>
      <w:r>
        <w:t xml:space="preserve">Hình </w:t>
      </w:r>
      <w:r>
        <w:fldChar w:fldCharType="begin"/>
      </w:r>
      <w:r>
        <w:instrText>SEQ Hình \* ARABIC</w:instrText>
      </w:r>
      <w:r>
        <w:fldChar w:fldCharType="separate"/>
      </w:r>
      <w:r w:rsidR="00724A6F">
        <w:rPr>
          <w:noProof/>
        </w:rPr>
        <w:t>31</w:t>
      </w:r>
      <w:r>
        <w:fldChar w:fldCharType="end"/>
      </w:r>
      <w:r w:rsidRPr="00A37078">
        <w:rPr>
          <w:noProof/>
        </w:rPr>
        <w:t>. Sơ đồ hoạt động “Thống kê”</w:t>
      </w:r>
    </w:p>
    <w:p w14:paraId="0BF6BB65" w14:textId="57BF9000" w:rsidR="37446A99" w:rsidRPr="00B8618F" w:rsidRDefault="37446A99" w:rsidP="00D01B3C">
      <w:pPr>
        <w:spacing w:after="0" w:line="360" w:lineRule="auto"/>
      </w:pPr>
    </w:p>
    <w:p w14:paraId="15099D6B" w14:textId="3DD4E284" w:rsidR="37446A99" w:rsidRPr="00B8618F" w:rsidRDefault="37446A99" w:rsidP="00D01B3C">
      <w:pPr>
        <w:spacing w:after="0" w:line="360" w:lineRule="auto"/>
      </w:pPr>
    </w:p>
    <w:p w14:paraId="2633BB9E" w14:textId="46AD6F23" w:rsidR="37446A99" w:rsidRPr="00B8618F" w:rsidRDefault="37446A99" w:rsidP="00D01B3C">
      <w:pPr>
        <w:spacing w:after="0" w:line="360" w:lineRule="auto"/>
      </w:pPr>
      <w:r>
        <w:br w:type="page"/>
      </w:r>
    </w:p>
    <w:p w14:paraId="0C477019" w14:textId="02128BAD" w:rsidR="37446A99" w:rsidRPr="00B8618F" w:rsidRDefault="2D601D7C" w:rsidP="00D01B3C">
      <w:pPr>
        <w:pStyle w:val="Heading1"/>
        <w:ind w:left="63"/>
        <w:rPr>
          <w:rFonts w:eastAsia="Times New Roman"/>
          <w:sz w:val="32"/>
          <w:szCs w:val="32"/>
        </w:rPr>
      </w:pPr>
      <w:bookmarkStart w:id="89" w:name="_Toc204776770"/>
      <w:r w:rsidRPr="66ABE3AB">
        <w:rPr>
          <w:rFonts w:eastAsia="Times New Roman"/>
          <w:sz w:val="32"/>
          <w:szCs w:val="32"/>
        </w:rPr>
        <w:lastRenderedPageBreak/>
        <w:t>4. Yêu cầu dữ liệu</w:t>
      </w:r>
      <w:bookmarkEnd w:id="89"/>
    </w:p>
    <w:p w14:paraId="5955BF51" w14:textId="0766FD2C" w:rsidR="37446A99" w:rsidRPr="00B8618F" w:rsidRDefault="2D601D7C" w:rsidP="00D01B3C">
      <w:pPr>
        <w:pStyle w:val="Heading2"/>
        <w:ind w:left="63"/>
      </w:pPr>
      <w:bookmarkStart w:id="90" w:name="_Toc204776771"/>
      <w:r w:rsidRPr="66ABE3AB">
        <w:rPr>
          <w:rFonts w:eastAsia="Times New Roman"/>
          <w:sz w:val="28"/>
          <w:szCs w:val="28"/>
          <w:lang w:val="vi"/>
        </w:rPr>
        <w:t>4.1. Sơ đồ mô hình hóa quan hệ dữ liệu</w:t>
      </w:r>
      <w:bookmarkEnd w:id="90"/>
      <w:r w:rsidRPr="66ABE3AB">
        <w:rPr>
          <w:rFonts w:eastAsia="Times New Roman"/>
          <w:sz w:val="28"/>
          <w:szCs w:val="28"/>
          <w:lang w:val="vi"/>
        </w:rPr>
        <w:t xml:space="preserve"> </w:t>
      </w:r>
    </w:p>
    <w:p w14:paraId="4FA4182E" w14:textId="653FCD2C" w:rsidR="37446A99" w:rsidRPr="00B8618F" w:rsidRDefault="2D601D7C" w:rsidP="00DD198E">
      <w:pPr>
        <w:spacing w:after="0" w:line="360" w:lineRule="auto"/>
        <w:ind w:firstLine="657"/>
        <w:jc w:val="both"/>
      </w:pPr>
      <w:r w:rsidRPr="66ABE3AB">
        <w:rPr>
          <w:rFonts w:eastAsia="Times New Roman"/>
          <w:lang w:val="vi"/>
        </w:rPr>
        <w:t>Mối quan hệ giữa các thực thể được xác định dựa trên yêu cầu nghiệp vụ và logic như sau:</w:t>
      </w:r>
    </w:p>
    <w:p w14:paraId="7B09D359" w14:textId="36C99A83" w:rsidR="37446A99" w:rsidRPr="00D37A7C" w:rsidRDefault="00D01B3C" w:rsidP="00BB2F39">
      <w:pPr>
        <w:pStyle w:val="ListParagraph"/>
        <w:numPr>
          <w:ilvl w:val="0"/>
          <w:numId w:val="41"/>
        </w:numPr>
        <w:spacing w:after="0" w:line="360" w:lineRule="auto"/>
        <w:jc w:val="both"/>
        <w:rPr>
          <w:rFonts w:eastAsia="Times New Roman"/>
          <w:lang w:val="vi"/>
        </w:rPr>
      </w:pPr>
      <w:r w:rsidRPr="00D37A7C">
        <w:rPr>
          <w:rFonts w:eastAsia="Times New Roman"/>
          <w:lang w:val="vi"/>
        </w:rPr>
        <w:t xml:space="preserve">Mỗi </w:t>
      </w:r>
      <w:r w:rsidRPr="00D37A7C">
        <w:rPr>
          <w:rFonts w:eastAsia="Times New Roman"/>
          <w:i/>
          <w:lang w:val="vi"/>
        </w:rPr>
        <w:t>Danh mục</w:t>
      </w:r>
      <w:r w:rsidRPr="00D37A7C">
        <w:rPr>
          <w:rFonts w:eastAsia="Times New Roman"/>
          <w:lang w:val="vi"/>
        </w:rPr>
        <w:t xml:space="preserve"> có thể bao gồm nhiều </w:t>
      </w:r>
      <w:r w:rsidRPr="00D37A7C">
        <w:rPr>
          <w:rFonts w:eastAsia="Times New Roman"/>
          <w:i/>
          <w:lang w:val="vi"/>
        </w:rPr>
        <w:t>Khóa học</w:t>
      </w:r>
      <w:r w:rsidRPr="00D37A7C">
        <w:rPr>
          <w:rFonts w:eastAsia="Times New Roman"/>
          <w:lang w:val="vi"/>
        </w:rPr>
        <w:t xml:space="preserve"> (1-N). Một </w:t>
      </w:r>
      <w:r w:rsidRPr="00D37A7C">
        <w:rPr>
          <w:rFonts w:eastAsia="Times New Roman"/>
          <w:i/>
          <w:lang w:val="vi"/>
        </w:rPr>
        <w:t>Khóa học</w:t>
      </w:r>
      <w:r w:rsidRPr="00D37A7C">
        <w:rPr>
          <w:rFonts w:eastAsia="Times New Roman"/>
          <w:lang w:val="vi"/>
        </w:rPr>
        <w:t xml:space="preserve"> chỉ thuộc về một </w:t>
      </w:r>
      <w:r w:rsidRPr="00D37A7C">
        <w:rPr>
          <w:rFonts w:eastAsia="Times New Roman"/>
          <w:i/>
          <w:lang w:val="vi"/>
        </w:rPr>
        <w:t>Danh mục</w:t>
      </w:r>
      <w:r w:rsidRPr="00D37A7C">
        <w:rPr>
          <w:rFonts w:eastAsia="Times New Roman"/>
          <w:lang w:val="vi"/>
        </w:rPr>
        <w:t xml:space="preserve"> duy nhất.</w:t>
      </w:r>
    </w:p>
    <w:p w14:paraId="468B09A8" w14:textId="11CB4858" w:rsidR="00E05E16" w:rsidRPr="00E05E16" w:rsidRDefault="00E05E16" w:rsidP="00BB2F39">
      <w:pPr>
        <w:pStyle w:val="ListParagraph"/>
        <w:numPr>
          <w:ilvl w:val="0"/>
          <w:numId w:val="41"/>
        </w:numPr>
        <w:spacing w:after="0" w:line="360" w:lineRule="auto"/>
        <w:jc w:val="both"/>
        <w:rPr>
          <w:rFonts w:eastAsia="Times New Roman"/>
          <w:lang w:val="vi"/>
        </w:rPr>
      </w:pPr>
      <w:r w:rsidRPr="00E05E16">
        <w:t xml:space="preserve">Một </w:t>
      </w:r>
      <w:r w:rsidRPr="00E05E16">
        <w:rPr>
          <w:i/>
          <w:iCs/>
        </w:rPr>
        <w:t>Quản trị viên</w:t>
      </w:r>
      <w:r w:rsidRPr="00E05E16">
        <w:t xml:space="preserve"> có thể tạo nhiều </w:t>
      </w:r>
      <w:r w:rsidRPr="00E05E16">
        <w:rPr>
          <w:i/>
          <w:iCs/>
        </w:rPr>
        <w:t>Khóa học</w:t>
      </w:r>
      <w:r>
        <w:rPr>
          <w:i/>
          <w:iCs/>
        </w:rPr>
        <w:t xml:space="preserve">, </w:t>
      </w:r>
      <w:r w:rsidR="0062452F">
        <w:t xml:space="preserve">mỗi </w:t>
      </w:r>
      <w:r w:rsidR="0062452F" w:rsidRPr="0062452F">
        <w:rPr>
          <w:i/>
          <w:iCs/>
        </w:rPr>
        <w:t>Khóa học</w:t>
      </w:r>
      <w:r w:rsidR="0062452F">
        <w:t xml:space="preserve"> chỉ một </w:t>
      </w:r>
      <w:r w:rsidR="0062452F" w:rsidRPr="0062452F">
        <w:rPr>
          <w:i/>
          <w:iCs/>
        </w:rPr>
        <w:t>Quản trị viên</w:t>
      </w:r>
      <w:r w:rsidR="0062452F">
        <w:t xml:space="preserve"> duy nhất tạo</w:t>
      </w:r>
      <w:r w:rsidR="00CC5214">
        <w:t>.</w:t>
      </w:r>
    </w:p>
    <w:p w14:paraId="79BCCA0D" w14:textId="0CB63E91" w:rsidR="00075356" w:rsidRPr="00D37A7C" w:rsidRDefault="00075356" w:rsidP="00BB2F39">
      <w:pPr>
        <w:pStyle w:val="ListParagraph"/>
        <w:numPr>
          <w:ilvl w:val="0"/>
          <w:numId w:val="41"/>
        </w:numPr>
        <w:spacing w:after="0" w:line="360" w:lineRule="auto"/>
        <w:jc w:val="both"/>
        <w:rPr>
          <w:rFonts w:eastAsia="Times New Roman"/>
          <w:lang w:val="vi"/>
        </w:rPr>
      </w:pPr>
      <w:r w:rsidRPr="00D37A7C">
        <w:rPr>
          <w:rFonts w:eastAsia="Times New Roman"/>
        </w:rPr>
        <w:t xml:space="preserve">Mỗi </w:t>
      </w:r>
      <w:r w:rsidRPr="00D37A7C">
        <w:rPr>
          <w:rFonts w:eastAsia="Times New Roman"/>
          <w:i/>
        </w:rPr>
        <w:t>Giảng viên</w:t>
      </w:r>
      <w:r w:rsidRPr="00D37A7C">
        <w:rPr>
          <w:rFonts w:eastAsia="Times New Roman"/>
        </w:rPr>
        <w:t xml:space="preserve"> có thể dạy nhiều </w:t>
      </w:r>
      <w:r w:rsidRPr="00D37A7C">
        <w:rPr>
          <w:rFonts w:eastAsia="Times New Roman"/>
          <w:i/>
        </w:rPr>
        <w:t>Khóa học</w:t>
      </w:r>
      <w:r w:rsidR="00723856" w:rsidRPr="00D37A7C">
        <w:rPr>
          <w:rFonts w:eastAsia="Times New Roman"/>
          <w:i/>
        </w:rPr>
        <w:t xml:space="preserve"> (1-N)</w:t>
      </w:r>
      <w:r w:rsidRPr="00D37A7C">
        <w:rPr>
          <w:rFonts w:eastAsia="Times New Roman"/>
        </w:rPr>
        <w:t xml:space="preserve">, và mỗi </w:t>
      </w:r>
      <w:r w:rsidRPr="00D37A7C">
        <w:rPr>
          <w:rFonts w:eastAsia="Times New Roman"/>
          <w:i/>
        </w:rPr>
        <w:t>Khóa học</w:t>
      </w:r>
      <w:r w:rsidRPr="00D37A7C">
        <w:rPr>
          <w:rFonts w:eastAsia="Times New Roman"/>
        </w:rPr>
        <w:t xml:space="preserve"> được dạy bởi một </w:t>
      </w:r>
      <w:r w:rsidRPr="00D37A7C">
        <w:rPr>
          <w:rFonts w:eastAsia="Times New Roman"/>
          <w:i/>
        </w:rPr>
        <w:t>Giảng viên</w:t>
      </w:r>
      <w:r w:rsidR="00723856" w:rsidRPr="00D37A7C">
        <w:rPr>
          <w:rFonts w:eastAsia="Times New Roman"/>
          <w:i/>
        </w:rPr>
        <w:t xml:space="preserve"> </w:t>
      </w:r>
      <w:r w:rsidR="00723856" w:rsidRPr="00D37A7C">
        <w:rPr>
          <w:rFonts w:eastAsia="Times New Roman"/>
        </w:rPr>
        <w:t>duy nhất</w:t>
      </w:r>
      <w:r w:rsidRPr="00D37A7C">
        <w:rPr>
          <w:rFonts w:eastAsia="Times New Roman"/>
        </w:rPr>
        <w:t>.</w:t>
      </w:r>
    </w:p>
    <w:p w14:paraId="3F1B8C13" w14:textId="06BAB995" w:rsidR="00075356" w:rsidRPr="00D37A7C" w:rsidRDefault="00075356" w:rsidP="00BB2F39">
      <w:pPr>
        <w:pStyle w:val="ListParagraph"/>
        <w:numPr>
          <w:ilvl w:val="0"/>
          <w:numId w:val="41"/>
        </w:numPr>
        <w:spacing w:after="0" w:line="360" w:lineRule="auto"/>
        <w:jc w:val="both"/>
        <w:rPr>
          <w:rFonts w:eastAsia="Times New Roman"/>
          <w:lang w:val="vi"/>
        </w:rPr>
      </w:pPr>
      <w:r w:rsidRPr="00D37A7C">
        <w:rPr>
          <w:rFonts w:eastAsia="Times New Roman"/>
        </w:rPr>
        <w:t xml:space="preserve">Mỗi </w:t>
      </w:r>
      <w:r w:rsidRPr="00D37A7C">
        <w:rPr>
          <w:rFonts w:eastAsia="Times New Roman"/>
          <w:i/>
        </w:rPr>
        <w:t>Khóa học</w:t>
      </w:r>
      <w:r w:rsidRPr="00D37A7C">
        <w:rPr>
          <w:rFonts w:eastAsia="Times New Roman"/>
        </w:rPr>
        <w:t xml:space="preserve"> bao gồm nhiều </w:t>
      </w:r>
      <w:r w:rsidRPr="00D37A7C">
        <w:rPr>
          <w:rFonts w:eastAsia="Times New Roman"/>
          <w:i/>
        </w:rPr>
        <w:t>Mô-đun</w:t>
      </w:r>
      <w:r w:rsidRPr="00D37A7C">
        <w:rPr>
          <w:rFonts w:eastAsia="Times New Roman"/>
        </w:rPr>
        <w:t xml:space="preserve">, và mỗi </w:t>
      </w:r>
      <w:r w:rsidRPr="00D37A7C">
        <w:rPr>
          <w:rFonts w:eastAsia="Times New Roman"/>
          <w:i/>
        </w:rPr>
        <w:t>Mô-đun</w:t>
      </w:r>
      <w:r w:rsidRPr="00D37A7C">
        <w:rPr>
          <w:rFonts w:eastAsia="Times New Roman"/>
        </w:rPr>
        <w:t xml:space="preserve"> thuộc về một </w:t>
      </w:r>
      <w:r w:rsidRPr="00D37A7C">
        <w:rPr>
          <w:rFonts w:eastAsia="Times New Roman"/>
          <w:i/>
        </w:rPr>
        <w:t>Khóa học</w:t>
      </w:r>
      <w:r w:rsidRPr="00D37A7C">
        <w:rPr>
          <w:rFonts w:eastAsia="Times New Roman"/>
        </w:rPr>
        <w:t xml:space="preserve"> duy nhất (1-N).</w:t>
      </w:r>
    </w:p>
    <w:p w14:paraId="19546A9A" w14:textId="1576B5B4" w:rsidR="00075356" w:rsidRPr="00D37A7C" w:rsidRDefault="00075356" w:rsidP="00BB2F39">
      <w:pPr>
        <w:pStyle w:val="ListParagraph"/>
        <w:numPr>
          <w:ilvl w:val="0"/>
          <w:numId w:val="41"/>
        </w:numPr>
        <w:spacing w:after="0" w:line="360" w:lineRule="auto"/>
        <w:jc w:val="both"/>
        <w:rPr>
          <w:rFonts w:eastAsia="Times New Roman"/>
          <w:lang w:val="vi"/>
        </w:rPr>
      </w:pPr>
      <w:r w:rsidRPr="00D37A7C">
        <w:rPr>
          <w:rFonts w:eastAsia="Times New Roman"/>
        </w:rPr>
        <w:t xml:space="preserve">Mỗi </w:t>
      </w:r>
      <w:r w:rsidRPr="00D37A7C">
        <w:rPr>
          <w:rFonts w:eastAsia="Times New Roman"/>
          <w:i/>
        </w:rPr>
        <w:t>Mô-đun</w:t>
      </w:r>
      <w:r w:rsidRPr="00D37A7C">
        <w:rPr>
          <w:rFonts w:eastAsia="Times New Roman"/>
        </w:rPr>
        <w:t xml:space="preserve"> có chứa nhiều </w:t>
      </w:r>
      <w:r w:rsidRPr="00D37A7C">
        <w:rPr>
          <w:rFonts w:eastAsia="Times New Roman"/>
          <w:i/>
        </w:rPr>
        <w:t>Video</w:t>
      </w:r>
      <w:r w:rsidRPr="00D37A7C">
        <w:rPr>
          <w:rFonts w:eastAsia="Times New Roman"/>
        </w:rPr>
        <w:t xml:space="preserve">, </w:t>
      </w:r>
      <w:r w:rsidRPr="00D37A7C">
        <w:rPr>
          <w:rFonts w:eastAsia="Times New Roman"/>
          <w:i/>
        </w:rPr>
        <w:t>Nội dung</w:t>
      </w:r>
      <w:r w:rsidRPr="00D37A7C">
        <w:rPr>
          <w:rFonts w:eastAsia="Times New Roman"/>
        </w:rPr>
        <w:t xml:space="preserve">, và </w:t>
      </w:r>
      <w:r w:rsidRPr="00D37A7C">
        <w:rPr>
          <w:rFonts w:eastAsia="Times New Roman"/>
          <w:i/>
        </w:rPr>
        <w:t>Bài kiểm tra</w:t>
      </w:r>
      <w:r w:rsidRPr="00D37A7C">
        <w:rPr>
          <w:rFonts w:eastAsia="Times New Roman"/>
        </w:rPr>
        <w:t xml:space="preserve"> (1-N).</w:t>
      </w:r>
    </w:p>
    <w:p w14:paraId="620D8E08" w14:textId="6A2F66FA" w:rsidR="00723856" w:rsidRPr="00D37A7C" w:rsidRDefault="00723856" w:rsidP="00BB2F39">
      <w:pPr>
        <w:pStyle w:val="ListParagraph"/>
        <w:numPr>
          <w:ilvl w:val="0"/>
          <w:numId w:val="41"/>
        </w:numPr>
        <w:spacing w:after="0" w:line="360" w:lineRule="auto"/>
        <w:jc w:val="both"/>
        <w:rPr>
          <w:rFonts w:eastAsia="Times New Roman"/>
          <w:lang w:val="vi"/>
        </w:rPr>
      </w:pPr>
      <w:r w:rsidRPr="00D37A7C">
        <w:rPr>
          <w:rFonts w:eastAsia="Times New Roman"/>
        </w:rPr>
        <w:t>Mỗi</w:t>
      </w:r>
      <w:r w:rsidRPr="00D37A7C">
        <w:rPr>
          <w:rFonts w:eastAsia="Times New Roman"/>
          <w:i/>
        </w:rPr>
        <w:t xml:space="preserve"> Sinh viên</w:t>
      </w:r>
      <w:r w:rsidRPr="00D37A7C">
        <w:rPr>
          <w:rFonts w:eastAsia="Times New Roman"/>
        </w:rPr>
        <w:t xml:space="preserve"> có thể đăng ký nhiều </w:t>
      </w:r>
      <w:r w:rsidRPr="00D37A7C">
        <w:rPr>
          <w:rFonts w:eastAsia="Times New Roman"/>
          <w:i/>
        </w:rPr>
        <w:t>Khóa học</w:t>
      </w:r>
      <w:r w:rsidRPr="00D37A7C">
        <w:rPr>
          <w:rFonts w:eastAsia="Times New Roman"/>
        </w:rPr>
        <w:t>, và ngược lại mỗi</w:t>
      </w:r>
      <w:r w:rsidRPr="00D37A7C">
        <w:rPr>
          <w:rFonts w:eastAsia="Times New Roman"/>
          <w:i/>
        </w:rPr>
        <w:t xml:space="preserve"> Khóa học</w:t>
      </w:r>
      <w:r w:rsidRPr="00D37A7C">
        <w:rPr>
          <w:rFonts w:eastAsia="Times New Roman"/>
        </w:rPr>
        <w:t xml:space="preserve"> có nhiều </w:t>
      </w:r>
      <w:r w:rsidRPr="00D37A7C">
        <w:rPr>
          <w:rFonts w:eastAsia="Times New Roman"/>
          <w:i/>
        </w:rPr>
        <w:t>Sinh viên đăng ký</w:t>
      </w:r>
      <w:r w:rsidRPr="00D37A7C">
        <w:rPr>
          <w:rFonts w:eastAsia="Times New Roman"/>
        </w:rPr>
        <w:t xml:space="preserve"> (N-N).</w:t>
      </w:r>
    </w:p>
    <w:p w14:paraId="38F9A1A6" w14:textId="472BC182" w:rsidR="00723856" w:rsidRPr="00D37A7C" w:rsidRDefault="00723856" w:rsidP="00BB2F39">
      <w:pPr>
        <w:pStyle w:val="ListParagraph"/>
        <w:numPr>
          <w:ilvl w:val="0"/>
          <w:numId w:val="41"/>
        </w:numPr>
        <w:spacing w:after="0" w:line="360" w:lineRule="auto"/>
        <w:jc w:val="both"/>
        <w:rPr>
          <w:rFonts w:eastAsia="Times New Roman"/>
          <w:lang w:val="vi"/>
        </w:rPr>
      </w:pPr>
      <w:r w:rsidRPr="00D37A7C">
        <w:rPr>
          <w:rFonts w:eastAsia="Times New Roman"/>
        </w:rPr>
        <w:t xml:space="preserve">Mỗi </w:t>
      </w:r>
      <w:r w:rsidRPr="00D37A7C">
        <w:rPr>
          <w:rFonts w:eastAsia="Times New Roman"/>
          <w:i/>
        </w:rPr>
        <w:t>Sinh viên</w:t>
      </w:r>
      <w:r w:rsidRPr="00D37A7C">
        <w:rPr>
          <w:rFonts w:eastAsia="Times New Roman"/>
        </w:rPr>
        <w:t xml:space="preserve"> làm nhiều </w:t>
      </w:r>
      <w:r w:rsidRPr="00D37A7C">
        <w:rPr>
          <w:rFonts w:eastAsia="Times New Roman"/>
          <w:i/>
        </w:rPr>
        <w:t>Bài kiểm tra</w:t>
      </w:r>
      <w:r w:rsidRPr="00D37A7C">
        <w:rPr>
          <w:rFonts w:eastAsia="Times New Roman"/>
        </w:rPr>
        <w:t xml:space="preserve"> và mỗi </w:t>
      </w:r>
      <w:r w:rsidRPr="00D37A7C">
        <w:rPr>
          <w:rFonts w:eastAsia="Times New Roman"/>
          <w:i/>
        </w:rPr>
        <w:t>Bài kiểm tra</w:t>
      </w:r>
      <w:r w:rsidRPr="00D37A7C">
        <w:rPr>
          <w:rFonts w:eastAsia="Times New Roman"/>
        </w:rPr>
        <w:t xml:space="preserve"> có thể được làm bởi nhiều </w:t>
      </w:r>
      <w:r w:rsidRPr="00D37A7C">
        <w:rPr>
          <w:rFonts w:eastAsia="Times New Roman"/>
          <w:i/>
        </w:rPr>
        <w:t>Sinh viên</w:t>
      </w:r>
      <w:r w:rsidRPr="00D37A7C">
        <w:rPr>
          <w:rFonts w:eastAsia="Times New Roman"/>
        </w:rPr>
        <w:t xml:space="preserve"> (N-N).</w:t>
      </w:r>
    </w:p>
    <w:p w14:paraId="670E454A" w14:textId="276119CC" w:rsidR="00993E26" w:rsidRPr="00D37A7C" w:rsidRDefault="00993E26" w:rsidP="00BB2F39">
      <w:pPr>
        <w:pStyle w:val="ListParagraph"/>
        <w:numPr>
          <w:ilvl w:val="0"/>
          <w:numId w:val="41"/>
        </w:numPr>
        <w:spacing w:after="0" w:line="360" w:lineRule="auto"/>
        <w:jc w:val="both"/>
        <w:rPr>
          <w:rFonts w:eastAsia="Times New Roman"/>
          <w:lang w:val="vi"/>
        </w:rPr>
      </w:pPr>
      <w:r w:rsidRPr="00D37A7C">
        <w:rPr>
          <w:rFonts w:eastAsia="Times New Roman"/>
        </w:rPr>
        <w:t xml:space="preserve">Một </w:t>
      </w:r>
      <w:r w:rsidRPr="00D37A7C">
        <w:rPr>
          <w:rFonts w:eastAsia="Times New Roman"/>
          <w:i/>
        </w:rPr>
        <w:t>Bài kiểm tra</w:t>
      </w:r>
      <w:r w:rsidRPr="00D37A7C">
        <w:rPr>
          <w:rFonts w:eastAsia="Times New Roman"/>
        </w:rPr>
        <w:t xml:space="preserve"> có nhiều </w:t>
      </w:r>
      <w:r w:rsidRPr="00D37A7C">
        <w:rPr>
          <w:rFonts w:eastAsia="Times New Roman"/>
          <w:i/>
        </w:rPr>
        <w:t>Câu hỏi</w:t>
      </w:r>
      <w:r w:rsidRPr="00D37A7C">
        <w:rPr>
          <w:rFonts w:eastAsia="Times New Roman"/>
        </w:rPr>
        <w:t xml:space="preserve"> (1-N).</w:t>
      </w:r>
    </w:p>
    <w:p w14:paraId="38A0ED5D" w14:textId="3A6A3282" w:rsidR="00993E26" w:rsidRPr="00D37A7C" w:rsidRDefault="00993E26" w:rsidP="00BB2F39">
      <w:pPr>
        <w:pStyle w:val="ListParagraph"/>
        <w:numPr>
          <w:ilvl w:val="0"/>
          <w:numId w:val="41"/>
        </w:numPr>
        <w:spacing w:after="0" w:line="360" w:lineRule="auto"/>
        <w:jc w:val="both"/>
        <w:rPr>
          <w:rFonts w:eastAsia="Times New Roman"/>
          <w:lang w:val="vi"/>
        </w:rPr>
      </w:pPr>
      <w:r w:rsidRPr="00D37A7C">
        <w:rPr>
          <w:rFonts w:eastAsia="Times New Roman"/>
        </w:rPr>
        <w:t xml:space="preserve">Mỗi </w:t>
      </w:r>
      <w:r w:rsidRPr="00D37A7C">
        <w:rPr>
          <w:rFonts w:eastAsia="Times New Roman"/>
          <w:i/>
        </w:rPr>
        <w:t>Câu hỏi</w:t>
      </w:r>
      <w:r w:rsidRPr="00D37A7C">
        <w:rPr>
          <w:rFonts w:eastAsia="Times New Roman"/>
        </w:rPr>
        <w:t xml:space="preserve"> </w:t>
      </w:r>
      <w:r w:rsidR="006B3067">
        <w:rPr>
          <w:rFonts w:eastAsia="Times New Roman"/>
        </w:rPr>
        <w:t>sẽ có nhiều đáp án</w:t>
      </w:r>
      <w:r w:rsidRPr="00D37A7C">
        <w:rPr>
          <w:rFonts w:eastAsia="Times New Roman"/>
        </w:rPr>
        <w:t xml:space="preserve"> </w:t>
      </w:r>
      <w:r w:rsidRPr="00D37A7C">
        <w:rPr>
          <w:rFonts w:eastAsia="Times New Roman"/>
          <w:i/>
        </w:rPr>
        <w:t>Đáp án</w:t>
      </w:r>
      <w:r w:rsidRPr="00D37A7C">
        <w:rPr>
          <w:rFonts w:eastAsia="Times New Roman"/>
        </w:rPr>
        <w:t xml:space="preserve"> (1-</w:t>
      </w:r>
      <w:r w:rsidR="006B3067">
        <w:rPr>
          <w:rFonts w:eastAsia="Times New Roman"/>
        </w:rPr>
        <w:t>N</w:t>
      </w:r>
      <w:r w:rsidRPr="00D37A7C">
        <w:rPr>
          <w:rFonts w:eastAsia="Times New Roman"/>
        </w:rPr>
        <w:t>).</w:t>
      </w:r>
    </w:p>
    <w:p w14:paraId="44B77A0E" w14:textId="2FCA8F00" w:rsidR="00723856" w:rsidRPr="00D37A7C" w:rsidRDefault="00723856" w:rsidP="00BB2F39">
      <w:pPr>
        <w:pStyle w:val="ListParagraph"/>
        <w:numPr>
          <w:ilvl w:val="0"/>
          <w:numId w:val="41"/>
        </w:numPr>
        <w:spacing w:after="0" w:line="360" w:lineRule="auto"/>
        <w:jc w:val="both"/>
        <w:rPr>
          <w:rFonts w:eastAsia="Times New Roman"/>
          <w:lang w:val="vi"/>
        </w:rPr>
      </w:pPr>
      <w:r w:rsidRPr="00D37A7C">
        <w:rPr>
          <w:rFonts w:eastAsia="Times New Roman"/>
        </w:rPr>
        <w:t xml:space="preserve">Mỗi </w:t>
      </w:r>
      <w:r w:rsidRPr="00D37A7C">
        <w:rPr>
          <w:rFonts w:eastAsia="Times New Roman"/>
          <w:i/>
        </w:rPr>
        <w:t>Sinh viên</w:t>
      </w:r>
      <w:r w:rsidRPr="00D37A7C">
        <w:rPr>
          <w:rFonts w:eastAsia="Times New Roman"/>
        </w:rPr>
        <w:t xml:space="preserve"> xem nhiều </w:t>
      </w:r>
      <w:r w:rsidRPr="00D37A7C">
        <w:rPr>
          <w:rFonts w:eastAsia="Times New Roman"/>
          <w:i/>
        </w:rPr>
        <w:t>Video</w:t>
      </w:r>
      <w:r w:rsidRPr="00D37A7C">
        <w:rPr>
          <w:rFonts w:eastAsia="Times New Roman"/>
        </w:rPr>
        <w:t xml:space="preserve">, mỗi </w:t>
      </w:r>
      <w:r w:rsidRPr="00D37A7C">
        <w:rPr>
          <w:rFonts w:eastAsia="Times New Roman"/>
          <w:i/>
        </w:rPr>
        <w:t>Video</w:t>
      </w:r>
      <w:r w:rsidRPr="00D37A7C">
        <w:rPr>
          <w:rFonts w:eastAsia="Times New Roman"/>
        </w:rPr>
        <w:t xml:space="preserve"> được xem bởi nhiều </w:t>
      </w:r>
      <w:r w:rsidRPr="00D37A7C">
        <w:rPr>
          <w:rFonts w:eastAsia="Times New Roman"/>
          <w:i/>
        </w:rPr>
        <w:t>Sinh viên</w:t>
      </w:r>
      <w:r w:rsidRPr="00D37A7C">
        <w:rPr>
          <w:rFonts w:eastAsia="Times New Roman"/>
        </w:rPr>
        <w:t xml:space="preserve"> (N-N).</w:t>
      </w:r>
    </w:p>
    <w:p w14:paraId="232AD703" w14:textId="2B2B8CD7" w:rsidR="00DD198E" w:rsidRPr="00D37A7C" w:rsidRDefault="00DD198E" w:rsidP="00BB2F39">
      <w:pPr>
        <w:pStyle w:val="ListParagraph"/>
        <w:numPr>
          <w:ilvl w:val="0"/>
          <w:numId w:val="41"/>
        </w:numPr>
        <w:spacing w:after="0" w:line="360" w:lineRule="auto"/>
        <w:jc w:val="both"/>
        <w:rPr>
          <w:rFonts w:eastAsia="Times New Roman"/>
          <w:lang w:val="vi"/>
        </w:rPr>
      </w:pPr>
      <w:r w:rsidRPr="00D37A7C">
        <w:rPr>
          <w:rFonts w:eastAsia="Times New Roman"/>
        </w:rPr>
        <w:t xml:space="preserve">Mỗi </w:t>
      </w:r>
      <w:r w:rsidRPr="00D37A7C">
        <w:rPr>
          <w:rFonts w:eastAsia="Times New Roman"/>
          <w:i/>
        </w:rPr>
        <w:t>Sinh viên</w:t>
      </w:r>
      <w:r w:rsidRPr="00D37A7C">
        <w:rPr>
          <w:rFonts w:eastAsia="Times New Roman"/>
        </w:rPr>
        <w:t xml:space="preserve"> đọc nhiều </w:t>
      </w:r>
      <w:r w:rsidRPr="00D37A7C">
        <w:rPr>
          <w:rFonts w:eastAsia="Times New Roman"/>
          <w:i/>
        </w:rPr>
        <w:t>Nội dung</w:t>
      </w:r>
      <w:r w:rsidRPr="00D37A7C">
        <w:rPr>
          <w:rFonts w:eastAsia="Times New Roman"/>
        </w:rPr>
        <w:t xml:space="preserve">, mỗi </w:t>
      </w:r>
      <w:r w:rsidRPr="00D37A7C">
        <w:rPr>
          <w:rFonts w:eastAsia="Times New Roman"/>
          <w:i/>
        </w:rPr>
        <w:t xml:space="preserve">Nội dung </w:t>
      </w:r>
      <w:r w:rsidRPr="00D37A7C">
        <w:rPr>
          <w:rFonts w:eastAsia="Times New Roman"/>
        </w:rPr>
        <w:t xml:space="preserve">được xem bởi nhiều </w:t>
      </w:r>
      <w:r w:rsidRPr="00D37A7C">
        <w:rPr>
          <w:rFonts w:eastAsia="Times New Roman"/>
          <w:i/>
        </w:rPr>
        <w:t>Sinh viên</w:t>
      </w:r>
      <w:r w:rsidRPr="00D37A7C">
        <w:rPr>
          <w:rFonts w:eastAsia="Times New Roman"/>
        </w:rPr>
        <w:t xml:space="preserve"> (N-N).</w:t>
      </w:r>
    </w:p>
    <w:p w14:paraId="50170A8F" w14:textId="06FCF993" w:rsidR="00DD198E" w:rsidRPr="00D37A7C" w:rsidRDefault="00DD198E" w:rsidP="00BB2F39">
      <w:pPr>
        <w:pStyle w:val="ListParagraph"/>
        <w:numPr>
          <w:ilvl w:val="0"/>
          <w:numId w:val="41"/>
        </w:numPr>
        <w:spacing w:after="0" w:line="360" w:lineRule="auto"/>
        <w:jc w:val="both"/>
        <w:rPr>
          <w:rFonts w:eastAsia="Times New Roman"/>
          <w:lang w:val="vi"/>
        </w:rPr>
      </w:pPr>
      <w:r w:rsidRPr="00D37A7C">
        <w:rPr>
          <w:rFonts w:eastAsia="Times New Roman"/>
        </w:rPr>
        <w:t xml:space="preserve">Mỗi </w:t>
      </w:r>
      <w:r w:rsidRPr="00D37A7C">
        <w:rPr>
          <w:rFonts w:eastAsia="Times New Roman"/>
          <w:i/>
        </w:rPr>
        <w:t>Khóa học</w:t>
      </w:r>
      <w:r w:rsidRPr="00D37A7C">
        <w:rPr>
          <w:rFonts w:eastAsia="Times New Roman"/>
        </w:rPr>
        <w:t xml:space="preserve"> có nhiều </w:t>
      </w:r>
      <w:r w:rsidRPr="00D37A7C">
        <w:rPr>
          <w:rFonts w:eastAsia="Times New Roman"/>
          <w:i/>
        </w:rPr>
        <w:t>Thảo luận</w:t>
      </w:r>
      <w:r w:rsidRPr="00D37A7C">
        <w:rPr>
          <w:rFonts w:eastAsia="Times New Roman"/>
        </w:rPr>
        <w:t xml:space="preserve"> (1-N)</w:t>
      </w:r>
      <w:r w:rsidR="00032731" w:rsidRPr="00D37A7C">
        <w:rPr>
          <w:rFonts w:eastAsia="Times New Roman"/>
        </w:rPr>
        <w:t xml:space="preserve">, mỗi </w:t>
      </w:r>
      <w:r w:rsidR="00032731" w:rsidRPr="00D37A7C">
        <w:rPr>
          <w:rFonts w:eastAsia="Times New Roman"/>
          <w:i/>
        </w:rPr>
        <w:t>Thảo luận</w:t>
      </w:r>
      <w:r w:rsidR="00032731" w:rsidRPr="00D37A7C">
        <w:rPr>
          <w:rFonts w:eastAsia="Times New Roman"/>
        </w:rPr>
        <w:t xml:space="preserve"> chỉ thuộc về một </w:t>
      </w:r>
      <w:r w:rsidR="00032731" w:rsidRPr="00D37A7C">
        <w:rPr>
          <w:rFonts w:eastAsia="Times New Roman"/>
          <w:i/>
        </w:rPr>
        <w:t>Khóa học</w:t>
      </w:r>
      <w:r w:rsidR="00032731" w:rsidRPr="00D37A7C">
        <w:rPr>
          <w:rFonts w:eastAsia="Times New Roman"/>
        </w:rPr>
        <w:t xml:space="preserve"> duy nhất.</w:t>
      </w:r>
    </w:p>
    <w:p w14:paraId="611FE38B" w14:textId="449F13CE" w:rsidR="00993E26" w:rsidRPr="00D37A7C" w:rsidRDefault="00993E26" w:rsidP="00BB2F39">
      <w:pPr>
        <w:pStyle w:val="ListParagraph"/>
        <w:numPr>
          <w:ilvl w:val="0"/>
          <w:numId w:val="41"/>
        </w:numPr>
        <w:spacing w:after="0" w:line="360" w:lineRule="auto"/>
        <w:jc w:val="both"/>
        <w:rPr>
          <w:rFonts w:eastAsia="Times New Roman"/>
          <w:lang w:val="vi"/>
        </w:rPr>
      </w:pPr>
      <w:r w:rsidRPr="00D37A7C">
        <w:rPr>
          <w:rFonts w:eastAsia="Times New Roman"/>
        </w:rPr>
        <w:t xml:space="preserve">Mỗi </w:t>
      </w:r>
      <w:r w:rsidR="00B53656" w:rsidRPr="00D37A7C">
        <w:rPr>
          <w:rFonts w:eastAsia="Times New Roman"/>
          <w:i/>
          <w:iCs/>
        </w:rPr>
        <w:t>Giảng viên</w:t>
      </w:r>
      <w:r w:rsidR="00B53656" w:rsidRPr="00D37A7C">
        <w:rPr>
          <w:rFonts w:eastAsia="Times New Roman"/>
        </w:rPr>
        <w:t xml:space="preserve"> có thể tạo nhiều </w:t>
      </w:r>
      <w:r w:rsidR="00B53656" w:rsidRPr="00D37A7C">
        <w:rPr>
          <w:rFonts w:eastAsia="Times New Roman"/>
          <w:i/>
          <w:iCs/>
        </w:rPr>
        <w:t>Thảo luận</w:t>
      </w:r>
      <w:r w:rsidR="00B53656" w:rsidRPr="00D37A7C">
        <w:rPr>
          <w:rFonts w:eastAsia="Times New Roman"/>
        </w:rPr>
        <w:t xml:space="preserve">, mỗi </w:t>
      </w:r>
      <w:r w:rsidR="00B53656" w:rsidRPr="00D37A7C">
        <w:rPr>
          <w:rFonts w:eastAsia="Times New Roman"/>
          <w:i/>
          <w:iCs/>
        </w:rPr>
        <w:t>Thảo luận</w:t>
      </w:r>
      <w:r w:rsidR="00B53656" w:rsidRPr="00D37A7C">
        <w:rPr>
          <w:rFonts w:eastAsia="Times New Roman"/>
        </w:rPr>
        <w:t xml:space="preserve"> chỉ do một </w:t>
      </w:r>
      <w:r w:rsidR="00B53656" w:rsidRPr="00D37A7C">
        <w:rPr>
          <w:rFonts w:eastAsia="Times New Roman"/>
          <w:i/>
          <w:iCs/>
        </w:rPr>
        <w:t>Giảng viên</w:t>
      </w:r>
      <w:r w:rsidR="00B53656" w:rsidRPr="00D37A7C">
        <w:rPr>
          <w:rFonts w:eastAsia="Times New Roman"/>
        </w:rPr>
        <w:t xml:space="preserve"> duy nhất tạo ra (1-N).</w:t>
      </w:r>
    </w:p>
    <w:p w14:paraId="495F4DDF" w14:textId="7C30EF94" w:rsidR="00B53656" w:rsidRPr="00D37A7C" w:rsidRDefault="00B53656" w:rsidP="00BB2F39">
      <w:pPr>
        <w:pStyle w:val="ListParagraph"/>
        <w:numPr>
          <w:ilvl w:val="0"/>
          <w:numId w:val="41"/>
        </w:numPr>
        <w:spacing w:after="0" w:line="360" w:lineRule="auto"/>
        <w:jc w:val="both"/>
        <w:rPr>
          <w:rFonts w:eastAsia="Times New Roman"/>
          <w:lang w:val="vi"/>
        </w:rPr>
      </w:pPr>
      <w:r w:rsidRPr="00D37A7C">
        <w:rPr>
          <w:rFonts w:eastAsia="Times New Roman"/>
        </w:rPr>
        <w:t xml:space="preserve">Mỗi </w:t>
      </w:r>
      <w:r w:rsidRPr="008F618A">
        <w:rPr>
          <w:rFonts w:eastAsia="Times New Roman"/>
          <w:i/>
          <w:iCs/>
        </w:rPr>
        <w:t>Sinh viên</w:t>
      </w:r>
      <w:r w:rsidRPr="00D37A7C">
        <w:rPr>
          <w:rFonts w:eastAsia="Times New Roman"/>
        </w:rPr>
        <w:t xml:space="preserve"> có thể trả lời nhiều </w:t>
      </w:r>
      <w:r w:rsidRPr="008F618A">
        <w:rPr>
          <w:rFonts w:eastAsia="Times New Roman"/>
          <w:i/>
          <w:iCs/>
        </w:rPr>
        <w:t>Thảo luận</w:t>
      </w:r>
      <w:r w:rsidRPr="00D37A7C">
        <w:rPr>
          <w:rFonts w:eastAsia="Times New Roman"/>
        </w:rPr>
        <w:t xml:space="preserve">, và mỗi </w:t>
      </w:r>
      <w:r w:rsidRPr="008F618A">
        <w:rPr>
          <w:rFonts w:eastAsia="Times New Roman"/>
          <w:i/>
          <w:iCs/>
        </w:rPr>
        <w:t>Thảo luận</w:t>
      </w:r>
      <w:r w:rsidRPr="00D37A7C">
        <w:rPr>
          <w:rFonts w:eastAsia="Times New Roman"/>
        </w:rPr>
        <w:t xml:space="preserve"> cũng có thể nhận được câu trả lời từ nhiều </w:t>
      </w:r>
      <w:r w:rsidRPr="008F618A">
        <w:rPr>
          <w:rFonts w:eastAsia="Times New Roman"/>
          <w:i/>
          <w:iCs/>
        </w:rPr>
        <w:t>Sinh viên</w:t>
      </w:r>
      <w:r w:rsidRPr="00D37A7C">
        <w:rPr>
          <w:rFonts w:eastAsia="Times New Roman"/>
        </w:rPr>
        <w:t xml:space="preserve"> (N</w:t>
      </w:r>
      <w:r w:rsidR="008F618A">
        <w:rPr>
          <w:rFonts w:eastAsia="Times New Roman"/>
        </w:rPr>
        <w:t>-</w:t>
      </w:r>
      <w:r w:rsidRPr="00D37A7C">
        <w:rPr>
          <w:rFonts w:eastAsia="Times New Roman"/>
        </w:rPr>
        <w:t>N).</w:t>
      </w:r>
    </w:p>
    <w:p w14:paraId="620AE7FF" w14:textId="1F907F18" w:rsidR="00032731" w:rsidRPr="00D37A7C" w:rsidRDefault="00993E26" w:rsidP="00BB2F39">
      <w:pPr>
        <w:pStyle w:val="ListParagraph"/>
        <w:numPr>
          <w:ilvl w:val="0"/>
          <w:numId w:val="41"/>
        </w:numPr>
        <w:spacing w:after="0" w:line="360" w:lineRule="auto"/>
        <w:jc w:val="both"/>
        <w:rPr>
          <w:rFonts w:eastAsia="Times New Roman"/>
          <w:lang w:val="vi"/>
        </w:rPr>
      </w:pPr>
      <w:r w:rsidRPr="00D37A7C">
        <w:rPr>
          <w:rFonts w:eastAsia="Times New Roman"/>
        </w:rPr>
        <w:lastRenderedPageBreak/>
        <w:t xml:space="preserve">Mỗi </w:t>
      </w:r>
      <w:r w:rsidRPr="008F618A">
        <w:rPr>
          <w:rFonts w:eastAsia="Times New Roman"/>
          <w:i/>
          <w:iCs/>
        </w:rPr>
        <w:t>Sinh viên</w:t>
      </w:r>
      <w:r w:rsidRPr="00D37A7C">
        <w:rPr>
          <w:rFonts w:eastAsia="Times New Roman"/>
        </w:rPr>
        <w:t xml:space="preserve"> có thể đánh giá nhiều </w:t>
      </w:r>
      <w:r w:rsidRPr="008F618A">
        <w:rPr>
          <w:rFonts w:eastAsia="Times New Roman"/>
          <w:i/>
          <w:iCs/>
        </w:rPr>
        <w:t>Khóa học</w:t>
      </w:r>
      <w:r w:rsidRPr="00D37A7C">
        <w:rPr>
          <w:rFonts w:eastAsia="Times New Roman"/>
        </w:rPr>
        <w:t xml:space="preserve">, mỗi </w:t>
      </w:r>
      <w:r w:rsidRPr="008F618A">
        <w:rPr>
          <w:rFonts w:eastAsia="Times New Roman"/>
          <w:i/>
          <w:iCs/>
        </w:rPr>
        <w:t>Khóa học</w:t>
      </w:r>
      <w:r w:rsidRPr="00D37A7C">
        <w:rPr>
          <w:rFonts w:eastAsia="Times New Roman"/>
        </w:rPr>
        <w:t xml:space="preserve"> có thể được nhiều </w:t>
      </w:r>
      <w:r w:rsidRPr="008F618A">
        <w:rPr>
          <w:rFonts w:eastAsia="Times New Roman"/>
          <w:i/>
          <w:iCs/>
        </w:rPr>
        <w:t>Sinh viên</w:t>
      </w:r>
      <w:r w:rsidRPr="00D37A7C">
        <w:rPr>
          <w:rFonts w:eastAsia="Times New Roman"/>
        </w:rPr>
        <w:t xml:space="preserve"> đánh giá (N-N).</w:t>
      </w:r>
    </w:p>
    <w:p w14:paraId="3B701380" w14:textId="1B533452" w:rsidR="37446A99" w:rsidRDefault="2D601D7C" w:rsidP="00D01B3C">
      <w:pPr>
        <w:spacing w:after="0" w:line="360" w:lineRule="auto"/>
        <w:rPr>
          <w:rFonts w:eastAsia="Times New Roman"/>
          <w:iCs/>
        </w:rPr>
      </w:pPr>
      <w:r w:rsidRPr="66ABE3AB">
        <w:rPr>
          <w:rFonts w:eastAsia="Times New Roman"/>
          <w:lang w:val="vi"/>
        </w:rPr>
        <w:t>Hình 4.1 dưới đây là sơ đồ mô hình hóa quan hệ dữ liệu cho hệ thống LMS</w:t>
      </w:r>
    </w:p>
    <w:p w14:paraId="50A2F766" w14:textId="42EF0358" w:rsidR="00D01B3C" w:rsidRPr="00D01B3C" w:rsidRDefault="0082280F" w:rsidP="00D01B3C">
      <w:pPr>
        <w:spacing w:before="100" w:beforeAutospacing="1" w:after="100" w:afterAutospacing="1" w:line="240" w:lineRule="auto"/>
        <w:rPr>
          <w:rFonts w:eastAsia="Times New Roman"/>
          <w:color w:val="auto"/>
          <w:sz w:val="24"/>
          <w:szCs w:val="24"/>
        </w:rPr>
      </w:pPr>
      <w:r w:rsidRPr="0082280F">
        <w:rPr>
          <w:rFonts w:eastAsia="Times New Roman"/>
          <w:noProof/>
          <w:color w:val="auto"/>
          <w:sz w:val="24"/>
          <w:szCs w:val="24"/>
        </w:rPr>
        <w:drawing>
          <wp:inline distT="0" distB="0" distL="0" distR="0" wp14:anchorId="0B3371C1" wp14:editId="029B1531">
            <wp:extent cx="5972175" cy="3681095"/>
            <wp:effectExtent l="0" t="0" r="9525" b="0"/>
            <wp:docPr id="4680956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72175" cy="3681095"/>
                    </a:xfrm>
                    <a:prstGeom prst="rect">
                      <a:avLst/>
                    </a:prstGeom>
                    <a:noFill/>
                    <a:ln>
                      <a:noFill/>
                    </a:ln>
                  </pic:spPr>
                </pic:pic>
              </a:graphicData>
            </a:graphic>
          </wp:inline>
        </w:drawing>
      </w:r>
    </w:p>
    <w:p w14:paraId="4465A247" w14:textId="77777777" w:rsidR="00A42276" w:rsidRDefault="2D601D7C" w:rsidP="00A42276">
      <w:pPr>
        <w:spacing w:after="0" w:line="360" w:lineRule="auto"/>
        <w:jc w:val="center"/>
        <w:rPr>
          <w:rFonts w:eastAsia="Times New Roman"/>
          <w:iCs/>
        </w:rPr>
      </w:pPr>
      <w:r w:rsidRPr="66ABE3AB">
        <w:rPr>
          <w:rFonts w:eastAsia="Times New Roman"/>
          <w:lang w:val="vi"/>
        </w:rPr>
        <w:t xml:space="preserve">Hình 4.1. </w:t>
      </w:r>
      <w:r w:rsidR="00A42276" w:rsidRPr="00A42276">
        <w:rPr>
          <w:rFonts w:eastAsia="Times New Roman"/>
          <w:lang w:val="vi"/>
        </w:rPr>
        <w:t>ERD – Entity Relationship Diagram</w:t>
      </w:r>
    </w:p>
    <w:p w14:paraId="3880959D" w14:textId="439BA069" w:rsidR="00D37A7C" w:rsidRDefault="00D37A7C" w:rsidP="00A42276">
      <w:pPr>
        <w:spacing w:after="0" w:line="360" w:lineRule="auto"/>
      </w:pPr>
      <w:r w:rsidRPr="00D37A7C">
        <w:rPr>
          <w:lang w:val="vi"/>
        </w:rPr>
        <w:t>Ghi chú thuộc tính của các thực thể</w:t>
      </w:r>
      <w:r>
        <w:t>:</w:t>
      </w:r>
    </w:p>
    <w:p w14:paraId="55FEDF0A" w14:textId="3924BA2C" w:rsidR="008F618A" w:rsidRPr="008F618A" w:rsidRDefault="00D37A7C" w:rsidP="00BB2F39">
      <w:pPr>
        <w:pStyle w:val="ListParagraph"/>
        <w:numPr>
          <w:ilvl w:val="0"/>
          <w:numId w:val="40"/>
        </w:numPr>
        <w:spacing w:line="360" w:lineRule="auto"/>
        <w:jc w:val="both"/>
        <w:rPr>
          <w:lang w:val="vi"/>
        </w:rPr>
      </w:pPr>
      <w:r>
        <w:t>Quản trị viên</w:t>
      </w:r>
      <w:r w:rsidR="008F618A">
        <w:t xml:space="preserve"> </w:t>
      </w:r>
      <w:r>
        <w:t xml:space="preserve">(Mã QTV(PK), </w:t>
      </w:r>
      <w:r w:rsidRPr="00D37A7C">
        <w:t>Email, Họ và tên, Tên đăng nhập, Mật khẩu</w:t>
      </w:r>
      <w:r>
        <w:t xml:space="preserve">, </w:t>
      </w:r>
      <w:r w:rsidRPr="00D37A7C">
        <w:t>Thời gian tạo</w:t>
      </w:r>
      <w:r>
        <w:t xml:space="preserve">, </w:t>
      </w:r>
      <w:r w:rsidRPr="00D37A7C">
        <w:t>Thời gian cập nhật</w:t>
      </w:r>
      <w:r>
        <w:t>)</w:t>
      </w:r>
      <w:r w:rsidR="008F618A">
        <w:t>.</w:t>
      </w:r>
    </w:p>
    <w:p w14:paraId="106D0A42" w14:textId="45311354" w:rsidR="008F618A" w:rsidRPr="008F618A" w:rsidRDefault="008F618A" w:rsidP="00BB2F39">
      <w:pPr>
        <w:pStyle w:val="ListParagraph"/>
        <w:numPr>
          <w:ilvl w:val="0"/>
          <w:numId w:val="40"/>
        </w:numPr>
        <w:spacing w:line="360" w:lineRule="auto"/>
        <w:jc w:val="both"/>
        <w:rPr>
          <w:lang w:val="vi"/>
        </w:rPr>
      </w:pPr>
      <w:r>
        <w:t>Giảng viên (</w:t>
      </w:r>
      <w:r w:rsidRPr="008F618A">
        <w:t xml:space="preserve">Mã </w:t>
      </w:r>
      <w:r>
        <w:t>GV</w:t>
      </w:r>
      <w:r w:rsidRPr="008F618A">
        <w:t>(PK), Email, Họ và tên, Tên đăng nhập, Mật khẩu, Thời gian tạo, Thời gian cập nhật).</w:t>
      </w:r>
    </w:p>
    <w:p w14:paraId="1581E028" w14:textId="12222C55" w:rsidR="008F618A" w:rsidRPr="008F7B2B" w:rsidRDefault="008F618A" w:rsidP="00BB2F39">
      <w:pPr>
        <w:pStyle w:val="ListParagraph"/>
        <w:numPr>
          <w:ilvl w:val="0"/>
          <w:numId w:val="40"/>
        </w:numPr>
        <w:spacing w:line="360" w:lineRule="auto"/>
        <w:jc w:val="both"/>
        <w:rPr>
          <w:lang w:val="vi"/>
        </w:rPr>
      </w:pPr>
      <w:r>
        <w:t xml:space="preserve">Sinh viên </w:t>
      </w:r>
      <w:r w:rsidRPr="008F618A">
        <w:t>(Mã GV(PK), Email, Họ và tên, Tên đăng nhập, Mật khẩu, Thời gian tạo, Thời gian cập nhật).</w:t>
      </w:r>
    </w:p>
    <w:p w14:paraId="74CD1B6D" w14:textId="459C6FF4" w:rsidR="008F7B2B" w:rsidRPr="008F618A" w:rsidRDefault="008F7B2B" w:rsidP="00BB2F39">
      <w:pPr>
        <w:pStyle w:val="ListParagraph"/>
        <w:numPr>
          <w:ilvl w:val="0"/>
          <w:numId w:val="40"/>
        </w:numPr>
        <w:spacing w:line="360" w:lineRule="auto"/>
        <w:jc w:val="both"/>
        <w:rPr>
          <w:lang w:val="vi"/>
        </w:rPr>
      </w:pPr>
      <w:r>
        <w:t xml:space="preserve">Danh mục (Mã DM, </w:t>
      </w:r>
      <w:r w:rsidR="00DA51EB">
        <w:t>Tên danh mục, Mô tả).</w:t>
      </w:r>
    </w:p>
    <w:p w14:paraId="479FD0E4" w14:textId="174DC462" w:rsidR="00AA7E85" w:rsidRPr="007E5A9C" w:rsidRDefault="008F618A" w:rsidP="00BB2F39">
      <w:pPr>
        <w:pStyle w:val="ListParagraph"/>
        <w:numPr>
          <w:ilvl w:val="0"/>
          <w:numId w:val="40"/>
        </w:numPr>
        <w:spacing w:line="360" w:lineRule="auto"/>
        <w:jc w:val="both"/>
        <w:rPr>
          <w:lang w:val="vi"/>
        </w:rPr>
      </w:pPr>
      <w:r>
        <w:t>Khóa học (Mã KH(PK)</w:t>
      </w:r>
      <w:r w:rsidR="00CA521E">
        <w:t xml:space="preserve">, </w:t>
      </w:r>
      <w:r w:rsidR="00395D40">
        <w:t xml:space="preserve">Tiêu đề, </w:t>
      </w:r>
      <w:r w:rsidR="00AA7E85" w:rsidRPr="00AA7E85">
        <w:t>Mô tả khóa học</w:t>
      </w:r>
      <w:r w:rsidR="00395D40">
        <w:t xml:space="preserve">, </w:t>
      </w:r>
      <w:r w:rsidR="00395D40" w:rsidRPr="00395D40">
        <w:t>Giá</w:t>
      </w:r>
      <w:r w:rsidR="00395D40">
        <w:t xml:space="preserve">, Trạng thái, </w:t>
      </w:r>
      <w:r w:rsidR="00777488">
        <w:t>Thời gian tạo, Thời gian cập nhật gần nhất</w:t>
      </w:r>
      <w:r w:rsidR="007E5A9C">
        <w:t>).</w:t>
      </w:r>
    </w:p>
    <w:p w14:paraId="77B3DDB5" w14:textId="0005D9D3" w:rsidR="007E5A9C" w:rsidRPr="008F7B2B" w:rsidRDefault="007E5A9C" w:rsidP="00BB2F39">
      <w:pPr>
        <w:pStyle w:val="ListParagraph"/>
        <w:numPr>
          <w:ilvl w:val="0"/>
          <w:numId w:val="40"/>
        </w:numPr>
        <w:spacing w:line="360" w:lineRule="auto"/>
        <w:jc w:val="both"/>
        <w:rPr>
          <w:lang w:val="vi"/>
        </w:rPr>
      </w:pPr>
      <w:r>
        <w:t>Thảo luận (Mã TL</w:t>
      </w:r>
      <w:r w:rsidR="00DC6347">
        <w:t>(PK)</w:t>
      </w:r>
      <w:r w:rsidR="006B1C75">
        <w:t>, Nội dung, Tiêu đề, Ngày tạo</w:t>
      </w:r>
      <w:r w:rsidR="008F7B2B">
        <w:t>, Loại thảo luận).</w:t>
      </w:r>
    </w:p>
    <w:p w14:paraId="4927258D" w14:textId="77C64E1B" w:rsidR="008F7B2B" w:rsidRPr="009E71B5" w:rsidRDefault="00DA51EB" w:rsidP="00BB2F39">
      <w:pPr>
        <w:pStyle w:val="ListParagraph"/>
        <w:numPr>
          <w:ilvl w:val="0"/>
          <w:numId w:val="40"/>
        </w:numPr>
        <w:spacing w:line="360" w:lineRule="auto"/>
        <w:jc w:val="both"/>
        <w:rPr>
          <w:lang w:val="vi"/>
        </w:rPr>
      </w:pPr>
      <w:r>
        <w:t xml:space="preserve">Mô-đun (Mã </w:t>
      </w:r>
      <w:r w:rsidR="00131E2B">
        <w:t>Mô-đun(PK)</w:t>
      </w:r>
      <w:r w:rsidR="00792BF0">
        <w:t xml:space="preserve">, Tên mô-đun, Mô tả, </w:t>
      </w:r>
      <w:r w:rsidR="002C7129">
        <w:t>Thứ tự, Trạng thái)</w:t>
      </w:r>
      <w:r w:rsidR="009E71B5">
        <w:t>.</w:t>
      </w:r>
    </w:p>
    <w:p w14:paraId="6205794C" w14:textId="5CADAA3F" w:rsidR="009E71B5" w:rsidRPr="00905D92" w:rsidRDefault="009A116E" w:rsidP="00BB2F39">
      <w:pPr>
        <w:pStyle w:val="ListParagraph"/>
        <w:numPr>
          <w:ilvl w:val="0"/>
          <w:numId w:val="40"/>
        </w:numPr>
        <w:spacing w:line="360" w:lineRule="auto"/>
        <w:jc w:val="both"/>
        <w:rPr>
          <w:lang w:val="vi"/>
        </w:rPr>
      </w:pPr>
      <w:r>
        <w:lastRenderedPageBreak/>
        <w:t>Nội dung (Mã ND</w:t>
      </w:r>
      <w:r w:rsidR="00131E2B">
        <w:t>(PK)</w:t>
      </w:r>
      <w:r>
        <w:t>,</w:t>
      </w:r>
      <w:r w:rsidR="004E2540">
        <w:t xml:space="preserve"> Tên nội dung</w:t>
      </w:r>
      <w:r w:rsidR="00A019B8">
        <w:t xml:space="preserve">, Mô tả, </w:t>
      </w:r>
      <w:r w:rsidR="00424183">
        <w:t xml:space="preserve">Trạng thái, </w:t>
      </w:r>
      <w:r w:rsidR="00CE5E00">
        <w:t>Thứ tự</w:t>
      </w:r>
      <w:r w:rsidR="003B206E">
        <w:t>)</w:t>
      </w:r>
    </w:p>
    <w:p w14:paraId="2DE03DA1" w14:textId="71DA62F0" w:rsidR="00905D92" w:rsidRPr="00F00EB0" w:rsidRDefault="00A47F98" w:rsidP="00BB2F39">
      <w:pPr>
        <w:pStyle w:val="ListParagraph"/>
        <w:numPr>
          <w:ilvl w:val="0"/>
          <w:numId w:val="40"/>
        </w:numPr>
        <w:spacing w:line="360" w:lineRule="auto"/>
        <w:jc w:val="both"/>
        <w:rPr>
          <w:lang w:val="vi"/>
        </w:rPr>
      </w:pPr>
      <w:r>
        <w:t>Video (Mã Video</w:t>
      </w:r>
      <w:r w:rsidR="00131E2B">
        <w:t>(PK)</w:t>
      </w:r>
      <w:r>
        <w:t xml:space="preserve">, Tên video, </w:t>
      </w:r>
      <w:r w:rsidR="006B542A">
        <w:t>Mô tả</w:t>
      </w:r>
      <w:r w:rsidR="00747581">
        <w:t xml:space="preserve">, Thời lượng, </w:t>
      </w:r>
      <w:r w:rsidR="006A7332">
        <w:t>Kích thước file, Đường dẫn file</w:t>
      </w:r>
      <w:r w:rsidR="00116083">
        <w:t xml:space="preserve">, Loại định dạng, </w:t>
      </w:r>
      <w:r w:rsidR="0082498E">
        <w:t>Thời gian tải lên,</w:t>
      </w:r>
      <w:r w:rsidR="001A6A2A">
        <w:t>Trạng thái,</w:t>
      </w:r>
      <w:r w:rsidR="0082498E">
        <w:t xml:space="preserve"> Thứ tự).</w:t>
      </w:r>
    </w:p>
    <w:p w14:paraId="5B5163BE" w14:textId="34B2505A" w:rsidR="008A2096" w:rsidRPr="00CD67D9" w:rsidRDefault="00F00EB0" w:rsidP="00BB2F39">
      <w:pPr>
        <w:pStyle w:val="ListParagraph"/>
        <w:numPr>
          <w:ilvl w:val="0"/>
          <w:numId w:val="40"/>
        </w:numPr>
        <w:spacing w:line="360" w:lineRule="auto"/>
        <w:jc w:val="both"/>
        <w:rPr>
          <w:lang w:val="vi"/>
        </w:rPr>
      </w:pPr>
      <w:r>
        <w:t xml:space="preserve">Bài kiểm tra (Mã </w:t>
      </w:r>
      <w:r w:rsidR="00131E2B">
        <w:t xml:space="preserve">bài </w:t>
      </w:r>
      <w:r w:rsidR="00B55619">
        <w:t>KT(PK)</w:t>
      </w:r>
      <w:r w:rsidR="003F1666">
        <w:t xml:space="preserve">, </w:t>
      </w:r>
      <w:r w:rsidR="00B55619">
        <w:t>Tên</w:t>
      </w:r>
      <w:r w:rsidR="00976428">
        <w:t xml:space="preserve"> bài kiểm tra, Mô tả, Thời gian làm bài,</w:t>
      </w:r>
      <w:r w:rsidR="00CD67D9">
        <w:t xml:space="preserve"> Loại bài kiểm tra, Trạng thái).</w:t>
      </w:r>
    </w:p>
    <w:p w14:paraId="1133B3D8" w14:textId="2217EF58" w:rsidR="002D407B" w:rsidRPr="002D407B" w:rsidRDefault="00CD67D9" w:rsidP="00BB2F39">
      <w:pPr>
        <w:pStyle w:val="ListParagraph"/>
        <w:numPr>
          <w:ilvl w:val="0"/>
          <w:numId w:val="40"/>
        </w:numPr>
        <w:spacing w:line="360" w:lineRule="auto"/>
        <w:jc w:val="both"/>
        <w:rPr>
          <w:lang w:val="vi"/>
        </w:rPr>
      </w:pPr>
      <w:r>
        <w:t>Câu hỏi</w:t>
      </w:r>
      <w:r w:rsidR="001D0032">
        <w:t xml:space="preserve"> (Mã câu hỏi(PK), </w:t>
      </w:r>
      <w:r w:rsidR="002D407B">
        <w:t xml:space="preserve">Nội dung câu hỏi, </w:t>
      </w:r>
      <w:r w:rsidR="00364D2F">
        <w:t xml:space="preserve">Điểm của câu hỏi, </w:t>
      </w:r>
      <w:r w:rsidR="002D407B">
        <w:t>Loại câu hỏi).</w:t>
      </w:r>
    </w:p>
    <w:p w14:paraId="0D273D12" w14:textId="2D466FD6" w:rsidR="002D407B" w:rsidRPr="002D407B" w:rsidRDefault="002D407B" w:rsidP="00BB2F39">
      <w:pPr>
        <w:pStyle w:val="ListParagraph"/>
        <w:numPr>
          <w:ilvl w:val="0"/>
          <w:numId w:val="40"/>
        </w:numPr>
        <w:spacing w:line="360" w:lineRule="auto"/>
        <w:jc w:val="both"/>
        <w:rPr>
          <w:lang w:val="vi"/>
        </w:rPr>
      </w:pPr>
      <w:r>
        <w:t>Đáp án (Mã đáp án</w:t>
      </w:r>
      <w:r w:rsidR="00CE2AC9">
        <w:t>(PK)</w:t>
      </w:r>
      <w:r w:rsidR="0077381C">
        <w:t xml:space="preserve">, </w:t>
      </w:r>
      <w:r w:rsidR="0074702C">
        <w:t xml:space="preserve">Nội dung đáp án, </w:t>
      </w:r>
      <w:r w:rsidR="00187471">
        <w:t>Đúng/Sai</w:t>
      </w:r>
      <w:r w:rsidR="00DD045A">
        <w:t>, Thứ tự)</w:t>
      </w:r>
      <w:r w:rsidR="00CE2AC9">
        <w:t>.</w:t>
      </w:r>
    </w:p>
    <w:p w14:paraId="59858354" w14:textId="77777777" w:rsidR="007B670A" w:rsidRDefault="00A42276" w:rsidP="00A42276">
      <w:pPr>
        <w:pStyle w:val="Heading2"/>
      </w:pPr>
      <w:bookmarkStart w:id="91" w:name="_Toc204776772"/>
      <w:r>
        <w:t>4.2. Lược đồ quan hệ</w:t>
      </w:r>
      <w:bookmarkEnd w:id="91"/>
    </w:p>
    <w:p w14:paraId="45EF1F06" w14:textId="1FB6CDC5" w:rsidR="007C19B5" w:rsidRPr="00496E79" w:rsidRDefault="007B670A" w:rsidP="000E10D6">
      <w:pPr>
        <w:ind w:firstLine="360"/>
      </w:pPr>
      <w:r w:rsidRPr="007B670A">
        <w:rPr>
          <w:lang w:val="vi"/>
        </w:rPr>
        <w:t xml:space="preserve">Dựa trên sơ đồ thực thể – quan hệ (ERD) đã thiết kế ở mục trước, ta tiến hành chuyển đổi các thực thể và mối quan hệ thành các </w:t>
      </w:r>
      <w:r w:rsidR="00581454">
        <w:t>lược đồ quan hệ</w:t>
      </w:r>
      <w:r w:rsidRPr="007B670A">
        <w:rPr>
          <w:lang w:val="vi"/>
        </w:rPr>
        <w:t>.</w:t>
      </w:r>
      <w:r w:rsidR="00496E79">
        <w:t xml:space="preserve"> </w:t>
      </w:r>
    </w:p>
    <w:p w14:paraId="3CD4A76C" w14:textId="7F339854" w:rsidR="00991130" w:rsidRDefault="00991130" w:rsidP="000E10D6">
      <w:pPr>
        <w:ind w:firstLine="360"/>
      </w:pPr>
      <w:r>
        <w:t>Trước tiên, mỗi thực thể trong ERD được chuyển thành một bảng, các thuộc tính trở thành các cột, và khóa chính được giữ nguyên</w:t>
      </w:r>
      <w:r w:rsidR="003A359C">
        <w:t>, ta có:</w:t>
      </w:r>
    </w:p>
    <w:p w14:paraId="1AE041D8" w14:textId="5758F95D" w:rsidR="00890685" w:rsidRPr="00890685" w:rsidRDefault="00890685" w:rsidP="00BB2F39">
      <w:pPr>
        <w:pStyle w:val="ListParagraph"/>
        <w:numPr>
          <w:ilvl w:val="0"/>
          <w:numId w:val="42"/>
        </w:numPr>
      </w:pPr>
      <w:r w:rsidRPr="00890685">
        <w:rPr>
          <w:lang w:val="vi"/>
        </w:rPr>
        <w:t>QUANTRIVIEN(maQTV</w:t>
      </w:r>
      <w:r w:rsidR="002B6A50">
        <w:t>(PK)</w:t>
      </w:r>
      <w:r w:rsidRPr="00890685">
        <w:rPr>
          <w:lang w:val="vi"/>
        </w:rPr>
        <w:t>, email, hoTen, tenDangNhap, matKhau, thoiGianTao, thoiGianCapNhat)</w:t>
      </w:r>
    </w:p>
    <w:p w14:paraId="561A7515" w14:textId="06D6AA4F" w:rsidR="00890685" w:rsidRPr="00890685" w:rsidRDefault="00890685" w:rsidP="00BB2F39">
      <w:pPr>
        <w:pStyle w:val="ListParagraph"/>
        <w:numPr>
          <w:ilvl w:val="0"/>
          <w:numId w:val="42"/>
        </w:numPr>
        <w:jc w:val="both"/>
      </w:pPr>
      <w:r w:rsidRPr="00890685">
        <w:rPr>
          <w:lang w:val="vi"/>
        </w:rPr>
        <w:t>GIANGVIEN(maGV</w:t>
      </w:r>
      <w:r w:rsidR="008C396A">
        <w:t>(PK)</w:t>
      </w:r>
      <w:r w:rsidRPr="00890685">
        <w:rPr>
          <w:lang w:val="vi"/>
        </w:rPr>
        <w:t>, email, hoTen, tenDangNhap, matKhau, thoiGianTao, thoiGianCapNhat)</w:t>
      </w:r>
    </w:p>
    <w:p w14:paraId="3FA4399C" w14:textId="1C59BBAD" w:rsidR="00890685" w:rsidRPr="00890685" w:rsidRDefault="00890685" w:rsidP="00BB2F39">
      <w:pPr>
        <w:pStyle w:val="ListParagraph"/>
        <w:numPr>
          <w:ilvl w:val="0"/>
          <w:numId w:val="42"/>
        </w:numPr>
        <w:jc w:val="both"/>
      </w:pPr>
      <w:r w:rsidRPr="00890685">
        <w:rPr>
          <w:lang w:val="vi"/>
        </w:rPr>
        <w:t>SINHVIEN(maSV</w:t>
      </w:r>
      <w:r w:rsidR="00544824">
        <w:t>(PK)</w:t>
      </w:r>
      <w:r w:rsidRPr="00890685">
        <w:rPr>
          <w:lang w:val="vi"/>
        </w:rPr>
        <w:t>, email, hoTen, tenDangNhap, matKhau, thoiGianTao, thoiGianCapNhat)</w:t>
      </w:r>
    </w:p>
    <w:p w14:paraId="12F71CC4" w14:textId="7F7B8F9D" w:rsidR="00890685" w:rsidRPr="00890685" w:rsidRDefault="00890685" w:rsidP="00BB2F39">
      <w:pPr>
        <w:pStyle w:val="ListParagraph"/>
        <w:numPr>
          <w:ilvl w:val="0"/>
          <w:numId w:val="42"/>
        </w:numPr>
        <w:jc w:val="both"/>
      </w:pPr>
      <w:r w:rsidRPr="00890685">
        <w:rPr>
          <w:lang w:val="vi"/>
        </w:rPr>
        <w:t>DANHMUC(maDM</w:t>
      </w:r>
      <w:r w:rsidR="00E85E8E">
        <w:t>(PK)</w:t>
      </w:r>
      <w:r w:rsidRPr="00890685">
        <w:rPr>
          <w:lang w:val="vi"/>
        </w:rPr>
        <w:t>, tenDanhMuc, moTa)</w:t>
      </w:r>
    </w:p>
    <w:p w14:paraId="73B4BDE0" w14:textId="7C33ACB1" w:rsidR="00890685" w:rsidRPr="00890685" w:rsidRDefault="00890685" w:rsidP="00BB2F39">
      <w:pPr>
        <w:pStyle w:val="ListParagraph"/>
        <w:numPr>
          <w:ilvl w:val="0"/>
          <w:numId w:val="42"/>
        </w:numPr>
        <w:jc w:val="both"/>
      </w:pPr>
      <w:r w:rsidRPr="00890685">
        <w:rPr>
          <w:lang w:val="vi"/>
        </w:rPr>
        <w:t>KHOAHOC(maKH</w:t>
      </w:r>
      <w:r w:rsidR="0082280F">
        <w:t>(PK)</w:t>
      </w:r>
      <w:r w:rsidRPr="00890685">
        <w:rPr>
          <w:lang w:val="vi"/>
        </w:rPr>
        <w:t>, tieuDe, moTa, gia, trangThai, thoiGianTao, thoiGianCapNhat)</w:t>
      </w:r>
    </w:p>
    <w:p w14:paraId="2DC06BA3" w14:textId="18034FD6" w:rsidR="00890685" w:rsidRPr="00890685" w:rsidRDefault="00890685" w:rsidP="00BB2F39">
      <w:pPr>
        <w:pStyle w:val="ListParagraph"/>
        <w:numPr>
          <w:ilvl w:val="0"/>
          <w:numId w:val="42"/>
        </w:numPr>
        <w:jc w:val="both"/>
      </w:pPr>
      <w:r w:rsidRPr="00890685">
        <w:rPr>
          <w:lang w:val="vi"/>
        </w:rPr>
        <w:t>THAOLUAN(maTL</w:t>
      </w:r>
      <w:r w:rsidR="0082280F">
        <w:t>(PK)</w:t>
      </w:r>
      <w:r w:rsidRPr="00890685">
        <w:rPr>
          <w:lang w:val="vi"/>
        </w:rPr>
        <w:t>, noiDung, tieuDe, ngayTao, loaiThaoLuan)</w:t>
      </w:r>
    </w:p>
    <w:p w14:paraId="4F79014B" w14:textId="5CCEE893" w:rsidR="00890685" w:rsidRPr="00890685" w:rsidRDefault="00890685" w:rsidP="00BB2F39">
      <w:pPr>
        <w:pStyle w:val="ListParagraph"/>
        <w:numPr>
          <w:ilvl w:val="0"/>
          <w:numId w:val="42"/>
        </w:numPr>
        <w:jc w:val="both"/>
      </w:pPr>
      <w:r w:rsidRPr="00890685">
        <w:rPr>
          <w:lang w:val="vi"/>
        </w:rPr>
        <w:t>MODUN(maModun</w:t>
      </w:r>
      <w:r w:rsidR="0082280F">
        <w:t>(PK)</w:t>
      </w:r>
      <w:r w:rsidRPr="00890685">
        <w:rPr>
          <w:lang w:val="vi"/>
        </w:rPr>
        <w:t>, tenModun, moTa, thuTu, trangThai)</w:t>
      </w:r>
    </w:p>
    <w:p w14:paraId="016C3C7F" w14:textId="1AD0B774" w:rsidR="00890685" w:rsidRPr="00890685" w:rsidRDefault="00890685" w:rsidP="00BB2F39">
      <w:pPr>
        <w:pStyle w:val="ListParagraph"/>
        <w:numPr>
          <w:ilvl w:val="0"/>
          <w:numId w:val="42"/>
        </w:numPr>
        <w:jc w:val="both"/>
      </w:pPr>
      <w:r w:rsidRPr="00890685">
        <w:rPr>
          <w:lang w:val="vi"/>
        </w:rPr>
        <w:t>NOIDUNG(maND</w:t>
      </w:r>
      <w:r w:rsidR="0082280F">
        <w:t>(PK)</w:t>
      </w:r>
      <w:r w:rsidRPr="00890685">
        <w:rPr>
          <w:lang w:val="vi"/>
        </w:rPr>
        <w:t>, tenNoiDung, moTa, trangThai, thuTu)</w:t>
      </w:r>
    </w:p>
    <w:p w14:paraId="73F3F7E1" w14:textId="20CC0A1E" w:rsidR="00890685" w:rsidRPr="00890685" w:rsidRDefault="00890685" w:rsidP="00BB2F39">
      <w:pPr>
        <w:pStyle w:val="ListParagraph"/>
        <w:numPr>
          <w:ilvl w:val="0"/>
          <w:numId w:val="42"/>
        </w:numPr>
        <w:jc w:val="both"/>
      </w:pPr>
      <w:r w:rsidRPr="00890685">
        <w:rPr>
          <w:lang w:val="vi"/>
        </w:rPr>
        <w:t>VIDEO(maVideo</w:t>
      </w:r>
      <w:r w:rsidR="0082280F">
        <w:t>(PK)</w:t>
      </w:r>
      <w:r w:rsidRPr="00890685">
        <w:rPr>
          <w:lang w:val="vi"/>
        </w:rPr>
        <w:t>, tenVideo, moTa, thoiLuong, kichThuoc, duongDan, dinhDang, thoiGianTaiLen, trangThai, thuTu)</w:t>
      </w:r>
    </w:p>
    <w:p w14:paraId="5B7EE64B" w14:textId="228613C3" w:rsidR="00890685" w:rsidRPr="00890685" w:rsidRDefault="00890685" w:rsidP="00BB2F39">
      <w:pPr>
        <w:pStyle w:val="ListParagraph"/>
        <w:numPr>
          <w:ilvl w:val="0"/>
          <w:numId w:val="42"/>
        </w:numPr>
        <w:jc w:val="both"/>
      </w:pPr>
      <w:r w:rsidRPr="00890685">
        <w:rPr>
          <w:lang w:val="vi"/>
        </w:rPr>
        <w:t>BAIKIEMTRA(maBaiKT</w:t>
      </w:r>
      <w:r w:rsidR="0082280F">
        <w:t>(PK)</w:t>
      </w:r>
      <w:r w:rsidRPr="00890685">
        <w:rPr>
          <w:lang w:val="vi"/>
        </w:rPr>
        <w:t>, tenBaiKT, moTa, thoiGianLamBai, loaiBaiKT, trangThai)</w:t>
      </w:r>
    </w:p>
    <w:p w14:paraId="2AE99DC8" w14:textId="6AD6BE48" w:rsidR="00890685" w:rsidRPr="00890685" w:rsidRDefault="00890685" w:rsidP="00BB2F39">
      <w:pPr>
        <w:pStyle w:val="ListParagraph"/>
        <w:numPr>
          <w:ilvl w:val="0"/>
          <w:numId w:val="42"/>
        </w:numPr>
        <w:jc w:val="both"/>
      </w:pPr>
      <w:bookmarkStart w:id="92" w:name="_Hlk204737911"/>
      <w:r w:rsidRPr="00890685">
        <w:rPr>
          <w:lang w:val="vi"/>
        </w:rPr>
        <w:t>CAUHOI(maCauHoi</w:t>
      </w:r>
      <w:r w:rsidR="0082280F">
        <w:t>(PK)</w:t>
      </w:r>
      <w:r w:rsidRPr="00890685">
        <w:rPr>
          <w:lang w:val="vi"/>
        </w:rPr>
        <w:t>, noiDung, diem, loaiCauHoi)</w:t>
      </w:r>
    </w:p>
    <w:p w14:paraId="28CF1969" w14:textId="4CF84347" w:rsidR="00464159" w:rsidRDefault="00890685" w:rsidP="00BB2F39">
      <w:pPr>
        <w:pStyle w:val="ListParagraph"/>
        <w:numPr>
          <w:ilvl w:val="0"/>
          <w:numId w:val="42"/>
        </w:numPr>
        <w:jc w:val="both"/>
      </w:pPr>
      <w:r w:rsidRPr="00890685">
        <w:rPr>
          <w:lang w:val="vi"/>
        </w:rPr>
        <w:t>DAPAN(maDapAn</w:t>
      </w:r>
      <w:r w:rsidR="0082280F">
        <w:t>(PK)</w:t>
      </w:r>
      <w:r w:rsidRPr="00890685">
        <w:rPr>
          <w:lang w:val="vi"/>
        </w:rPr>
        <w:t>, noiDung, isCorrect, thuTu)</w:t>
      </w:r>
    </w:p>
    <w:bookmarkEnd w:id="92"/>
    <w:p w14:paraId="4A693355" w14:textId="7375DE19" w:rsidR="00004107" w:rsidRDefault="000E10D6" w:rsidP="00945B59">
      <w:pPr>
        <w:ind w:firstLine="360"/>
        <w:jc w:val="both"/>
      </w:pPr>
      <w:r>
        <w:t>Đối với với quan hệ 1-</w:t>
      </w:r>
      <w:r w:rsidR="00945B59">
        <w:t>N</w:t>
      </w:r>
      <w:r w:rsidR="00806F91">
        <w:t>, sẽ n</w:t>
      </w:r>
      <w:r w:rsidR="00806F91" w:rsidRPr="00806F91">
        <w:t xml:space="preserve">húng </w:t>
      </w:r>
      <w:r w:rsidR="00806F91" w:rsidRPr="00806F91">
        <w:rPr>
          <w:b/>
          <w:bCs/>
        </w:rPr>
        <w:t>khóa chính của bảng "1"</w:t>
      </w:r>
      <w:r w:rsidR="00806F91" w:rsidRPr="00806F91">
        <w:t xml:space="preserve"> vào bảng phía "N" làm </w:t>
      </w:r>
      <w:r w:rsidR="00806F91" w:rsidRPr="00806F91">
        <w:rPr>
          <w:b/>
          <w:bCs/>
        </w:rPr>
        <w:t>khóa ngoại</w:t>
      </w:r>
      <w:r w:rsidR="00806F91">
        <w:t>, ta có:</w:t>
      </w:r>
    </w:p>
    <w:p w14:paraId="3B432FE8" w14:textId="568BFE16" w:rsidR="00806F91" w:rsidRDefault="00CE2AC9" w:rsidP="00BB2F39">
      <w:pPr>
        <w:pStyle w:val="ListParagraph"/>
        <w:numPr>
          <w:ilvl w:val="0"/>
          <w:numId w:val="43"/>
        </w:numPr>
        <w:jc w:val="both"/>
      </w:pPr>
      <w:bookmarkStart w:id="93" w:name="_Hlk204741874"/>
      <w:r w:rsidRPr="00CE2AC9">
        <w:t>KHOAHOC(maKH(PK), tieuDe, moTa, gia, trangThai, thoiGianCapNhat, thoiGianTao, maQTV(FK)</w:t>
      </w:r>
      <w:r w:rsidR="00C10A94">
        <w:t xml:space="preserve">, </w:t>
      </w:r>
      <w:r w:rsidR="00C10A94" w:rsidRPr="00C10A94">
        <w:t>maGV(</w:t>
      </w:r>
      <w:r w:rsidR="00C10A94">
        <w:t>F</w:t>
      </w:r>
      <w:r w:rsidR="00C10A94" w:rsidRPr="00C10A94">
        <w:t>K)</w:t>
      </w:r>
      <w:r w:rsidRPr="00CE2AC9">
        <w:t>)</w:t>
      </w:r>
    </w:p>
    <w:p w14:paraId="3B81999D" w14:textId="2F601DFF" w:rsidR="00F37065" w:rsidRDefault="00F37065" w:rsidP="00BB2F39">
      <w:pPr>
        <w:pStyle w:val="ListParagraph"/>
        <w:numPr>
          <w:ilvl w:val="0"/>
          <w:numId w:val="43"/>
        </w:numPr>
        <w:jc w:val="both"/>
      </w:pPr>
      <w:r>
        <w:lastRenderedPageBreak/>
        <w:t>T</w:t>
      </w:r>
      <w:r w:rsidRPr="00F37065">
        <w:t>HAOLUAN(maTL</w:t>
      </w:r>
      <w:r w:rsidR="00635E59">
        <w:t>(PK)</w:t>
      </w:r>
      <w:r w:rsidRPr="00F37065">
        <w:t>, noiDung, tieuDe, ngayTao, loaiThaoLuan, maKH(FK), maGV(</w:t>
      </w:r>
      <w:r w:rsidR="004D52F4">
        <w:t>F</w:t>
      </w:r>
      <w:r w:rsidRPr="00F37065">
        <w:t>K))</w:t>
      </w:r>
    </w:p>
    <w:p w14:paraId="53F54363" w14:textId="302242A7" w:rsidR="00751F81" w:rsidRDefault="00751F81" w:rsidP="00BB2F39">
      <w:pPr>
        <w:pStyle w:val="ListParagraph"/>
        <w:numPr>
          <w:ilvl w:val="0"/>
          <w:numId w:val="43"/>
        </w:numPr>
        <w:jc w:val="both"/>
      </w:pPr>
      <w:r w:rsidRPr="00751F81">
        <w:t>MODUN(maModun</w:t>
      </w:r>
      <w:r w:rsidR="00635E59">
        <w:t>(PK)</w:t>
      </w:r>
      <w:r w:rsidRPr="00751F81">
        <w:t>, tenModun, moTa, thuTu, trangThai</w:t>
      </w:r>
      <w:r w:rsidR="008710B4">
        <w:t xml:space="preserve">, </w:t>
      </w:r>
      <w:r w:rsidR="008710B4" w:rsidRPr="008710B4">
        <w:t>maKH(FK)</w:t>
      </w:r>
      <w:r w:rsidRPr="00751F81">
        <w:t>)</w:t>
      </w:r>
    </w:p>
    <w:p w14:paraId="394E8E84" w14:textId="485C67EC" w:rsidR="00544824" w:rsidRDefault="00544824" w:rsidP="00BB2F39">
      <w:pPr>
        <w:pStyle w:val="ListParagraph"/>
        <w:numPr>
          <w:ilvl w:val="0"/>
          <w:numId w:val="43"/>
        </w:numPr>
        <w:jc w:val="both"/>
      </w:pPr>
      <w:r w:rsidRPr="00890685">
        <w:rPr>
          <w:lang w:val="vi"/>
        </w:rPr>
        <w:t>NOIDUNG(maND</w:t>
      </w:r>
      <w:r w:rsidR="00D62281">
        <w:t>(PK)</w:t>
      </w:r>
      <w:r w:rsidRPr="00890685">
        <w:rPr>
          <w:lang w:val="vi"/>
        </w:rPr>
        <w:t>, tenNoiDung, moTa, trangThai, thuTu</w:t>
      </w:r>
      <w:r w:rsidR="00D62281">
        <w:t xml:space="preserve">, </w:t>
      </w:r>
      <w:r w:rsidR="00D62281" w:rsidRPr="00D62281">
        <w:t>maModun(</w:t>
      </w:r>
      <w:r w:rsidR="00D62281">
        <w:t>F</w:t>
      </w:r>
      <w:r w:rsidR="00D62281" w:rsidRPr="00D62281">
        <w:t>K)</w:t>
      </w:r>
      <w:r w:rsidRPr="00890685">
        <w:rPr>
          <w:lang w:val="vi"/>
        </w:rPr>
        <w:t>)</w:t>
      </w:r>
    </w:p>
    <w:p w14:paraId="3133F326" w14:textId="7545217D" w:rsidR="00544824" w:rsidRPr="00890685" w:rsidRDefault="00544824" w:rsidP="00BB2F39">
      <w:pPr>
        <w:pStyle w:val="ListParagraph"/>
        <w:numPr>
          <w:ilvl w:val="0"/>
          <w:numId w:val="43"/>
        </w:numPr>
        <w:jc w:val="both"/>
      </w:pPr>
      <w:r w:rsidRPr="00890685">
        <w:rPr>
          <w:lang w:val="vi"/>
        </w:rPr>
        <w:t>VIDEO(maVideo</w:t>
      </w:r>
      <w:r w:rsidR="00D62281">
        <w:t>(PK)</w:t>
      </w:r>
      <w:r w:rsidRPr="00890685">
        <w:rPr>
          <w:lang w:val="vi"/>
        </w:rPr>
        <w:t>, tenVideo, moTa, thoiLuong, kichThuoc, duongDan, dinhDang, thoiGianTaiLen, trangThai, thuTu</w:t>
      </w:r>
      <w:r w:rsidR="00D62281">
        <w:t xml:space="preserve">, </w:t>
      </w:r>
      <w:r w:rsidR="00D62281" w:rsidRPr="00D62281">
        <w:t>maModun(FK)</w:t>
      </w:r>
      <w:r w:rsidRPr="00890685">
        <w:rPr>
          <w:lang w:val="vi"/>
        </w:rPr>
        <w:t>)</w:t>
      </w:r>
    </w:p>
    <w:p w14:paraId="3103B3A0" w14:textId="30B90476" w:rsidR="00544824" w:rsidRPr="00890685" w:rsidRDefault="00544824" w:rsidP="00BB2F39">
      <w:pPr>
        <w:pStyle w:val="ListParagraph"/>
        <w:numPr>
          <w:ilvl w:val="0"/>
          <w:numId w:val="43"/>
        </w:numPr>
        <w:jc w:val="both"/>
      </w:pPr>
      <w:r w:rsidRPr="00890685">
        <w:rPr>
          <w:lang w:val="vi"/>
        </w:rPr>
        <w:t>BAIKIEMTRA(maBaiKT</w:t>
      </w:r>
      <w:r w:rsidR="00D62281">
        <w:t>(PK)</w:t>
      </w:r>
      <w:r w:rsidRPr="00890685">
        <w:rPr>
          <w:lang w:val="vi"/>
        </w:rPr>
        <w:t>, tenBaiKT, moTa, thoiGianLamBai, loaiBaiKT, trangThai</w:t>
      </w:r>
      <w:r w:rsidR="00D62281">
        <w:t xml:space="preserve">, </w:t>
      </w:r>
      <w:r w:rsidR="00D62281" w:rsidRPr="00D62281">
        <w:t>maModun(FK)</w:t>
      </w:r>
      <w:r w:rsidRPr="00890685">
        <w:rPr>
          <w:lang w:val="vi"/>
        </w:rPr>
        <w:t>)</w:t>
      </w:r>
    </w:p>
    <w:p w14:paraId="792946AA" w14:textId="11EF780C" w:rsidR="00B82845" w:rsidRPr="00890685" w:rsidRDefault="00B82845" w:rsidP="00BB2F39">
      <w:pPr>
        <w:pStyle w:val="ListParagraph"/>
        <w:numPr>
          <w:ilvl w:val="0"/>
          <w:numId w:val="43"/>
        </w:numPr>
        <w:jc w:val="both"/>
      </w:pPr>
      <w:r w:rsidRPr="00890685">
        <w:rPr>
          <w:lang w:val="vi"/>
        </w:rPr>
        <w:t>CAUHOI(maCauHoi</w:t>
      </w:r>
      <w:r>
        <w:t>(PK)</w:t>
      </w:r>
      <w:r w:rsidRPr="00890685">
        <w:rPr>
          <w:lang w:val="vi"/>
        </w:rPr>
        <w:t>, noiDung, diem, loaiCauHoi</w:t>
      </w:r>
      <w:r>
        <w:t xml:space="preserve">, </w:t>
      </w:r>
      <w:r w:rsidRPr="00B82845">
        <w:t>maBaiKT(</w:t>
      </w:r>
      <w:r>
        <w:t>F</w:t>
      </w:r>
      <w:r w:rsidRPr="00B82845">
        <w:t>K)</w:t>
      </w:r>
      <w:r w:rsidRPr="00890685">
        <w:rPr>
          <w:lang w:val="vi"/>
        </w:rPr>
        <w:t>)</w:t>
      </w:r>
    </w:p>
    <w:p w14:paraId="3F88E93C" w14:textId="72104C33" w:rsidR="00B82845" w:rsidRDefault="00B82845" w:rsidP="00BB2F39">
      <w:pPr>
        <w:pStyle w:val="ListParagraph"/>
        <w:numPr>
          <w:ilvl w:val="0"/>
          <w:numId w:val="43"/>
        </w:numPr>
        <w:jc w:val="both"/>
      </w:pPr>
      <w:r w:rsidRPr="00890685">
        <w:rPr>
          <w:lang w:val="vi"/>
        </w:rPr>
        <w:t>DAPAN(maDapAn</w:t>
      </w:r>
      <w:r>
        <w:t>(PK)</w:t>
      </w:r>
      <w:r w:rsidRPr="00890685">
        <w:rPr>
          <w:lang w:val="vi"/>
        </w:rPr>
        <w:t>, noiDung, isCorrect, thuTu</w:t>
      </w:r>
      <w:r>
        <w:t xml:space="preserve">, </w:t>
      </w:r>
      <w:r w:rsidRPr="00B82845">
        <w:t>maCauHoi(</w:t>
      </w:r>
      <w:r>
        <w:t>F</w:t>
      </w:r>
      <w:r w:rsidRPr="00B82845">
        <w:t>K)</w:t>
      </w:r>
      <w:r w:rsidRPr="00890685">
        <w:rPr>
          <w:lang w:val="vi"/>
        </w:rPr>
        <w:t>)</w:t>
      </w:r>
    </w:p>
    <w:bookmarkEnd w:id="93"/>
    <w:p w14:paraId="6ABB5EE2" w14:textId="10C27B36" w:rsidR="00544824" w:rsidRDefault="006E3425" w:rsidP="00B36ACA">
      <w:pPr>
        <w:ind w:firstLine="360"/>
        <w:jc w:val="both"/>
      </w:pPr>
      <w:r>
        <w:t xml:space="preserve">Đối với quan hệ </w:t>
      </w:r>
      <w:r w:rsidR="002E10FF">
        <w:t>N-N</w:t>
      </w:r>
      <w:r w:rsidR="000B1559">
        <w:t>, sẽ t</w:t>
      </w:r>
      <w:r w:rsidR="000B1559" w:rsidRPr="000B1559">
        <w:t xml:space="preserve">ạo một </w:t>
      </w:r>
      <w:r w:rsidR="000B1559" w:rsidRPr="000B1559">
        <w:rPr>
          <w:b/>
          <w:bCs/>
        </w:rPr>
        <w:t>bảng quan hệ trung gian</w:t>
      </w:r>
      <w:r w:rsidR="000B1559" w:rsidRPr="000B1559">
        <w:t xml:space="preserve"> chứa </w:t>
      </w:r>
      <w:r w:rsidR="000B1559" w:rsidRPr="000B1559">
        <w:rPr>
          <w:b/>
          <w:bCs/>
        </w:rPr>
        <w:t>FK của 2 thực thể</w:t>
      </w:r>
      <w:r w:rsidR="000B1559" w:rsidRPr="000B1559">
        <w:t xml:space="preserve">, cả hai khóa này sẽ tạo thành </w:t>
      </w:r>
      <w:r w:rsidR="000B1559" w:rsidRPr="000B1559">
        <w:rPr>
          <w:b/>
          <w:bCs/>
        </w:rPr>
        <w:t>khóa chính kép</w:t>
      </w:r>
      <w:r w:rsidR="00B36ACA">
        <w:t>, ta có:</w:t>
      </w:r>
    </w:p>
    <w:p w14:paraId="633F73EB" w14:textId="24639BC9" w:rsidR="00282F68" w:rsidRDefault="00282F68" w:rsidP="00BB2F39">
      <w:pPr>
        <w:pStyle w:val="ListParagraph"/>
        <w:numPr>
          <w:ilvl w:val="0"/>
          <w:numId w:val="44"/>
        </w:numPr>
        <w:jc w:val="both"/>
      </w:pPr>
      <w:r>
        <w:t>DANGKY(</w:t>
      </w:r>
      <w:r w:rsidRPr="00282F68">
        <w:t>maKH(PK)</w:t>
      </w:r>
      <w:r>
        <w:t xml:space="preserve">, </w:t>
      </w:r>
      <w:r w:rsidR="008E5ED8" w:rsidRPr="008E5ED8">
        <w:t>maSV(PK)</w:t>
      </w:r>
      <w:r w:rsidR="008E5ED8">
        <w:t xml:space="preserve">, thoiGianDangKy, </w:t>
      </w:r>
      <w:r w:rsidR="001C25CE">
        <w:t>thoiGianHoanThanh, Trangthai)</w:t>
      </w:r>
    </w:p>
    <w:p w14:paraId="081A16CE" w14:textId="7A34698D" w:rsidR="001C25CE" w:rsidRPr="001C25CE" w:rsidRDefault="001C25CE" w:rsidP="00BB2F39">
      <w:pPr>
        <w:pStyle w:val="ListParagraph"/>
        <w:numPr>
          <w:ilvl w:val="0"/>
          <w:numId w:val="44"/>
        </w:numPr>
      </w:pPr>
      <w:r w:rsidRPr="001C25CE">
        <w:t>D</w:t>
      </w:r>
      <w:r>
        <w:t>ANHGIA</w:t>
      </w:r>
      <w:r w:rsidRPr="001C25CE">
        <w:t xml:space="preserve">(maKH(PK), maSV(PK), </w:t>
      </w:r>
      <w:r w:rsidR="00B351F2">
        <w:t>noiDungDanhGia, thoiGianDanhGia,</w:t>
      </w:r>
      <w:r w:rsidR="00470987">
        <w:t xml:space="preserve"> so</w:t>
      </w:r>
      <w:r w:rsidR="006F72FF">
        <w:t>SaoDanhGia</w:t>
      </w:r>
      <w:r w:rsidRPr="001C25CE">
        <w:t>)</w:t>
      </w:r>
    </w:p>
    <w:p w14:paraId="16DC8709" w14:textId="400A9D00" w:rsidR="001C25CE" w:rsidRDefault="006F72FF" w:rsidP="00BB2F39">
      <w:pPr>
        <w:pStyle w:val="ListParagraph"/>
        <w:numPr>
          <w:ilvl w:val="0"/>
          <w:numId w:val="44"/>
        </w:numPr>
        <w:jc w:val="both"/>
      </w:pPr>
      <w:r>
        <w:t>TRALOI_THAOLUAN(</w:t>
      </w:r>
      <w:r w:rsidRPr="006F72FF">
        <w:t>maTL(PK)</w:t>
      </w:r>
      <w:r>
        <w:t>,</w:t>
      </w:r>
      <w:r w:rsidRPr="006F72FF">
        <w:t xml:space="preserve"> maSV(PK)</w:t>
      </w:r>
      <w:r>
        <w:t xml:space="preserve">, </w:t>
      </w:r>
      <w:r w:rsidR="005C669C">
        <w:t>noiDungTraLoi, thoiGianTraLoi)</w:t>
      </w:r>
    </w:p>
    <w:p w14:paraId="6D740813" w14:textId="48A75092" w:rsidR="00767BBD" w:rsidRDefault="00767BBD" w:rsidP="00BB2F39">
      <w:pPr>
        <w:pStyle w:val="ListParagraph"/>
        <w:numPr>
          <w:ilvl w:val="0"/>
          <w:numId w:val="44"/>
        </w:numPr>
        <w:jc w:val="both"/>
      </w:pPr>
      <w:r>
        <w:t>DOC</w:t>
      </w:r>
      <w:r w:rsidR="008B2060">
        <w:t>(</w:t>
      </w:r>
      <w:r w:rsidR="008B2060" w:rsidRPr="008B2060">
        <w:t>maSV(PK)</w:t>
      </w:r>
      <w:r w:rsidR="008B2060">
        <w:t xml:space="preserve">, </w:t>
      </w:r>
      <w:r w:rsidR="008B2060" w:rsidRPr="008B2060">
        <w:t>maND(PK)</w:t>
      </w:r>
      <w:r w:rsidR="008B2060">
        <w:t xml:space="preserve">, </w:t>
      </w:r>
      <w:r w:rsidR="003D5487">
        <w:t>thoiGianHoanThanh, thoiGianTruyCap)</w:t>
      </w:r>
    </w:p>
    <w:p w14:paraId="090E2A3B" w14:textId="6295021C" w:rsidR="00B36ACA" w:rsidRDefault="003D5487" w:rsidP="00BB2F39">
      <w:pPr>
        <w:pStyle w:val="ListParagraph"/>
        <w:numPr>
          <w:ilvl w:val="0"/>
          <w:numId w:val="44"/>
        </w:numPr>
        <w:jc w:val="both"/>
      </w:pPr>
      <w:r>
        <w:t>XEM(</w:t>
      </w:r>
      <w:r w:rsidR="009D2857" w:rsidRPr="009D2857">
        <w:t>maSV(PK)</w:t>
      </w:r>
      <w:r w:rsidR="009D2857">
        <w:t xml:space="preserve">, </w:t>
      </w:r>
      <w:r w:rsidR="009D2857" w:rsidRPr="009D2857">
        <w:t>maVideo(PK)</w:t>
      </w:r>
      <w:r w:rsidR="00EA569B">
        <w:t xml:space="preserve">, </w:t>
      </w:r>
      <w:r w:rsidR="008C539F">
        <w:t>tongThoiLuong</w:t>
      </w:r>
      <w:r w:rsidR="00385666">
        <w:t>Video, thoiLuongDaXem</w:t>
      </w:r>
      <w:r w:rsidR="00AE2AA0">
        <w:t>, thoiGian</w:t>
      </w:r>
      <w:r w:rsidR="00C016F6">
        <w:t>XemGanNhat)</w:t>
      </w:r>
    </w:p>
    <w:p w14:paraId="2613C3CD" w14:textId="77777777" w:rsidR="00DF20C5" w:rsidRPr="00DF20C5" w:rsidRDefault="00DF20C5" w:rsidP="00C85CCD">
      <w:pPr>
        <w:spacing w:after="0" w:line="360" w:lineRule="auto"/>
        <w:ind w:firstLine="360"/>
        <w:jc w:val="both"/>
        <w:rPr>
          <w:rFonts w:eastAsia="Times New Roman"/>
          <w:color w:val="auto"/>
          <w:sz w:val="24"/>
          <w:szCs w:val="24"/>
        </w:rPr>
      </w:pPr>
      <w:r w:rsidRPr="00DF20C5">
        <w:rPr>
          <w:rFonts w:eastAsia="Times New Roman"/>
          <w:color w:val="auto"/>
          <w:sz w:val="24"/>
          <w:szCs w:val="24"/>
        </w:rPr>
        <w:t xml:space="preserve">Vậy, sau khi thực hiện quá trình chuyển đổi từ sơ đồ thực thể – quan hệ (ERD) sang mô hình quan hệ, ta đã xây dựng được tập hợp các lược đồ quan hệ biểu diễn đầy đủ các thực thể và mối quan hệ trong hệ thống. Các bảng được thiết kế theo </w:t>
      </w:r>
      <w:r w:rsidRPr="00DF20C5">
        <w:rPr>
          <w:rFonts w:eastAsia="Times New Roman"/>
          <w:b/>
          <w:bCs/>
          <w:color w:val="auto"/>
          <w:sz w:val="24"/>
          <w:szCs w:val="24"/>
        </w:rPr>
        <w:t>Chuẩn 3NF</w:t>
      </w:r>
      <w:r w:rsidRPr="00DF20C5">
        <w:rPr>
          <w:rFonts w:eastAsia="Times New Roman"/>
          <w:color w:val="auto"/>
          <w:sz w:val="24"/>
          <w:szCs w:val="24"/>
        </w:rPr>
        <w:t>, đảm bảo:</w:t>
      </w:r>
    </w:p>
    <w:p w14:paraId="5F4B5036" w14:textId="77777777" w:rsidR="00DF20C5" w:rsidRPr="00DF20C5" w:rsidRDefault="00DF20C5" w:rsidP="00BB2F39">
      <w:pPr>
        <w:pStyle w:val="ListParagraph"/>
        <w:numPr>
          <w:ilvl w:val="0"/>
          <w:numId w:val="45"/>
        </w:numPr>
        <w:spacing w:after="0" w:line="360" w:lineRule="auto"/>
        <w:rPr>
          <w:rFonts w:eastAsia="Times New Roman"/>
          <w:color w:val="auto"/>
          <w:sz w:val="24"/>
          <w:szCs w:val="24"/>
        </w:rPr>
      </w:pPr>
      <w:r w:rsidRPr="00DF20C5">
        <w:rPr>
          <w:rFonts w:eastAsia="Times New Roman"/>
          <w:color w:val="auto"/>
          <w:sz w:val="24"/>
          <w:szCs w:val="24"/>
        </w:rPr>
        <w:t>Các thuộc tính là đơn trị (Chuẩn 1NF);</w:t>
      </w:r>
    </w:p>
    <w:p w14:paraId="6750FF0E" w14:textId="77777777" w:rsidR="00DF20C5" w:rsidRPr="00DF20C5" w:rsidRDefault="00DF20C5" w:rsidP="00BB2F39">
      <w:pPr>
        <w:pStyle w:val="ListParagraph"/>
        <w:numPr>
          <w:ilvl w:val="0"/>
          <w:numId w:val="45"/>
        </w:numPr>
        <w:spacing w:before="100" w:beforeAutospacing="1" w:after="100" w:afterAutospacing="1" w:line="360" w:lineRule="auto"/>
        <w:rPr>
          <w:rFonts w:eastAsia="Times New Roman"/>
          <w:color w:val="auto"/>
          <w:sz w:val="24"/>
          <w:szCs w:val="24"/>
        </w:rPr>
      </w:pPr>
      <w:r w:rsidRPr="00DF20C5">
        <w:rPr>
          <w:rFonts w:eastAsia="Times New Roman"/>
          <w:color w:val="auto"/>
          <w:sz w:val="24"/>
          <w:szCs w:val="24"/>
        </w:rPr>
        <w:t>Mọi thuộc tính không khóa đều phụ thuộc đầy đủ vào toàn bộ khóa chính (Chuẩn 2NF);</w:t>
      </w:r>
    </w:p>
    <w:p w14:paraId="2955BB51" w14:textId="77777777" w:rsidR="00DF20C5" w:rsidRPr="00DF20C5" w:rsidRDefault="00DF20C5" w:rsidP="00BB2F39">
      <w:pPr>
        <w:pStyle w:val="ListParagraph"/>
        <w:numPr>
          <w:ilvl w:val="0"/>
          <w:numId w:val="45"/>
        </w:numPr>
        <w:spacing w:after="0" w:line="360" w:lineRule="auto"/>
        <w:rPr>
          <w:rFonts w:eastAsia="Times New Roman"/>
          <w:color w:val="auto"/>
          <w:sz w:val="24"/>
          <w:szCs w:val="24"/>
        </w:rPr>
      </w:pPr>
      <w:r w:rsidRPr="00DF20C5">
        <w:rPr>
          <w:rFonts w:eastAsia="Times New Roman"/>
          <w:color w:val="auto"/>
          <w:sz w:val="24"/>
          <w:szCs w:val="24"/>
        </w:rPr>
        <w:t>Không tồn tại phụ thuộc bắc cầu giữa các thuộc tính không khóa (Chuẩn 3NF).</w:t>
      </w:r>
    </w:p>
    <w:p w14:paraId="58FFD63C" w14:textId="77777777" w:rsidR="00DF20C5" w:rsidRPr="00DF20C5" w:rsidRDefault="00DF20C5" w:rsidP="00C85CCD">
      <w:pPr>
        <w:spacing w:after="0" w:line="360" w:lineRule="auto"/>
        <w:jc w:val="both"/>
        <w:rPr>
          <w:rFonts w:eastAsia="Times New Roman"/>
          <w:color w:val="auto"/>
          <w:sz w:val="24"/>
          <w:szCs w:val="24"/>
        </w:rPr>
      </w:pPr>
      <w:r w:rsidRPr="00DF20C5">
        <w:rPr>
          <w:rFonts w:eastAsia="Times New Roman"/>
          <w:color w:val="auto"/>
          <w:sz w:val="24"/>
          <w:szCs w:val="24"/>
        </w:rPr>
        <w:t>Các mối quan hệ nhiều-nhiều (N–N) đều được biểu diễn rõ ràng qua các bảng trung gian với khóa chính kép và các thuộc tính phát sinh nếu có. Việc chuẩn hóa dữ liệu đến 3NF giúp loại bỏ dư thừa, đảm bảo tính toàn vẹn dữ liệu và hỗ trợ triển khai hệ quản trị cơ sở dữ liệu hiệu quả.</w:t>
      </w:r>
    </w:p>
    <w:p w14:paraId="2CCCFC09" w14:textId="264BC697" w:rsidR="004631E9" w:rsidRDefault="00F07EAD" w:rsidP="005B74C6">
      <w:pPr>
        <w:jc w:val="both"/>
      </w:pPr>
      <w:r w:rsidRPr="00F07EAD">
        <w:t>Dưới đây là toàn bộ lược đồ quan hệ:</w:t>
      </w:r>
    </w:p>
    <w:p w14:paraId="1C7A7E18" w14:textId="77777777" w:rsidR="00F07EAD" w:rsidRPr="00F07EAD" w:rsidRDefault="00F07EAD" w:rsidP="00BB2F39">
      <w:pPr>
        <w:numPr>
          <w:ilvl w:val="0"/>
          <w:numId w:val="43"/>
        </w:numPr>
        <w:jc w:val="both"/>
      </w:pPr>
      <w:r w:rsidRPr="00F07EAD">
        <w:t>KHOAHOC(maKH(PK), tieuDe, moTa, gia, trangThai, thoiGianCapNhat, thoiGianTao, maQTV(FK), maGV(FK))</w:t>
      </w:r>
    </w:p>
    <w:p w14:paraId="224423CE" w14:textId="77777777" w:rsidR="00F07EAD" w:rsidRPr="00F07EAD" w:rsidRDefault="00F07EAD" w:rsidP="00BB2F39">
      <w:pPr>
        <w:numPr>
          <w:ilvl w:val="0"/>
          <w:numId w:val="43"/>
        </w:numPr>
        <w:jc w:val="both"/>
      </w:pPr>
      <w:r w:rsidRPr="00F07EAD">
        <w:t>THAOLUAN(maTL(PK), noiDung, tieuDe, ngayTao, loaiThaoLuan, maKH(FK), maGV(FK))</w:t>
      </w:r>
    </w:p>
    <w:p w14:paraId="2B1E5B72" w14:textId="77777777" w:rsidR="00F07EAD" w:rsidRPr="00F07EAD" w:rsidRDefault="00F07EAD" w:rsidP="00BB2F39">
      <w:pPr>
        <w:numPr>
          <w:ilvl w:val="0"/>
          <w:numId w:val="43"/>
        </w:numPr>
        <w:jc w:val="both"/>
      </w:pPr>
      <w:r w:rsidRPr="00F07EAD">
        <w:t>MODUN(maModun(PK), tenModun, moTa, thuTu, trangThai, maKH(FK))</w:t>
      </w:r>
    </w:p>
    <w:p w14:paraId="46A6F470" w14:textId="77777777" w:rsidR="00F07EAD" w:rsidRPr="00F07EAD" w:rsidRDefault="00F07EAD" w:rsidP="00BB2F39">
      <w:pPr>
        <w:numPr>
          <w:ilvl w:val="0"/>
          <w:numId w:val="43"/>
        </w:numPr>
        <w:jc w:val="both"/>
      </w:pPr>
      <w:r w:rsidRPr="00F07EAD">
        <w:rPr>
          <w:lang w:val="vi"/>
        </w:rPr>
        <w:lastRenderedPageBreak/>
        <w:t>NOIDUNG(maND</w:t>
      </w:r>
      <w:r w:rsidRPr="00F07EAD">
        <w:t>(PK)</w:t>
      </w:r>
      <w:r w:rsidRPr="00F07EAD">
        <w:rPr>
          <w:lang w:val="vi"/>
        </w:rPr>
        <w:t>, tenNoiDung, moTa, trangThai, thuTu</w:t>
      </w:r>
      <w:r w:rsidRPr="00F07EAD">
        <w:t>, maModun(FK)</w:t>
      </w:r>
      <w:r w:rsidRPr="00F07EAD">
        <w:rPr>
          <w:lang w:val="vi"/>
        </w:rPr>
        <w:t>)</w:t>
      </w:r>
    </w:p>
    <w:p w14:paraId="0DFC463B" w14:textId="77777777" w:rsidR="00F07EAD" w:rsidRPr="00F07EAD" w:rsidRDefault="00F07EAD" w:rsidP="00BB2F39">
      <w:pPr>
        <w:numPr>
          <w:ilvl w:val="0"/>
          <w:numId w:val="43"/>
        </w:numPr>
        <w:jc w:val="both"/>
      </w:pPr>
      <w:r w:rsidRPr="00F07EAD">
        <w:rPr>
          <w:lang w:val="vi"/>
        </w:rPr>
        <w:t>VIDEO(maVideo</w:t>
      </w:r>
      <w:r w:rsidRPr="00F07EAD">
        <w:t>(PK)</w:t>
      </w:r>
      <w:r w:rsidRPr="00F07EAD">
        <w:rPr>
          <w:lang w:val="vi"/>
        </w:rPr>
        <w:t>, tenVideo, moTa, thoiLuong, kichThuoc, duongDan, dinhDang, thoiGianTaiLen, trangThai, thuTu</w:t>
      </w:r>
      <w:r w:rsidRPr="00F07EAD">
        <w:t>, maModun(FK)</w:t>
      </w:r>
      <w:r w:rsidRPr="00F07EAD">
        <w:rPr>
          <w:lang w:val="vi"/>
        </w:rPr>
        <w:t>)</w:t>
      </w:r>
    </w:p>
    <w:p w14:paraId="221EFB3C" w14:textId="77777777" w:rsidR="00F07EAD" w:rsidRPr="00F07EAD" w:rsidRDefault="00F07EAD" w:rsidP="00BB2F39">
      <w:pPr>
        <w:numPr>
          <w:ilvl w:val="0"/>
          <w:numId w:val="43"/>
        </w:numPr>
        <w:jc w:val="both"/>
      </w:pPr>
      <w:r w:rsidRPr="00F07EAD">
        <w:rPr>
          <w:lang w:val="vi"/>
        </w:rPr>
        <w:t>BAIKIEMTRA(maBaiKT</w:t>
      </w:r>
      <w:r w:rsidRPr="00F07EAD">
        <w:t>(PK)</w:t>
      </w:r>
      <w:r w:rsidRPr="00F07EAD">
        <w:rPr>
          <w:lang w:val="vi"/>
        </w:rPr>
        <w:t>, tenBaiKT, moTa, thoiGianLamBai, loaiBaiKT, trangThai</w:t>
      </w:r>
      <w:r w:rsidRPr="00F07EAD">
        <w:t>, maModun(FK)</w:t>
      </w:r>
      <w:r w:rsidRPr="00F07EAD">
        <w:rPr>
          <w:lang w:val="vi"/>
        </w:rPr>
        <w:t>)</w:t>
      </w:r>
    </w:p>
    <w:p w14:paraId="1998F04F" w14:textId="77777777" w:rsidR="00F07EAD" w:rsidRPr="00F07EAD" w:rsidRDefault="00F07EAD" w:rsidP="00BB2F39">
      <w:pPr>
        <w:numPr>
          <w:ilvl w:val="0"/>
          <w:numId w:val="43"/>
        </w:numPr>
        <w:jc w:val="both"/>
      </w:pPr>
      <w:r w:rsidRPr="00F07EAD">
        <w:rPr>
          <w:lang w:val="vi"/>
        </w:rPr>
        <w:t>CAUHOI(maCauHoi</w:t>
      </w:r>
      <w:r w:rsidRPr="00F07EAD">
        <w:t>(PK)</w:t>
      </w:r>
      <w:r w:rsidRPr="00F07EAD">
        <w:rPr>
          <w:lang w:val="vi"/>
        </w:rPr>
        <w:t>, noiDung, diem, loaiCauHoi</w:t>
      </w:r>
      <w:r w:rsidRPr="00F07EAD">
        <w:t>, maBaiKT(FK)</w:t>
      </w:r>
      <w:r w:rsidRPr="00F07EAD">
        <w:rPr>
          <w:lang w:val="vi"/>
        </w:rPr>
        <w:t>)</w:t>
      </w:r>
    </w:p>
    <w:p w14:paraId="1B47D36E" w14:textId="77777777" w:rsidR="00F07EAD" w:rsidRPr="00F07EAD" w:rsidRDefault="00F07EAD" w:rsidP="00BB2F39">
      <w:pPr>
        <w:numPr>
          <w:ilvl w:val="0"/>
          <w:numId w:val="43"/>
        </w:numPr>
        <w:jc w:val="both"/>
      </w:pPr>
      <w:r w:rsidRPr="00F07EAD">
        <w:rPr>
          <w:lang w:val="vi"/>
        </w:rPr>
        <w:t>DAPAN(maDapAn</w:t>
      </w:r>
      <w:r w:rsidRPr="00F07EAD">
        <w:t>(PK)</w:t>
      </w:r>
      <w:r w:rsidRPr="00F07EAD">
        <w:rPr>
          <w:lang w:val="vi"/>
        </w:rPr>
        <w:t>, noiDung, isCorrect, thuTu</w:t>
      </w:r>
      <w:r w:rsidRPr="00F07EAD">
        <w:t>, maCauHoi(FK)</w:t>
      </w:r>
      <w:r w:rsidRPr="00F07EAD">
        <w:rPr>
          <w:lang w:val="vi"/>
        </w:rPr>
        <w:t>)</w:t>
      </w:r>
    </w:p>
    <w:p w14:paraId="02BB9EAE" w14:textId="77777777" w:rsidR="00F07EAD" w:rsidRDefault="00F07EAD" w:rsidP="00BB2F39">
      <w:pPr>
        <w:pStyle w:val="ListParagraph"/>
        <w:numPr>
          <w:ilvl w:val="0"/>
          <w:numId w:val="43"/>
        </w:numPr>
        <w:jc w:val="both"/>
      </w:pPr>
      <w:r>
        <w:t>DANGKY(</w:t>
      </w:r>
      <w:r w:rsidRPr="00282F68">
        <w:t>maKH(PK)</w:t>
      </w:r>
      <w:r>
        <w:t xml:space="preserve">, </w:t>
      </w:r>
      <w:r w:rsidRPr="008E5ED8">
        <w:t>maSV(PK)</w:t>
      </w:r>
      <w:r>
        <w:t>, thoiGianDangKy, thoiGianHoanThanh, Trangthai)</w:t>
      </w:r>
    </w:p>
    <w:p w14:paraId="72C3221E" w14:textId="77777777" w:rsidR="00F07EAD" w:rsidRPr="001C25CE" w:rsidRDefault="00F07EAD" w:rsidP="00BB2F39">
      <w:pPr>
        <w:pStyle w:val="ListParagraph"/>
        <w:numPr>
          <w:ilvl w:val="0"/>
          <w:numId w:val="43"/>
        </w:numPr>
      </w:pPr>
      <w:r w:rsidRPr="001C25CE">
        <w:t>D</w:t>
      </w:r>
      <w:r>
        <w:t>ANHGIA</w:t>
      </w:r>
      <w:r w:rsidRPr="001C25CE">
        <w:t xml:space="preserve">(maKH(PK), maSV(PK), </w:t>
      </w:r>
      <w:r>
        <w:t>noiDungDanhGia, thoiGianDanhGia, soSaoDanhGia</w:t>
      </w:r>
      <w:r w:rsidRPr="001C25CE">
        <w:t>)</w:t>
      </w:r>
    </w:p>
    <w:p w14:paraId="4300DFD9" w14:textId="77777777" w:rsidR="00F07EAD" w:rsidRDefault="00F07EAD" w:rsidP="00BB2F39">
      <w:pPr>
        <w:pStyle w:val="ListParagraph"/>
        <w:numPr>
          <w:ilvl w:val="0"/>
          <w:numId w:val="43"/>
        </w:numPr>
        <w:jc w:val="both"/>
      </w:pPr>
      <w:r>
        <w:t>TRALOI_THAOLUAN(</w:t>
      </w:r>
      <w:r w:rsidRPr="006F72FF">
        <w:t>maTL(PK)</w:t>
      </w:r>
      <w:r>
        <w:t>,</w:t>
      </w:r>
      <w:r w:rsidRPr="006F72FF">
        <w:t xml:space="preserve"> maSV(PK)</w:t>
      </w:r>
      <w:r>
        <w:t>, noiDungTraLoi, thoiGianTraLoi)</w:t>
      </w:r>
    </w:p>
    <w:p w14:paraId="1398577C" w14:textId="77777777" w:rsidR="00F07EAD" w:rsidRDefault="00F07EAD" w:rsidP="00BB2F39">
      <w:pPr>
        <w:pStyle w:val="ListParagraph"/>
        <w:numPr>
          <w:ilvl w:val="0"/>
          <w:numId w:val="43"/>
        </w:numPr>
        <w:jc w:val="both"/>
      </w:pPr>
      <w:r>
        <w:t>DOC(</w:t>
      </w:r>
      <w:r w:rsidRPr="008B2060">
        <w:t>maSV(PK)</w:t>
      </w:r>
      <w:r>
        <w:t xml:space="preserve">, </w:t>
      </w:r>
      <w:r w:rsidRPr="008B2060">
        <w:t>maND(PK)</w:t>
      </w:r>
      <w:r>
        <w:t>, thoiGianHoanThanh, thoiGianTruyCap)</w:t>
      </w:r>
    </w:p>
    <w:p w14:paraId="25BD0265" w14:textId="0EE2B1AB" w:rsidR="00F07EAD" w:rsidRPr="009D328B" w:rsidRDefault="00F07EAD" w:rsidP="00BB2F39">
      <w:pPr>
        <w:pStyle w:val="ListParagraph"/>
        <w:numPr>
          <w:ilvl w:val="0"/>
          <w:numId w:val="43"/>
        </w:numPr>
        <w:jc w:val="both"/>
      </w:pPr>
      <w:r>
        <w:t>XEM(</w:t>
      </w:r>
      <w:r w:rsidRPr="009D2857">
        <w:t>maSV(PK)</w:t>
      </w:r>
      <w:r>
        <w:t xml:space="preserve">, </w:t>
      </w:r>
      <w:r w:rsidRPr="009D2857">
        <w:t>maVideo(PK)</w:t>
      </w:r>
      <w:r>
        <w:t>, tongThoiLuongVideo, thoiLuongDaXem, thoiGianXemGanNhat)</w:t>
      </w:r>
    </w:p>
    <w:p w14:paraId="036BE507" w14:textId="77777777" w:rsidR="004710FC" w:rsidRDefault="004710FC">
      <w:pPr>
        <w:rPr>
          <w:rFonts w:eastAsia="Times New Roman"/>
          <w:color w:val="2F5496" w:themeColor="accent1" w:themeShade="BF"/>
          <w:lang w:val="vi" w:eastAsia="ja-JP"/>
        </w:rPr>
      </w:pPr>
      <w:r>
        <w:rPr>
          <w:rFonts w:eastAsia="Times New Roman"/>
          <w:b/>
          <w:bCs/>
          <w:color w:val="2F5496" w:themeColor="accent1" w:themeShade="BF"/>
          <w:lang w:val="vi"/>
        </w:rPr>
        <w:br w:type="page"/>
      </w:r>
    </w:p>
    <w:p w14:paraId="1760F865" w14:textId="42E918DE" w:rsidR="37446A99" w:rsidRPr="00B8618F" w:rsidRDefault="3FADA440" w:rsidP="00D01B3C">
      <w:pPr>
        <w:pStyle w:val="Heading2"/>
      </w:pPr>
      <w:bookmarkStart w:id="94" w:name="_Toc204776773"/>
      <w:r w:rsidRPr="66ABE3AB">
        <w:rPr>
          <w:rFonts w:eastAsia="Times New Roman"/>
          <w:b w:val="0"/>
          <w:bCs w:val="0"/>
          <w:color w:val="2F5496" w:themeColor="accent1" w:themeShade="BF"/>
          <w:lang w:val="vi"/>
        </w:rPr>
        <w:lastRenderedPageBreak/>
        <w:t>4.3. Từ điển dữ liệu</w:t>
      </w:r>
      <w:bookmarkEnd w:id="94"/>
    </w:p>
    <w:tbl>
      <w:tblPr>
        <w:tblStyle w:val="TableGrid"/>
        <w:tblW w:w="0" w:type="auto"/>
        <w:tblInd w:w="60" w:type="dxa"/>
        <w:tblLayout w:type="fixed"/>
        <w:tblLook w:val="04A0" w:firstRow="1" w:lastRow="0" w:firstColumn="1" w:lastColumn="0" w:noHBand="0" w:noVBand="1"/>
      </w:tblPr>
      <w:tblGrid>
        <w:gridCol w:w="2224"/>
        <w:gridCol w:w="1958"/>
        <w:gridCol w:w="2268"/>
        <w:gridCol w:w="1086"/>
        <w:gridCol w:w="1588"/>
      </w:tblGrid>
      <w:tr w:rsidR="66ABE3AB" w14:paraId="5911DEFD"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shd w:val="clear" w:color="auto" w:fill="D6DCE5"/>
            <w:tcMar>
              <w:left w:w="108" w:type="dxa"/>
              <w:right w:w="108" w:type="dxa"/>
            </w:tcMar>
          </w:tcPr>
          <w:p w14:paraId="2ECFD88D" w14:textId="02173BA1" w:rsidR="66ABE3AB" w:rsidRDefault="66ABE3AB" w:rsidP="00D01B3C">
            <w:pPr>
              <w:spacing w:line="360" w:lineRule="auto"/>
              <w:jc w:val="center"/>
            </w:pPr>
            <w:r w:rsidRPr="66ABE3AB">
              <w:rPr>
                <w:rFonts w:eastAsia="Times New Roman"/>
                <w:b/>
                <w:bCs/>
                <w:sz w:val="26"/>
                <w:szCs w:val="26"/>
              </w:rPr>
              <w:t>Phần tử dữ liệu</w:t>
            </w:r>
          </w:p>
        </w:tc>
        <w:tc>
          <w:tcPr>
            <w:tcW w:w="1958" w:type="dxa"/>
            <w:tcBorders>
              <w:top w:val="single" w:sz="8" w:space="0" w:color="auto"/>
              <w:left w:val="single" w:sz="8" w:space="0" w:color="auto"/>
              <w:bottom w:val="single" w:sz="8" w:space="0" w:color="auto"/>
              <w:right w:val="single" w:sz="8" w:space="0" w:color="auto"/>
            </w:tcBorders>
            <w:shd w:val="clear" w:color="auto" w:fill="D6DCE5"/>
            <w:tcMar>
              <w:left w:w="108" w:type="dxa"/>
              <w:right w:w="108" w:type="dxa"/>
            </w:tcMar>
          </w:tcPr>
          <w:p w14:paraId="4986FF7D" w14:textId="13DCB311" w:rsidR="66ABE3AB" w:rsidRDefault="66ABE3AB" w:rsidP="00D01B3C">
            <w:pPr>
              <w:spacing w:line="360" w:lineRule="auto"/>
              <w:jc w:val="center"/>
            </w:pPr>
            <w:r w:rsidRPr="66ABE3AB">
              <w:rPr>
                <w:rFonts w:eastAsia="Times New Roman"/>
                <w:b/>
                <w:bCs/>
                <w:sz w:val="26"/>
                <w:szCs w:val="26"/>
              </w:rPr>
              <w:t>Mô tả</w:t>
            </w:r>
          </w:p>
        </w:tc>
        <w:tc>
          <w:tcPr>
            <w:tcW w:w="2268" w:type="dxa"/>
            <w:tcBorders>
              <w:top w:val="single" w:sz="8" w:space="0" w:color="auto"/>
              <w:left w:val="single" w:sz="8" w:space="0" w:color="auto"/>
              <w:bottom w:val="single" w:sz="8" w:space="0" w:color="auto"/>
              <w:right w:val="single" w:sz="8" w:space="0" w:color="auto"/>
            </w:tcBorders>
            <w:shd w:val="clear" w:color="auto" w:fill="D6DCE5"/>
            <w:tcMar>
              <w:left w:w="108" w:type="dxa"/>
              <w:right w:w="108" w:type="dxa"/>
            </w:tcMar>
          </w:tcPr>
          <w:p w14:paraId="75DAB89C" w14:textId="63241B91" w:rsidR="66ABE3AB" w:rsidRDefault="66ABE3AB" w:rsidP="00D01B3C">
            <w:pPr>
              <w:spacing w:line="360" w:lineRule="auto"/>
              <w:jc w:val="center"/>
            </w:pPr>
            <w:r w:rsidRPr="66ABE3AB">
              <w:rPr>
                <w:rFonts w:eastAsia="Times New Roman"/>
                <w:b/>
                <w:bCs/>
                <w:sz w:val="26"/>
                <w:szCs w:val="26"/>
              </w:rPr>
              <w:t>Kiểu dữ liệu</w:t>
            </w:r>
          </w:p>
        </w:tc>
        <w:tc>
          <w:tcPr>
            <w:tcW w:w="1086" w:type="dxa"/>
            <w:tcBorders>
              <w:top w:val="single" w:sz="8" w:space="0" w:color="auto"/>
              <w:left w:val="single" w:sz="8" w:space="0" w:color="auto"/>
              <w:bottom w:val="single" w:sz="8" w:space="0" w:color="auto"/>
              <w:right w:val="single" w:sz="8" w:space="0" w:color="auto"/>
            </w:tcBorders>
            <w:shd w:val="clear" w:color="auto" w:fill="D6DCE5"/>
            <w:tcMar>
              <w:left w:w="108" w:type="dxa"/>
              <w:right w:w="108" w:type="dxa"/>
            </w:tcMar>
          </w:tcPr>
          <w:p w14:paraId="535D6B81" w14:textId="564D2BC6" w:rsidR="66ABE3AB" w:rsidRDefault="66ABE3AB" w:rsidP="00D01B3C">
            <w:pPr>
              <w:spacing w:line="360" w:lineRule="auto"/>
              <w:jc w:val="center"/>
            </w:pPr>
            <w:r w:rsidRPr="66ABE3AB">
              <w:rPr>
                <w:rFonts w:eastAsia="Times New Roman"/>
                <w:b/>
                <w:bCs/>
                <w:sz w:val="26"/>
                <w:szCs w:val="26"/>
              </w:rPr>
              <w:t>Độ dài</w:t>
            </w:r>
          </w:p>
        </w:tc>
        <w:tc>
          <w:tcPr>
            <w:tcW w:w="1588" w:type="dxa"/>
            <w:tcBorders>
              <w:top w:val="single" w:sz="8" w:space="0" w:color="auto"/>
              <w:left w:val="single" w:sz="8" w:space="0" w:color="auto"/>
              <w:bottom w:val="single" w:sz="8" w:space="0" w:color="auto"/>
              <w:right w:val="single" w:sz="8" w:space="0" w:color="auto"/>
            </w:tcBorders>
            <w:shd w:val="clear" w:color="auto" w:fill="D6DCE5"/>
            <w:tcMar>
              <w:left w:w="108" w:type="dxa"/>
              <w:right w:w="108" w:type="dxa"/>
            </w:tcMar>
          </w:tcPr>
          <w:p w14:paraId="154F7A1D" w14:textId="7BC524EE" w:rsidR="66ABE3AB" w:rsidRDefault="66ABE3AB" w:rsidP="00D01B3C">
            <w:pPr>
              <w:spacing w:line="360" w:lineRule="auto"/>
              <w:jc w:val="center"/>
            </w:pPr>
            <w:r w:rsidRPr="66ABE3AB">
              <w:rPr>
                <w:rFonts w:eastAsia="Times New Roman"/>
                <w:b/>
                <w:bCs/>
                <w:sz w:val="26"/>
                <w:szCs w:val="26"/>
              </w:rPr>
              <w:t>Giá trị</w:t>
            </w:r>
          </w:p>
        </w:tc>
      </w:tr>
      <w:tr w:rsidR="66ABE3AB" w14:paraId="714F9354"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19EA2058" w14:textId="795E9A24" w:rsidR="66ABE3AB" w:rsidRDefault="66ABE3AB" w:rsidP="00D01B3C">
            <w:pPr>
              <w:spacing w:line="360" w:lineRule="auto"/>
            </w:pPr>
            <w:r w:rsidRPr="66ABE3AB">
              <w:rPr>
                <w:rFonts w:eastAsia="Times New Roman"/>
                <w:sz w:val="26"/>
                <w:szCs w:val="26"/>
              </w:rPr>
              <w:t>user</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35934611" w14:textId="41FBF3BB" w:rsidR="66ABE3AB" w:rsidRDefault="66ABE3AB" w:rsidP="00D01B3C">
            <w:pPr>
              <w:spacing w:line="360" w:lineRule="auto"/>
            </w:pPr>
            <w:r w:rsidRPr="66ABE3AB">
              <w:rPr>
                <w:rFonts w:eastAsia="Times New Roman"/>
                <w:sz w:val="26"/>
                <w:szCs w:val="26"/>
              </w:rPr>
              <w:t>Đại diện cho người dùng trong hệ thống</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1FD8F385" w14:textId="728EEAAD" w:rsidR="66ABE3AB" w:rsidRDefault="66ABE3AB" w:rsidP="00D01B3C">
            <w:pPr>
              <w:spacing w:line="360" w:lineRule="auto"/>
            </w:pPr>
            <w:r w:rsidRPr="66ABE3AB">
              <w:rPr>
                <w:rFonts w:eastAsia="Times New Roman"/>
                <w:sz w:val="26"/>
                <w:szCs w:val="26"/>
              </w:rPr>
              <w:t>user:</w:t>
            </w:r>
          </w:p>
          <w:p w14:paraId="03E4AD59" w14:textId="4C1F22F5" w:rsidR="66ABE3AB" w:rsidRDefault="66ABE3AB" w:rsidP="00D01B3C">
            <w:pPr>
              <w:spacing w:line="360" w:lineRule="auto"/>
            </w:pPr>
            <w:r w:rsidRPr="66ABE3AB">
              <w:rPr>
                <w:rFonts w:eastAsia="Times New Roman"/>
                <w:sz w:val="26"/>
                <w:szCs w:val="26"/>
              </w:rPr>
              <w:t>- username</w:t>
            </w:r>
          </w:p>
          <w:p w14:paraId="6BEB63C8" w14:textId="3DA0AC8A" w:rsidR="66ABE3AB" w:rsidRDefault="66ABE3AB" w:rsidP="00D01B3C">
            <w:pPr>
              <w:spacing w:line="360" w:lineRule="auto"/>
            </w:pPr>
            <w:r w:rsidRPr="66ABE3AB">
              <w:rPr>
                <w:rFonts w:eastAsia="Times New Roman"/>
                <w:sz w:val="26"/>
                <w:szCs w:val="26"/>
              </w:rPr>
              <w:t>- user password</w:t>
            </w:r>
          </w:p>
          <w:p w14:paraId="1E05C550" w14:textId="4E22C4A5" w:rsidR="66ABE3AB" w:rsidRDefault="66ABE3AB" w:rsidP="00D01B3C">
            <w:pPr>
              <w:spacing w:line="360" w:lineRule="auto"/>
            </w:pPr>
            <w:r w:rsidRPr="66ABE3AB">
              <w:rPr>
                <w:rFonts w:eastAsia="Times New Roman"/>
                <w:sz w:val="26"/>
                <w:szCs w:val="26"/>
              </w:rPr>
              <w:t>- user fullname</w:t>
            </w:r>
          </w:p>
          <w:p w14:paraId="25CB3065" w14:textId="48292580" w:rsidR="66ABE3AB" w:rsidRDefault="66ABE3AB" w:rsidP="00D01B3C">
            <w:pPr>
              <w:spacing w:line="360" w:lineRule="auto"/>
            </w:pPr>
            <w:r w:rsidRPr="66ABE3AB">
              <w:rPr>
                <w:rFonts w:eastAsia="Times New Roman"/>
                <w:sz w:val="26"/>
                <w:szCs w:val="26"/>
              </w:rPr>
              <w:t>- user role</w:t>
            </w:r>
          </w:p>
          <w:p w14:paraId="480EA5CB" w14:textId="6E424C42" w:rsidR="66ABE3AB" w:rsidRDefault="66ABE3AB" w:rsidP="00D01B3C">
            <w:pPr>
              <w:spacing w:line="360" w:lineRule="auto"/>
            </w:pPr>
            <w:r w:rsidRPr="66ABE3AB">
              <w:rPr>
                <w:rFonts w:eastAsia="Times New Roman"/>
                <w:sz w:val="26"/>
                <w:szCs w:val="26"/>
              </w:rPr>
              <w:t>- email</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25DD1B56" w14:textId="68F19992" w:rsidR="66ABE3AB" w:rsidRDefault="66ABE3AB" w:rsidP="00D01B3C">
            <w:pPr>
              <w:spacing w:line="360" w:lineRule="auto"/>
              <w:jc w:val="center"/>
            </w:pPr>
            <w:r w:rsidRPr="66ABE3AB">
              <w:rPr>
                <w:rFonts w:eastAsia="Times New Roman"/>
                <w:sz w:val="26"/>
                <w:szCs w:val="26"/>
              </w:rPr>
              <w:t xml:space="preserve"> </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3FD03EB5" w14:textId="654B9313" w:rsidR="66ABE3AB" w:rsidRDefault="66ABE3AB" w:rsidP="00D01B3C">
            <w:pPr>
              <w:spacing w:line="360" w:lineRule="auto"/>
            </w:pPr>
            <w:r w:rsidRPr="66ABE3AB">
              <w:rPr>
                <w:rFonts w:eastAsia="Times New Roman"/>
                <w:sz w:val="26"/>
                <w:szCs w:val="26"/>
              </w:rPr>
              <w:t>Đối tượng</w:t>
            </w:r>
          </w:p>
        </w:tc>
      </w:tr>
      <w:tr w:rsidR="66ABE3AB" w14:paraId="02D56856"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696C4E3E" w14:textId="240C17B4" w:rsidR="66ABE3AB" w:rsidRDefault="66ABE3AB" w:rsidP="00D01B3C">
            <w:pPr>
              <w:spacing w:line="360" w:lineRule="auto"/>
            </w:pPr>
            <w:r w:rsidRPr="66ABE3AB">
              <w:rPr>
                <w:rFonts w:eastAsia="Times New Roman"/>
                <w:sz w:val="26"/>
                <w:szCs w:val="26"/>
              </w:rPr>
              <w:t>username</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0C04D85D" w14:textId="64462DE1" w:rsidR="66ABE3AB" w:rsidRDefault="66ABE3AB" w:rsidP="00D01B3C">
            <w:pPr>
              <w:spacing w:line="360" w:lineRule="auto"/>
            </w:pPr>
            <w:r w:rsidRPr="66ABE3AB">
              <w:rPr>
                <w:rFonts w:eastAsia="Times New Roman"/>
                <w:sz w:val="26"/>
                <w:szCs w:val="26"/>
              </w:rPr>
              <w:t>Tên tài khoản người dùng</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7A46B2C3" w14:textId="72B714EC" w:rsidR="66ABE3AB" w:rsidRDefault="66ABE3AB" w:rsidP="00D01B3C">
            <w:pPr>
              <w:spacing w:line="360" w:lineRule="auto"/>
            </w:pPr>
            <w:r w:rsidRPr="66ABE3AB">
              <w:rPr>
                <w:rFonts w:eastAsia="Times New Roman"/>
                <w:sz w:val="26"/>
                <w:szCs w:val="26"/>
              </w:rPr>
              <w:t>string</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3E71093D" w14:textId="74452AED" w:rsidR="66ABE3AB" w:rsidRDefault="66ABE3AB" w:rsidP="00D01B3C">
            <w:pPr>
              <w:spacing w:line="360" w:lineRule="auto"/>
              <w:jc w:val="center"/>
            </w:pPr>
            <w:r w:rsidRPr="66ABE3AB">
              <w:rPr>
                <w:rFonts w:eastAsia="Times New Roman"/>
                <w:sz w:val="26"/>
                <w:szCs w:val="26"/>
              </w:rPr>
              <w:t>50</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03CF290F" w14:textId="4AA7DD12" w:rsidR="66ABE3AB" w:rsidRDefault="66ABE3AB" w:rsidP="00D01B3C">
            <w:pPr>
              <w:spacing w:line="360" w:lineRule="auto"/>
            </w:pPr>
            <w:r w:rsidRPr="66ABE3AB">
              <w:rPr>
                <w:rFonts w:eastAsia="Times New Roman"/>
                <w:sz w:val="26"/>
                <w:szCs w:val="26"/>
              </w:rPr>
              <w:t xml:space="preserve"> </w:t>
            </w:r>
          </w:p>
        </w:tc>
      </w:tr>
      <w:tr w:rsidR="66ABE3AB" w14:paraId="157DA2CE"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39102B45" w14:textId="1A3C6E4D" w:rsidR="66ABE3AB" w:rsidRDefault="66ABE3AB" w:rsidP="00D01B3C">
            <w:pPr>
              <w:spacing w:line="360" w:lineRule="auto"/>
            </w:pPr>
            <w:r w:rsidRPr="66ABE3AB">
              <w:rPr>
                <w:rFonts w:eastAsia="Times New Roman"/>
                <w:sz w:val="26"/>
                <w:szCs w:val="26"/>
              </w:rPr>
              <w:t>user password</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3EFEE308" w14:textId="6E2A3A4E" w:rsidR="66ABE3AB" w:rsidRDefault="66ABE3AB" w:rsidP="00D01B3C">
            <w:pPr>
              <w:spacing w:line="360" w:lineRule="auto"/>
            </w:pPr>
            <w:r w:rsidRPr="66ABE3AB">
              <w:rPr>
                <w:rFonts w:eastAsia="Times New Roman"/>
                <w:sz w:val="26"/>
                <w:szCs w:val="26"/>
              </w:rPr>
              <w:t>Mật khẩu tài khoản người dùng</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606B0186" w14:textId="7C0EE884" w:rsidR="66ABE3AB" w:rsidRDefault="66ABE3AB" w:rsidP="00D01B3C">
            <w:pPr>
              <w:spacing w:line="360" w:lineRule="auto"/>
            </w:pPr>
            <w:r w:rsidRPr="66ABE3AB">
              <w:rPr>
                <w:rFonts w:eastAsia="Times New Roman"/>
                <w:sz w:val="26"/>
                <w:szCs w:val="26"/>
              </w:rPr>
              <w:t>string</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323E34F2" w14:textId="3EB65B0D" w:rsidR="66ABE3AB" w:rsidRDefault="66ABE3AB" w:rsidP="00D01B3C">
            <w:pPr>
              <w:spacing w:line="360" w:lineRule="auto"/>
              <w:jc w:val="center"/>
            </w:pPr>
            <w:r w:rsidRPr="66ABE3AB">
              <w:rPr>
                <w:rFonts w:eastAsia="Times New Roman"/>
                <w:sz w:val="26"/>
                <w:szCs w:val="26"/>
              </w:rPr>
              <w:t>255</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22B3ACA1" w14:textId="1BE242BB" w:rsidR="66ABE3AB" w:rsidRDefault="66ABE3AB" w:rsidP="00D01B3C">
            <w:pPr>
              <w:spacing w:line="360" w:lineRule="auto"/>
            </w:pPr>
            <w:r w:rsidRPr="66ABE3AB">
              <w:rPr>
                <w:rFonts w:eastAsia="Times New Roman"/>
                <w:sz w:val="26"/>
                <w:szCs w:val="26"/>
              </w:rPr>
              <w:t xml:space="preserve">Mật khẩu băm </w:t>
            </w:r>
          </w:p>
        </w:tc>
      </w:tr>
      <w:tr w:rsidR="66ABE3AB" w14:paraId="444336A8"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653428D1" w14:textId="4B20506B" w:rsidR="66ABE3AB" w:rsidRDefault="66ABE3AB" w:rsidP="00D01B3C">
            <w:pPr>
              <w:spacing w:line="360" w:lineRule="auto"/>
            </w:pPr>
            <w:r w:rsidRPr="66ABE3AB">
              <w:rPr>
                <w:rFonts w:eastAsia="Times New Roman"/>
                <w:sz w:val="26"/>
                <w:szCs w:val="26"/>
              </w:rPr>
              <w:t>user role</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3A8F4959" w14:textId="0ADEAEC8" w:rsidR="66ABE3AB" w:rsidRDefault="66ABE3AB" w:rsidP="00D01B3C">
            <w:pPr>
              <w:spacing w:line="360" w:lineRule="auto"/>
            </w:pPr>
            <w:r w:rsidRPr="66ABE3AB">
              <w:rPr>
                <w:rFonts w:eastAsia="Times New Roman"/>
                <w:sz w:val="26"/>
                <w:szCs w:val="26"/>
              </w:rPr>
              <w:t>Vai trò người dùng</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7D253E62" w14:textId="44343406" w:rsidR="66ABE3AB" w:rsidRDefault="66ABE3AB" w:rsidP="00D01B3C">
            <w:pPr>
              <w:spacing w:line="360" w:lineRule="auto"/>
            </w:pPr>
            <w:r w:rsidRPr="66ABE3AB">
              <w:rPr>
                <w:rFonts w:eastAsia="Times New Roman"/>
                <w:sz w:val="26"/>
                <w:szCs w:val="26"/>
              </w:rPr>
              <w:t>enum</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70717E16" w14:textId="4C558F3C" w:rsidR="66ABE3AB" w:rsidRDefault="66ABE3AB" w:rsidP="00D01B3C">
            <w:pPr>
              <w:spacing w:line="360" w:lineRule="auto"/>
              <w:jc w:val="center"/>
            </w:pPr>
            <w:r w:rsidRPr="66ABE3AB">
              <w:rPr>
                <w:rFonts w:eastAsia="Times New Roman"/>
                <w:sz w:val="26"/>
                <w:szCs w:val="26"/>
              </w:rPr>
              <w:t xml:space="preserve"> </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225E3D64" w14:textId="043FD624" w:rsidR="66ABE3AB" w:rsidRDefault="66ABE3AB" w:rsidP="00D01B3C">
            <w:pPr>
              <w:spacing w:line="360" w:lineRule="auto"/>
            </w:pPr>
            <w:r w:rsidRPr="66ABE3AB">
              <w:rPr>
                <w:rFonts w:eastAsia="Times New Roman"/>
                <w:sz w:val="26"/>
                <w:szCs w:val="26"/>
              </w:rPr>
              <w:t xml:space="preserve"> </w:t>
            </w:r>
          </w:p>
        </w:tc>
      </w:tr>
      <w:tr w:rsidR="66ABE3AB" w14:paraId="346934CB"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508E1BE3" w14:textId="66FD8CE9" w:rsidR="66ABE3AB" w:rsidRDefault="66ABE3AB" w:rsidP="00D01B3C">
            <w:pPr>
              <w:spacing w:line="360" w:lineRule="auto"/>
            </w:pPr>
            <w:r w:rsidRPr="66ABE3AB">
              <w:rPr>
                <w:rFonts w:eastAsia="Times New Roman"/>
                <w:sz w:val="26"/>
                <w:szCs w:val="26"/>
              </w:rPr>
              <w:t>user fullname</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2E1F3ED6" w14:textId="05726849" w:rsidR="66ABE3AB" w:rsidRDefault="66ABE3AB" w:rsidP="00D01B3C">
            <w:pPr>
              <w:spacing w:line="360" w:lineRule="auto"/>
            </w:pPr>
            <w:r w:rsidRPr="66ABE3AB">
              <w:rPr>
                <w:rFonts w:eastAsia="Times New Roman"/>
                <w:sz w:val="26"/>
                <w:szCs w:val="26"/>
              </w:rPr>
              <w:t>Tên người dùng hiển thị</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088EF499" w14:textId="5F4AED4C" w:rsidR="66ABE3AB" w:rsidRDefault="66ABE3AB" w:rsidP="00D01B3C">
            <w:pPr>
              <w:spacing w:line="360" w:lineRule="auto"/>
            </w:pPr>
            <w:r w:rsidRPr="66ABE3AB">
              <w:rPr>
                <w:rFonts w:eastAsia="Times New Roman"/>
                <w:sz w:val="26"/>
                <w:szCs w:val="26"/>
              </w:rPr>
              <w:t>string</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6423A31C" w14:textId="177269C0" w:rsidR="66ABE3AB" w:rsidRDefault="66ABE3AB" w:rsidP="00D01B3C">
            <w:pPr>
              <w:spacing w:line="360" w:lineRule="auto"/>
              <w:jc w:val="center"/>
            </w:pPr>
            <w:r w:rsidRPr="66ABE3AB">
              <w:rPr>
                <w:rFonts w:eastAsia="Times New Roman"/>
                <w:sz w:val="26"/>
                <w:szCs w:val="26"/>
              </w:rPr>
              <w:t>100</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7EA520F3" w14:textId="725D32D0" w:rsidR="66ABE3AB" w:rsidRDefault="66ABE3AB" w:rsidP="00D01B3C">
            <w:pPr>
              <w:spacing w:line="360" w:lineRule="auto"/>
            </w:pPr>
            <w:r w:rsidRPr="66ABE3AB">
              <w:rPr>
                <w:rFonts w:eastAsia="Times New Roman"/>
                <w:sz w:val="26"/>
                <w:szCs w:val="26"/>
              </w:rPr>
              <w:t xml:space="preserve"> </w:t>
            </w:r>
          </w:p>
        </w:tc>
      </w:tr>
      <w:tr w:rsidR="66ABE3AB" w14:paraId="49AA1E73"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6A0BC6AA" w14:textId="2F6EAED6" w:rsidR="66ABE3AB" w:rsidRDefault="66ABE3AB" w:rsidP="00D01B3C">
            <w:pPr>
              <w:spacing w:line="360" w:lineRule="auto"/>
            </w:pPr>
            <w:r w:rsidRPr="66ABE3AB">
              <w:rPr>
                <w:rFonts w:eastAsia="Times New Roman"/>
                <w:sz w:val="26"/>
                <w:szCs w:val="26"/>
              </w:rPr>
              <w:t>email</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46999B7A" w14:textId="5C43A5BD" w:rsidR="66ABE3AB" w:rsidRDefault="66ABE3AB" w:rsidP="00D01B3C">
            <w:pPr>
              <w:spacing w:line="360" w:lineRule="auto"/>
            </w:pPr>
            <w:r w:rsidRPr="66ABE3AB">
              <w:rPr>
                <w:rFonts w:eastAsia="Times New Roman"/>
                <w:sz w:val="26"/>
                <w:szCs w:val="26"/>
              </w:rPr>
              <w:t>Email của người dùng</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3BCE1A37" w14:textId="27DBD9FD" w:rsidR="66ABE3AB" w:rsidRDefault="66ABE3AB" w:rsidP="00D01B3C">
            <w:pPr>
              <w:spacing w:line="360" w:lineRule="auto"/>
            </w:pPr>
            <w:r w:rsidRPr="66ABE3AB">
              <w:rPr>
                <w:rFonts w:eastAsia="Times New Roman"/>
                <w:sz w:val="26"/>
                <w:szCs w:val="26"/>
              </w:rPr>
              <w:t>string</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327D6689" w14:textId="02D613E4" w:rsidR="66ABE3AB" w:rsidRDefault="66ABE3AB" w:rsidP="00D01B3C">
            <w:pPr>
              <w:spacing w:line="360" w:lineRule="auto"/>
              <w:jc w:val="center"/>
            </w:pPr>
            <w:r w:rsidRPr="66ABE3AB">
              <w:rPr>
                <w:rFonts w:eastAsia="Times New Roman"/>
                <w:sz w:val="26"/>
                <w:szCs w:val="26"/>
              </w:rPr>
              <w:t>100</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41288A59" w14:textId="752CD946" w:rsidR="66ABE3AB" w:rsidRDefault="66ABE3AB" w:rsidP="00D01B3C">
            <w:pPr>
              <w:spacing w:line="360" w:lineRule="auto"/>
            </w:pPr>
            <w:r w:rsidRPr="66ABE3AB">
              <w:rPr>
                <w:rFonts w:eastAsia="Times New Roman"/>
                <w:sz w:val="26"/>
                <w:szCs w:val="26"/>
              </w:rPr>
              <w:t xml:space="preserve"> </w:t>
            </w:r>
          </w:p>
        </w:tc>
      </w:tr>
      <w:tr w:rsidR="66ABE3AB" w14:paraId="6268093F"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79FBF7E2" w14:textId="09666B0E" w:rsidR="66ABE3AB" w:rsidRDefault="66ABE3AB" w:rsidP="00D01B3C">
            <w:pPr>
              <w:spacing w:line="360" w:lineRule="auto"/>
            </w:pPr>
            <w:r w:rsidRPr="66ABE3AB">
              <w:rPr>
                <w:rFonts w:eastAsia="Times New Roman"/>
                <w:sz w:val="26"/>
                <w:szCs w:val="26"/>
              </w:rPr>
              <w:t>category</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4C090169" w14:textId="1550AF21" w:rsidR="66ABE3AB" w:rsidRDefault="66ABE3AB" w:rsidP="00D01B3C">
            <w:pPr>
              <w:spacing w:line="360" w:lineRule="auto"/>
            </w:pPr>
            <w:r w:rsidRPr="66ABE3AB">
              <w:rPr>
                <w:rFonts w:eastAsia="Times New Roman"/>
                <w:sz w:val="26"/>
                <w:szCs w:val="26"/>
                <w:lang w:val="vi"/>
              </w:rPr>
              <w:t>Nhóm danh mục khóa học</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0C927952" w14:textId="0670F891" w:rsidR="66ABE3AB" w:rsidRDefault="66ABE3AB" w:rsidP="00D01B3C">
            <w:pPr>
              <w:spacing w:line="360" w:lineRule="auto"/>
            </w:pPr>
            <w:r w:rsidRPr="66ABE3AB">
              <w:rPr>
                <w:rFonts w:eastAsia="Times New Roman"/>
                <w:sz w:val="26"/>
                <w:szCs w:val="26"/>
                <w:lang w:val="vi"/>
              </w:rPr>
              <w:t>category:</w:t>
            </w:r>
            <w:r>
              <w:br/>
            </w:r>
            <w:r w:rsidRPr="66ABE3AB">
              <w:rPr>
                <w:rFonts w:eastAsia="Times New Roman"/>
                <w:sz w:val="26"/>
                <w:szCs w:val="26"/>
                <w:lang w:val="vi"/>
              </w:rPr>
              <w:t xml:space="preserve"> - </w:t>
            </w:r>
            <w:r w:rsidRPr="66ABE3AB">
              <w:rPr>
                <w:rFonts w:eastAsia="Times New Roman"/>
                <w:sz w:val="26"/>
                <w:szCs w:val="26"/>
              </w:rPr>
              <w:t xml:space="preserve">category </w:t>
            </w:r>
            <w:r w:rsidRPr="66ABE3AB">
              <w:rPr>
                <w:rFonts w:eastAsia="Times New Roman"/>
                <w:sz w:val="26"/>
                <w:szCs w:val="26"/>
                <w:lang w:val="vi"/>
              </w:rPr>
              <w:t>name</w:t>
            </w:r>
            <w:r>
              <w:br/>
            </w:r>
            <w:r w:rsidRPr="66ABE3AB">
              <w:rPr>
                <w:rFonts w:eastAsia="Times New Roman"/>
                <w:sz w:val="26"/>
                <w:szCs w:val="26"/>
                <w:lang w:val="vi"/>
              </w:rPr>
              <w:t xml:space="preserve"> - </w:t>
            </w:r>
            <w:r w:rsidRPr="66ABE3AB">
              <w:rPr>
                <w:rFonts w:eastAsia="Times New Roman"/>
                <w:sz w:val="26"/>
                <w:szCs w:val="26"/>
              </w:rPr>
              <w:t xml:space="preserve">category </w:t>
            </w:r>
            <w:r w:rsidRPr="66ABE3AB">
              <w:rPr>
                <w:rFonts w:eastAsia="Times New Roman"/>
                <w:sz w:val="26"/>
                <w:szCs w:val="26"/>
                <w:lang w:val="vi"/>
              </w:rPr>
              <w:t>description</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443CEC2E" w14:textId="7ABFDC0E" w:rsidR="66ABE3AB" w:rsidRDefault="66ABE3AB" w:rsidP="00D01B3C">
            <w:pPr>
              <w:spacing w:line="360" w:lineRule="auto"/>
              <w:jc w:val="center"/>
            </w:pPr>
            <w:r w:rsidRPr="66ABE3AB">
              <w:rPr>
                <w:rFonts w:eastAsia="Times New Roman"/>
                <w:sz w:val="26"/>
                <w:szCs w:val="26"/>
              </w:rPr>
              <w:t xml:space="preserve"> </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1FE1324B" w14:textId="506F734B" w:rsidR="66ABE3AB" w:rsidRDefault="66ABE3AB" w:rsidP="00D01B3C">
            <w:pPr>
              <w:spacing w:line="360" w:lineRule="auto"/>
            </w:pPr>
            <w:r w:rsidRPr="66ABE3AB">
              <w:rPr>
                <w:rFonts w:eastAsia="Times New Roman"/>
                <w:sz w:val="26"/>
                <w:szCs w:val="26"/>
              </w:rPr>
              <w:t>Đối tượng</w:t>
            </w:r>
          </w:p>
        </w:tc>
      </w:tr>
      <w:tr w:rsidR="66ABE3AB" w14:paraId="62C7B792"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67763CDA" w14:textId="1779FB7D" w:rsidR="66ABE3AB" w:rsidRDefault="66ABE3AB" w:rsidP="00D01B3C">
            <w:pPr>
              <w:spacing w:line="360" w:lineRule="auto"/>
            </w:pPr>
            <w:r w:rsidRPr="66ABE3AB">
              <w:rPr>
                <w:rFonts w:eastAsia="Times New Roman"/>
                <w:sz w:val="26"/>
                <w:szCs w:val="26"/>
              </w:rPr>
              <w:t>category name</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063F651E" w14:textId="772DEF1D" w:rsidR="66ABE3AB" w:rsidRDefault="66ABE3AB" w:rsidP="00D01B3C">
            <w:pPr>
              <w:spacing w:line="360" w:lineRule="auto"/>
            </w:pPr>
            <w:r w:rsidRPr="66ABE3AB">
              <w:rPr>
                <w:rFonts w:eastAsia="Times New Roman"/>
                <w:sz w:val="26"/>
                <w:szCs w:val="26"/>
                <w:lang w:val="vi"/>
              </w:rPr>
              <w:t>Tên danh mục</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4DC5ACCA" w14:textId="1C63956C" w:rsidR="66ABE3AB" w:rsidRDefault="66ABE3AB" w:rsidP="00D01B3C">
            <w:pPr>
              <w:spacing w:line="360" w:lineRule="auto"/>
            </w:pPr>
            <w:r w:rsidRPr="66ABE3AB">
              <w:rPr>
                <w:rFonts w:eastAsia="Times New Roman"/>
                <w:sz w:val="26"/>
                <w:szCs w:val="26"/>
              </w:rPr>
              <w:t>string</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1A2DC40A" w14:textId="3413799D" w:rsidR="66ABE3AB" w:rsidRDefault="66ABE3AB" w:rsidP="00D01B3C">
            <w:pPr>
              <w:spacing w:line="360" w:lineRule="auto"/>
              <w:jc w:val="center"/>
            </w:pPr>
            <w:r w:rsidRPr="66ABE3AB">
              <w:rPr>
                <w:rFonts w:eastAsia="Times New Roman"/>
                <w:sz w:val="26"/>
                <w:szCs w:val="26"/>
              </w:rPr>
              <w:t>100</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3EC2564E" w14:textId="0E4820DB" w:rsidR="66ABE3AB" w:rsidRDefault="66ABE3AB" w:rsidP="00D01B3C">
            <w:pPr>
              <w:spacing w:line="360" w:lineRule="auto"/>
            </w:pPr>
            <w:r w:rsidRPr="66ABE3AB">
              <w:rPr>
                <w:rFonts w:eastAsia="Times New Roman"/>
                <w:sz w:val="26"/>
                <w:szCs w:val="26"/>
              </w:rPr>
              <w:t xml:space="preserve"> </w:t>
            </w:r>
          </w:p>
        </w:tc>
      </w:tr>
      <w:tr w:rsidR="66ABE3AB" w14:paraId="6780B8CE"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495D5368" w14:textId="5DD6C775" w:rsidR="66ABE3AB" w:rsidRDefault="66ABE3AB" w:rsidP="00D01B3C">
            <w:pPr>
              <w:spacing w:line="360" w:lineRule="auto"/>
            </w:pPr>
            <w:r w:rsidRPr="66ABE3AB">
              <w:rPr>
                <w:rFonts w:eastAsia="Times New Roman"/>
                <w:sz w:val="26"/>
                <w:szCs w:val="26"/>
              </w:rPr>
              <w:t xml:space="preserve">category </w:t>
            </w:r>
            <w:r w:rsidRPr="66ABE3AB">
              <w:rPr>
                <w:rFonts w:eastAsia="Times New Roman"/>
                <w:sz w:val="26"/>
                <w:szCs w:val="26"/>
                <w:lang w:val="vi"/>
              </w:rPr>
              <w:t>description</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752FB5B6" w14:textId="124B1470" w:rsidR="66ABE3AB" w:rsidRDefault="66ABE3AB" w:rsidP="00D01B3C">
            <w:pPr>
              <w:spacing w:line="360" w:lineRule="auto"/>
            </w:pPr>
            <w:r w:rsidRPr="66ABE3AB">
              <w:rPr>
                <w:rFonts w:eastAsia="Times New Roman"/>
                <w:sz w:val="26"/>
                <w:szCs w:val="26"/>
                <w:lang w:val="vi"/>
              </w:rPr>
              <w:t>Mô tả danh mục</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4D51F789" w14:textId="323327F9" w:rsidR="66ABE3AB" w:rsidRDefault="66ABE3AB" w:rsidP="00D01B3C">
            <w:pPr>
              <w:spacing w:line="360" w:lineRule="auto"/>
            </w:pPr>
            <w:r w:rsidRPr="66ABE3AB">
              <w:rPr>
                <w:rFonts w:eastAsia="Times New Roman"/>
                <w:sz w:val="26"/>
                <w:szCs w:val="26"/>
              </w:rPr>
              <w:t>string</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23D9067C" w14:textId="21F99236" w:rsidR="66ABE3AB" w:rsidRDefault="66ABE3AB" w:rsidP="00D01B3C">
            <w:pPr>
              <w:spacing w:line="360" w:lineRule="auto"/>
              <w:jc w:val="center"/>
            </w:pPr>
            <w:r w:rsidRPr="66ABE3AB">
              <w:rPr>
                <w:rFonts w:eastAsia="Times New Roman"/>
                <w:sz w:val="26"/>
                <w:szCs w:val="26"/>
              </w:rPr>
              <w:t xml:space="preserve"> </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0DF55597" w14:textId="252E0EB5" w:rsidR="66ABE3AB" w:rsidRDefault="66ABE3AB" w:rsidP="00D01B3C">
            <w:pPr>
              <w:spacing w:line="360" w:lineRule="auto"/>
            </w:pPr>
            <w:r w:rsidRPr="66ABE3AB">
              <w:rPr>
                <w:rFonts w:eastAsia="Times New Roman"/>
                <w:sz w:val="26"/>
                <w:szCs w:val="26"/>
              </w:rPr>
              <w:t xml:space="preserve"> </w:t>
            </w:r>
          </w:p>
        </w:tc>
      </w:tr>
      <w:tr w:rsidR="66ABE3AB" w14:paraId="39199079"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7B5C1EB5" w14:textId="5E4AA813" w:rsidR="66ABE3AB" w:rsidRDefault="66ABE3AB" w:rsidP="00D01B3C">
            <w:pPr>
              <w:spacing w:line="360" w:lineRule="auto"/>
            </w:pPr>
            <w:r w:rsidRPr="66ABE3AB">
              <w:rPr>
                <w:rFonts w:eastAsia="Times New Roman"/>
                <w:sz w:val="26"/>
                <w:szCs w:val="26"/>
              </w:rPr>
              <w:t>course</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12ED9FA4" w14:textId="1D8AF505" w:rsidR="66ABE3AB" w:rsidRDefault="66ABE3AB" w:rsidP="00D01B3C">
            <w:pPr>
              <w:spacing w:line="360" w:lineRule="auto"/>
            </w:pPr>
            <w:r w:rsidRPr="66ABE3AB">
              <w:rPr>
                <w:rFonts w:eastAsia="Times New Roman"/>
                <w:sz w:val="26"/>
                <w:szCs w:val="26"/>
                <w:lang w:val="vi"/>
              </w:rPr>
              <w:t>Khóa học thuộc danh mục</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1EE6DCB7" w14:textId="165FE465" w:rsidR="66ABE3AB" w:rsidRDefault="66ABE3AB" w:rsidP="00D01B3C">
            <w:pPr>
              <w:spacing w:line="360" w:lineRule="auto"/>
            </w:pPr>
            <w:r w:rsidRPr="66ABE3AB">
              <w:rPr>
                <w:rFonts w:eastAsia="Times New Roman"/>
                <w:sz w:val="26"/>
                <w:szCs w:val="26"/>
                <w:lang w:val="vi"/>
              </w:rPr>
              <w:t>course:</w:t>
            </w:r>
            <w:r>
              <w:br/>
            </w:r>
            <w:r w:rsidRPr="66ABE3AB">
              <w:rPr>
                <w:rFonts w:eastAsia="Times New Roman"/>
                <w:sz w:val="26"/>
                <w:szCs w:val="26"/>
                <w:lang w:val="vi"/>
              </w:rPr>
              <w:t xml:space="preserve"> - </w:t>
            </w:r>
            <w:r w:rsidRPr="66ABE3AB">
              <w:rPr>
                <w:rFonts w:eastAsia="Times New Roman"/>
                <w:sz w:val="26"/>
                <w:szCs w:val="26"/>
              </w:rPr>
              <w:t>course name</w:t>
            </w:r>
            <w:r>
              <w:br/>
            </w:r>
            <w:r w:rsidRPr="66ABE3AB">
              <w:rPr>
                <w:rFonts w:eastAsia="Times New Roman"/>
                <w:sz w:val="26"/>
                <w:szCs w:val="26"/>
                <w:lang w:val="vi"/>
              </w:rPr>
              <w:t xml:space="preserve"> - </w:t>
            </w:r>
            <w:r w:rsidRPr="66ABE3AB">
              <w:rPr>
                <w:rFonts w:eastAsia="Times New Roman"/>
                <w:sz w:val="26"/>
                <w:szCs w:val="26"/>
              </w:rPr>
              <w:t xml:space="preserve">course </w:t>
            </w:r>
            <w:r w:rsidRPr="66ABE3AB">
              <w:rPr>
                <w:rFonts w:eastAsia="Times New Roman"/>
                <w:sz w:val="26"/>
                <w:szCs w:val="26"/>
                <w:lang w:val="vi"/>
              </w:rPr>
              <w:lastRenderedPageBreak/>
              <w:t>description</w:t>
            </w:r>
            <w:r>
              <w:br/>
            </w:r>
            <w:r w:rsidRPr="66ABE3AB">
              <w:rPr>
                <w:rFonts w:eastAsia="Times New Roman"/>
                <w:sz w:val="26"/>
                <w:szCs w:val="26"/>
                <w:lang w:val="vi"/>
              </w:rPr>
              <w:t xml:space="preserve"> - category</w:t>
            </w:r>
            <w:r>
              <w:br/>
            </w:r>
            <w:r w:rsidRPr="66ABE3AB">
              <w:rPr>
                <w:rFonts w:eastAsia="Times New Roman"/>
                <w:sz w:val="26"/>
                <w:szCs w:val="26"/>
                <w:lang w:val="vi"/>
              </w:rPr>
              <w:t xml:space="preserve"> - instructor</w:t>
            </w:r>
            <w:r>
              <w:br/>
            </w:r>
            <w:r w:rsidRPr="66ABE3AB">
              <w:rPr>
                <w:rFonts w:eastAsia="Times New Roman"/>
                <w:sz w:val="26"/>
                <w:szCs w:val="26"/>
                <w:lang w:val="vi"/>
              </w:rPr>
              <w:t xml:space="preserve"> - price</w:t>
            </w:r>
            <w:r>
              <w:br/>
            </w:r>
            <w:r w:rsidRPr="66ABE3AB">
              <w:rPr>
                <w:rFonts w:eastAsia="Times New Roman"/>
                <w:sz w:val="26"/>
                <w:szCs w:val="26"/>
                <w:lang w:val="vi"/>
              </w:rPr>
              <w:t xml:space="preserve"> - status</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7A766F3C" w14:textId="34BF60D9" w:rsidR="66ABE3AB" w:rsidRDefault="66ABE3AB" w:rsidP="00D01B3C">
            <w:pPr>
              <w:spacing w:line="360" w:lineRule="auto"/>
              <w:jc w:val="center"/>
            </w:pPr>
            <w:r w:rsidRPr="66ABE3AB">
              <w:rPr>
                <w:rFonts w:eastAsia="Times New Roman"/>
                <w:sz w:val="26"/>
                <w:szCs w:val="26"/>
              </w:rPr>
              <w:lastRenderedPageBreak/>
              <w:t xml:space="preserve"> </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4807507B" w14:textId="56828C9A" w:rsidR="66ABE3AB" w:rsidRDefault="66ABE3AB" w:rsidP="00D01B3C">
            <w:pPr>
              <w:spacing w:line="360" w:lineRule="auto"/>
            </w:pPr>
            <w:r w:rsidRPr="66ABE3AB">
              <w:rPr>
                <w:rFonts w:eastAsia="Times New Roman"/>
                <w:sz w:val="26"/>
                <w:szCs w:val="26"/>
                <w:lang w:val="vi"/>
              </w:rPr>
              <w:t>Đối tượng</w:t>
            </w:r>
          </w:p>
        </w:tc>
      </w:tr>
      <w:tr w:rsidR="66ABE3AB" w14:paraId="7EA51340"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A3E8A0" w14:textId="5B59A13D" w:rsidR="66ABE3AB" w:rsidRDefault="66ABE3AB" w:rsidP="00D01B3C">
            <w:pPr>
              <w:spacing w:line="360" w:lineRule="auto"/>
            </w:pPr>
            <w:r w:rsidRPr="66ABE3AB">
              <w:rPr>
                <w:rFonts w:eastAsia="Times New Roman"/>
                <w:sz w:val="26"/>
                <w:szCs w:val="26"/>
              </w:rPr>
              <w:t>course name</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CBF6DFF" w14:textId="6477D33D" w:rsidR="66ABE3AB" w:rsidRDefault="66ABE3AB" w:rsidP="00D01B3C">
            <w:pPr>
              <w:spacing w:line="360" w:lineRule="auto"/>
            </w:pPr>
            <w:r w:rsidRPr="66ABE3AB">
              <w:rPr>
                <w:rFonts w:eastAsia="Times New Roman"/>
                <w:sz w:val="26"/>
                <w:szCs w:val="26"/>
                <w:lang w:val="vi"/>
              </w:rPr>
              <w:t>Tên khóa học</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581EEA" w14:textId="48DC0164" w:rsidR="66ABE3AB" w:rsidRDefault="66ABE3AB" w:rsidP="00D01B3C">
            <w:pPr>
              <w:spacing w:line="360" w:lineRule="auto"/>
            </w:pPr>
            <w:r w:rsidRPr="66ABE3AB">
              <w:rPr>
                <w:rFonts w:eastAsia="Times New Roman"/>
                <w:sz w:val="26"/>
                <w:szCs w:val="26"/>
                <w:lang w:val="vi"/>
              </w:rPr>
              <w:t>string</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9D4D8C7" w14:textId="4A42F807" w:rsidR="66ABE3AB" w:rsidRDefault="66ABE3AB" w:rsidP="00D01B3C">
            <w:pPr>
              <w:spacing w:line="360" w:lineRule="auto"/>
              <w:jc w:val="center"/>
            </w:pPr>
            <w:r w:rsidRPr="66ABE3AB">
              <w:rPr>
                <w:rFonts w:eastAsia="Times New Roman"/>
                <w:sz w:val="26"/>
                <w:szCs w:val="26"/>
                <w:lang w:val="vi"/>
              </w:rPr>
              <w:t>255</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002EB72" w14:textId="6137DEFF" w:rsidR="66ABE3AB" w:rsidRDefault="66ABE3AB" w:rsidP="00D01B3C">
            <w:pPr>
              <w:spacing w:line="360" w:lineRule="auto"/>
            </w:pPr>
            <w:r w:rsidRPr="66ABE3AB">
              <w:rPr>
                <w:rFonts w:eastAsia="Times New Roman"/>
                <w:sz w:val="26"/>
                <w:szCs w:val="26"/>
              </w:rPr>
              <w:t xml:space="preserve"> </w:t>
            </w:r>
          </w:p>
        </w:tc>
      </w:tr>
      <w:tr w:rsidR="66ABE3AB" w14:paraId="3DC875F5"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7B8AB57" w14:textId="4BCA9809" w:rsidR="66ABE3AB" w:rsidRDefault="66ABE3AB" w:rsidP="00D01B3C">
            <w:pPr>
              <w:spacing w:line="360" w:lineRule="auto"/>
            </w:pPr>
            <w:r w:rsidRPr="66ABE3AB">
              <w:rPr>
                <w:rFonts w:eastAsia="Times New Roman"/>
                <w:sz w:val="26"/>
                <w:szCs w:val="26"/>
              </w:rPr>
              <w:t xml:space="preserve">course </w:t>
            </w:r>
            <w:r w:rsidRPr="66ABE3AB">
              <w:rPr>
                <w:rFonts w:eastAsia="Times New Roman"/>
                <w:sz w:val="26"/>
                <w:szCs w:val="26"/>
                <w:lang w:val="vi"/>
              </w:rPr>
              <w:t>description</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20F3D96" w14:textId="02BA8692" w:rsidR="66ABE3AB" w:rsidRDefault="66ABE3AB" w:rsidP="00D01B3C">
            <w:pPr>
              <w:spacing w:line="360" w:lineRule="auto"/>
            </w:pPr>
            <w:r w:rsidRPr="66ABE3AB">
              <w:rPr>
                <w:rFonts w:eastAsia="Times New Roman"/>
                <w:sz w:val="26"/>
                <w:szCs w:val="26"/>
                <w:lang w:val="vi"/>
              </w:rPr>
              <w:t>Mô tả khóa học</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E63CF8" w14:textId="07041508" w:rsidR="66ABE3AB" w:rsidRDefault="66ABE3AB" w:rsidP="00D01B3C">
            <w:pPr>
              <w:spacing w:line="360" w:lineRule="auto"/>
            </w:pPr>
            <w:r w:rsidRPr="66ABE3AB">
              <w:rPr>
                <w:rFonts w:eastAsia="Times New Roman"/>
                <w:sz w:val="26"/>
                <w:szCs w:val="26"/>
                <w:lang w:val="vi"/>
              </w:rPr>
              <w:t>text</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6ECD84F" w14:textId="367F42D6" w:rsidR="66ABE3AB" w:rsidRDefault="66ABE3AB" w:rsidP="00D01B3C">
            <w:pPr>
              <w:spacing w:line="360" w:lineRule="auto"/>
              <w:jc w:val="center"/>
            </w:pPr>
            <w:r w:rsidRPr="66ABE3AB">
              <w:rPr>
                <w:rFonts w:eastAsia="Times New Roman"/>
                <w:sz w:val="26"/>
                <w:szCs w:val="26"/>
              </w:rPr>
              <w:t xml:space="preserve"> </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B1840A" w14:textId="321A1CA2" w:rsidR="66ABE3AB" w:rsidRDefault="66ABE3AB" w:rsidP="00D01B3C">
            <w:pPr>
              <w:spacing w:line="360" w:lineRule="auto"/>
            </w:pPr>
            <w:r w:rsidRPr="66ABE3AB">
              <w:rPr>
                <w:rFonts w:eastAsia="Times New Roman"/>
                <w:sz w:val="26"/>
                <w:szCs w:val="26"/>
              </w:rPr>
              <w:t xml:space="preserve"> </w:t>
            </w:r>
          </w:p>
        </w:tc>
      </w:tr>
      <w:tr w:rsidR="66ABE3AB" w14:paraId="6E454B5A"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A49EF64" w14:textId="66E7B3BD" w:rsidR="66ABE3AB" w:rsidRDefault="66ABE3AB" w:rsidP="00D01B3C">
            <w:pPr>
              <w:spacing w:line="360" w:lineRule="auto"/>
            </w:pPr>
            <w:r w:rsidRPr="66ABE3AB">
              <w:rPr>
                <w:rFonts w:eastAsia="Times New Roman"/>
                <w:sz w:val="26"/>
                <w:szCs w:val="26"/>
                <w:lang w:val="vi"/>
              </w:rPr>
              <w:t>category</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B0D6FC" w14:textId="6D7B9085" w:rsidR="66ABE3AB" w:rsidRDefault="66ABE3AB" w:rsidP="00D01B3C">
            <w:pPr>
              <w:spacing w:line="360" w:lineRule="auto"/>
            </w:pPr>
            <w:r w:rsidRPr="66ABE3AB">
              <w:rPr>
                <w:rFonts w:eastAsia="Times New Roman"/>
                <w:sz w:val="26"/>
                <w:szCs w:val="26"/>
                <w:lang w:val="vi"/>
              </w:rPr>
              <w:t>Danh mục khóa học</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F6691D9" w14:textId="3738C30B" w:rsidR="66ABE3AB" w:rsidRDefault="66ABE3AB" w:rsidP="00D01B3C">
            <w:pPr>
              <w:spacing w:line="360" w:lineRule="auto"/>
            </w:pPr>
            <w:r w:rsidRPr="66ABE3AB">
              <w:rPr>
                <w:rFonts w:eastAsia="Times New Roman"/>
                <w:sz w:val="26"/>
                <w:szCs w:val="26"/>
              </w:rPr>
              <w:t>string</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4BF9D5" w14:textId="5E6918CA" w:rsidR="66ABE3AB" w:rsidRDefault="66ABE3AB" w:rsidP="00D01B3C">
            <w:pPr>
              <w:spacing w:line="360" w:lineRule="auto"/>
              <w:jc w:val="center"/>
            </w:pPr>
            <w:r w:rsidRPr="66ABE3AB">
              <w:rPr>
                <w:rFonts w:eastAsia="Times New Roman"/>
                <w:sz w:val="26"/>
                <w:szCs w:val="26"/>
              </w:rPr>
              <w:t>100</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F6B8B6C" w14:textId="27BB64BC" w:rsidR="66ABE3AB" w:rsidRDefault="66ABE3AB" w:rsidP="00D01B3C">
            <w:pPr>
              <w:spacing w:line="360" w:lineRule="auto"/>
            </w:pPr>
            <w:r w:rsidRPr="66ABE3AB">
              <w:rPr>
                <w:rFonts w:eastAsia="Times New Roman"/>
                <w:sz w:val="26"/>
                <w:szCs w:val="26"/>
              </w:rPr>
              <w:t xml:space="preserve"> </w:t>
            </w:r>
          </w:p>
        </w:tc>
      </w:tr>
      <w:tr w:rsidR="66ABE3AB" w14:paraId="06F05BAB"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5345BE3" w14:textId="3F069A79" w:rsidR="66ABE3AB" w:rsidRDefault="66ABE3AB" w:rsidP="00D01B3C">
            <w:pPr>
              <w:spacing w:line="360" w:lineRule="auto"/>
            </w:pPr>
            <w:r w:rsidRPr="66ABE3AB">
              <w:rPr>
                <w:rFonts w:eastAsia="Times New Roman"/>
                <w:sz w:val="26"/>
                <w:szCs w:val="26"/>
                <w:lang w:val="vi"/>
              </w:rPr>
              <w:t>instructor</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0B59886" w14:textId="448F658F" w:rsidR="66ABE3AB" w:rsidRDefault="66ABE3AB" w:rsidP="00D01B3C">
            <w:pPr>
              <w:spacing w:line="360" w:lineRule="auto"/>
            </w:pPr>
            <w:r w:rsidRPr="66ABE3AB">
              <w:rPr>
                <w:rFonts w:eastAsia="Times New Roman"/>
                <w:sz w:val="26"/>
                <w:szCs w:val="26"/>
                <w:lang w:val="vi"/>
              </w:rPr>
              <w:t>Giảng viên phụ trách</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0A0BB9E" w14:textId="4A973404" w:rsidR="66ABE3AB" w:rsidRDefault="66ABE3AB" w:rsidP="00D01B3C">
            <w:pPr>
              <w:spacing w:line="360" w:lineRule="auto"/>
            </w:pPr>
            <w:r w:rsidRPr="66ABE3AB">
              <w:rPr>
                <w:rFonts w:eastAsia="Times New Roman"/>
                <w:sz w:val="26"/>
                <w:szCs w:val="26"/>
              </w:rPr>
              <w:t>string</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A2CB66F" w14:textId="18B51A40" w:rsidR="66ABE3AB" w:rsidRDefault="66ABE3AB" w:rsidP="00D01B3C">
            <w:pPr>
              <w:spacing w:line="360" w:lineRule="auto"/>
              <w:jc w:val="center"/>
            </w:pPr>
            <w:r w:rsidRPr="66ABE3AB">
              <w:rPr>
                <w:rFonts w:eastAsia="Times New Roman"/>
                <w:sz w:val="26"/>
                <w:szCs w:val="26"/>
              </w:rPr>
              <w:t>255</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EF77EA4" w14:textId="1362E929" w:rsidR="66ABE3AB" w:rsidRDefault="66ABE3AB" w:rsidP="00D01B3C">
            <w:pPr>
              <w:spacing w:line="360" w:lineRule="auto"/>
            </w:pPr>
            <w:r w:rsidRPr="66ABE3AB">
              <w:rPr>
                <w:rFonts w:eastAsia="Times New Roman"/>
                <w:sz w:val="26"/>
                <w:szCs w:val="26"/>
              </w:rPr>
              <w:t xml:space="preserve"> </w:t>
            </w:r>
          </w:p>
        </w:tc>
      </w:tr>
      <w:tr w:rsidR="66ABE3AB" w14:paraId="306445B2"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793F45" w14:textId="405E08ED" w:rsidR="66ABE3AB" w:rsidRDefault="66ABE3AB" w:rsidP="00D01B3C">
            <w:pPr>
              <w:spacing w:line="360" w:lineRule="auto"/>
            </w:pPr>
            <w:r w:rsidRPr="66ABE3AB">
              <w:rPr>
                <w:rFonts w:eastAsia="Times New Roman"/>
                <w:sz w:val="26"/>
                <w:szCs w:val="26"/>
                <w:lang w:val="vi"/>
              </w:rPr>
              <w:t>price</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D212479" w14:textId="40AA6697" w:rsidR="66ABE3AB" w:rsidRDefault="66ABE3AB" w:rsidP="00D01B3C">
            <w:pPr>
              <w:spacing w:line="360" w:lineRule="auto"/>
            </w:pPr>
            <w:r w:rsidRPr="66ABE3AB">
              <w:rPr>
                <w:rFonts w:eastAsia="Times New Roman"/>
                <w:sz w:val="26"/>
                <w:szCs w:val="26"/>
                <w:lang w:val="vi"/>
              </w:rPr>
              <w:t>Giá khóa học</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657BFE6" w14:textId="627CF573" w:rsidR="66ABE3AB" w:rsidRDefault="66ABE3AB" w:rsidP="00D01B3C">
            <w:pPr>
              <w:spacing w:line="360" w:lineRule="auto"/>
            </w:pPr>
            <w:r w:rsidRPr="66ABE3AB">
              <w:rPr>
                <w:rFonts w:eastAsia="Times New Roman"/>
                <w:sz w:val="26"/>
                <w:szCs w:val="26"/>
                <w:lang w:val="vi"/>
              </w:rPr>
              <w:t>decimal(10,2)</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2ABC1B8" w14:textId="2A87526B" w:rsidR="66ABE3AB" w:rsidRDefault="66ABE3AB" w:rsidP="00D01B3C">
            <w:pPr>
              <w:spacing w:line="360" w:lineRule="auto"/>
              <w:jc w:val="center"/>
            </w:pPr>
            <w:r w:rsidRPr="66ABE3AB">
              <w:rPr>
                <w:rFonts w:eastAsia="Times New Roman"/>
                <w:sz w:val="26"/>
                <w:szCs w:val="26"/>
              </w:rPr>
              <w:t xml:space="preserve"> </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7D39071" w14:textId="24FB22B0" w:rsidR="66ABE3AB" w:rsidRDefault="66ABE3AB" w:rsidP="00D01B3C">
            <w:pPr>
              <w:spacing w:line="360" w:lineRule="auto"/>
            </w:pPr>
            <w:r w:rsidRPr="66ABE3AB">
              <w:rPr>
                <w:rFonts w:eastAsia="Times New Roman"/>
                <w:sz w:val="26"/>
                <w:szCs w:val="26"/>
              </w:rPr>
              <w:t xml:space="preserve"> </w:t>
            </w:r>
          </w:p>
        </w:tc>
      </w:tr>
      <w:tr w:rsidR="66ABE3AB" w14:paraId="0AECB779"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07C284C" w14:textId="004AEF21" w:rsidR="66ABE3AB" w:rsidRDefault="66ABE3AB" w:rsidP="00D01B3C">
            <w:pPr>
              <w:spacing w:line="360" w:lineRule="auto"/>
            </w:pPr>
            <w:r w:rsidRPr="66ABE3AB">
              <w:rPr>
                <w:rFonts w:eastAsia="Times New Roman"/>
                <w:sz w:val="26"/>
                <w:szCs w:val="26"/>
                <w:lang w:val="vi"/>
              </w:rPr>
              <w:t>status</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87F0B0D" w14:textId="25567E34" w:rsidR="66ABE3AB" w:rsidRDefault="66ABE3AB" w:rsidP="00D01B3C">
            <w:pPr>
              <w:spacing w:line="360" w:lineRule="auto"/>
            </w:pPr>
            <w:r w:rsidRPr="66ABE3AB">
              <w:rPr>
                <w:rFonts w:eastAsia="Times New Roman"/>
                <w:sz w:val="26"/>
                <w:szCs w:val="26"/>
                <w:lang w:val="vi"/>
              </w:rPr>
              <w:t>Trạng thái khóa học</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24566CC" w14:textId="5CCC7FDB" w:rsidR="66ABE3AB" w:rsidRDefault="66ABE3AB" w:rsidP="00D01B3C">
            <w:pPr>
              <w:spacing w:line="360" w:lineRule="auto"/>
            </w:pPr>
            <w:r w:rsidRPr="66ABE3AB">
              <w:rPr>
                <w:rFonts w:eastAsia="Times New Roman"/>
                <w:sz w:val="26"/>
                <w:szCs w:val="26"/>
                <w:lang w:val="vi"/>
              </w:rPr>
              <w:t>enum</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45946A1" w14:textId="392A09B9" w:rsidR="66ABE3AB" w:rsidRDefault="66ABE3AB" w:rsidP="00D01B3C">
            <w:pPr>
              <w:spacing w:line="360" w:lineRule="auto"/>
              <w:jc w:val="center"/>
            </w:pPr>
            <w:r w:rsidRPr="66ABE3AB">
              <w:rPr>
                <w:rFonts w:eastAsia="Times New Roman"/>
                <w:sz w:val="26"/>
                <w:szCs w:val="26"/>
              </w:rPr>
              <w:t xml:space="preserve"> </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26ECDCB" w14:textId="4CDFD030" w:rsidR="66ABE3AB" w:rsidRDefault="66ABE3AB" w:rsidP="00D01B3C">
            <w:pPr>
              <w:spacing w:line="360" w:lineRule="auto"/>
            </w:pPr>
            <w:r w:rsidRPr="66ABE3AB">
              <w:rPr>
                <w:rFonts w:eastAsia="Times New Roman"/>
                <w:sz w:val="26"/>
                <w:szCs w:val="26"/>
              </w:rPr>
              <w:t xml:space="preserve"> </w:t>
            </w:r>
          </w:p>
        </w:tc>
      </w:tr>
      <w:tr w:rsidR="66ABE3AB" w14:paraId="66EB89B8"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A932F90" w14:textId="5145647E" w:rsidR="66ABE3AB" w:rsidRDefault="66ABE3AB" w:rsidP="00D01B3C">
            <w:pPr>
              <w:spacing w:line="360" w:lineRule="auto"/>
            </w:pPr>
            <w:r w:rsidRPr="66ABE3AB">
              <w:rPr>
                <w:rFonts w:eastAsia="Times New Roman"/>
                <w:sz w:val="26"/>
                <w:szCs w:val="26"/>
                <w:lang w:val="vi"/>
              </w:rPr>
              <w:t>schedule</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87C029D" w14:textId="48E7A5BE" w:rsidR="66ABE3AB" w:rsidRDefault="66ABE3AB" w:rsidP="00D01B3C">
            <w:pPr>
              <w:spacing w:line="360" w:lineRule="auto"/>
            </w:pPr>
            <w:r w:rsidRPr="66ABE3AB">
              <w:rPr>
                <w:rFonts w:eastAsia="Times New Roman"/>
                <w:sz w:val="26"/>
                <w:szCs w:val="26"/>
                <w:lang w:val="vi"/>
              </w:rPr>
              <w:t>Lịch trình học của khóa học</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C9D863A" w14:textId="2EE09B0E" w:rsidR="66ABE3AB" w:rsidRDefault="66ABE3AB" w:rsidP="00D01B3C">
            <w:pPr>
              <w:spacing w:line="360" w:lineRule="auto"/>
            </w:pPr>
            <w:r w:rsidRPr="66ABE3AB">
              <w:rPr>
                <w:rFonts w:eastAsia="Times New Roman"/>
                <w:sz w:val="26"/>
                <w:szCs w:val="26"/>
                <w:lang w:val="vi"/>
              </w:rPr>
              <w:t>schedule:</w:t>
            </w:r>
            <w:r>
              <w:br/>
            </w:r>
            <w:r w:rsidRPr="66ABE3AB">
              <w:rPr>
                <w:rFonts w:eastAsia="Times New Roman"/>
                <w:sz w:val="26"/>
                <w:szCs w:val="26"/>
                <w:lang w:val="vi"/>
              </w:rPr>
              <w:t xml:space="preserve"> - course</w:t>
            </w:r>
            <w:r>
              <w:br/>
            </w:r>
            <w:r w:rsidRPr="66ABE3AB">
              <w:rPr>
                <w:rFonts w:eastAsia="Times New Roman"/>
                <w:sz w:val="26"/>
                <w:szCs w:val="26"/>
                <w:lang w:val="vi"/>
              </w:rPr>
              <w:t xml:space="preserve"> - </w:t>
            </w:r>
            <w:r w:rsidRPr="66ABE3AB">
              <w:rPr>
                <w:rFonts w:eastAsia="Times New Roman"/>
                <w:sz w:val="26"/>
                <w:szCs w:val="26"/>
              </w:rPr>
              <w:t>schedule name</w:t>
            </w:r>
            <w:r>
              <w:br/>
            </w:r>
            <w:r w:rsidRPr="66ABE3AB">
              <w:rPr>
                <w:rFonts w:eastAsia="Times New Roman"/>
                <w:sz w:val="26"/>
                <w:szCs w:val="26"/>
                <w:lang w:val="vi"/>
              </w:rPr>
              <w:t xml:space="preserve"> - start_time</w:t>
            </w:r>
            <w:r>
              <w:br/>
            </w:r>
            <w:r w:rsidRPr="66ABE3AB">
              <w:rPr>
                <w:rFonts w:eastAsia="Times New Roman"/>
                <w:sz w:val="26"/>
                <w:szCs w:val="26"/>
                <w:lang w:val="vi"/>
              </w:rPr>
              <w:t xml:space="preserve"> - end_time</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639610E" w14:textId="7F09A644" w:rsidR="66ABE3AB" w:rsidRDefault="66ABE3AB" w:rsidP="00D01B3C">
            <w:pPr>
              <w:spacing w:line="360" w:lineRule="auto"/>
              <w:jc w:val="center"/>
            </w:pPr>
            <w:r w:rsidRPr="66ABE3AB">
              <w:rPr>
                <w:rFonts w:eastAsia="Times New Roman"/>
                <w:sz w:val="26"/>
                <w:szCs w:val="26"/>
                <w:lang w:val="vi"/>
              </w:rPr>
              <w:t xml:space="preserve"> </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tbl>
            <w:tblPr>
              <w:tblW w:w="0" w:type="auto"/>
              <w:tblLayout w:type="fixed"/>
              <w:tblLook w:val="04A0" w:firstRow="1" w:lastRow="0" w:firstColumn="1" w:lastColumn="0" w:noHBand="0" w:noVBand="1"/>
            </w:tblPr>
            <w:tblGrid>
              <w:gridCol w:w="1378"/>
            </w:tblGrid>
            <w:tr w:rsidR="66ABE3AB" w14:paraId="2CE93C8B" w14:textId="77777777" w:rsidTr="66ABE3AB">
              <w:trPr>
                <w:trHeight w:val="300"/>
              </w:trPr>
              <w:tc>
                <w:tcPr>
                  <w:tcW w:w="1378" w:type="dxa"/>
                  <w:tcMar>
                    <w:top w:w="15" w:type="dxa"/>
                    <w:left w:w="15" w:type="dxa"/>
                    <w:bottom w:w="15" w:type="dxa"/>
                    <w:right w:w="15" w:type="dxa"/>
                  </w:tcMar>
                  <w:vAlign w:val="center"/>
                </w:tcPr>
                <w:p w14:paraId="0ECA92BB" w14:textId="61C03488" w:rsidR="66ABE3AB" w:rsidRDefault="66ABE3AB" w:rsidP="00D01B3C">
                  <w:pPr>
                    <w:spacing w:after="0" w:line="360" w:lineRule="auto"/>
                  </w:pPr>
                </w:p>
              </w:tc>
            </w:tr>
          </w:tbl>
          <w:p w14:paraId="4C1658DD" w14:textId="5FFC8741" w:rsidR="66ABE3AB" w:rsidRDefault="66ABE3AB" w:rsidP="00D01B3C">
            <w:pPr>
              <w:spacing w:line="360" w:lineRule="auto"/>
            </w:pPr>
            <w:r w:rsidRPr="66ABE3AB">
              <w:rPr>
                <w:rFonts w:eastAsia="Times New Roman"/>
                <w:sz w:val="26"/>
                <w:szCs w:val="26"/>
              </w:rPr>
              <w:t xml:space="preserve"> </w:t>
            </w:r>
          </w:p>
          <w:tbl>
            <w:tblPr>
              <w:tblW w:w="0" w:type="auto"/>
              <w:tblLayout w:type="fixed"/>
              <w:tblLook w:val="04A0" w:firstRow="1" w:lastRow="0" w:firstColumn="1" w:lastColumn="0" w:noHBand="0" w:noVBand="1"/>
            </w:tblPr>
            <w:tblGrid>
              <w:gridCol w:w="1378"/>
            </w:tblGrid>
            <w:tr w:rsidR="66ABE3AB" w14:paraId="5E848BF8" w14:textId="77777777" w:rsidTr="66ABE3AB">
              <w:trPr>
                <w:trHeight w:val="300"/>
              </w:trPr>
              <w:tc>
                <w:tcPr>
                  <w:tcW w:w="1378" w:type="dxa"/>
                  <w:tcMar>
                    <w:top w:w="15" w:type="dxa"/>
                    <w:left w:w="15" w:type="dxa"/>
                    <w:bottom w:w="15" w:type="dxa"/>
                    <w:right w:w="15" w:type="dxa"/>
                  </w:tcMar>
                  <w:vAlign w:val="center"/>
                </w:tcPr>
                <w:p w14:paraId="4FD7F629" w14:textId="06B10D76" w:rsidR="66ABE3AB" w:rsidRDefault="66ABE3AB" w:rsidP="00D01B3C">
                  <w:pPr>
                    <w:spacing w:after="0" w:line="360" w:lineRule="auto"/>
                  </w:pPr>
                  <w:r w:rsidRPr="66ABE3AB">
                    <w:rPr>
                      <w:rFonts w:eastAsia="Times New Roman"/>
                    </w:rPr>
                    <w:t>Đối tượng</w:t>
                  </w:r>
                </w:p>
              </w:tc>
            </w:tr>
          </w:tbl>
          <w:p w14:paraId="7BF1395A" w14:textId="77777777" w:rsidR="007973C6" w:rsidRDefault="007973C6" w:rsidP="00D01B3C">
            <w:pPr>
              <w:spacing w:line="360" w:lineRule="auto"/>
            </w:pPr>
          </w:p>
        </w:tc>
      </w:tr>
      <w:tr w:rsidR="66ABE3AB" w14:paraId="52DE9B7E"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9B0E01D" w14:textId="053D5C4F" w:rsidR="66ABE3AB" w:rsidRDefault="66ABE3AB" w:rsidP="00D01B3C">
            <w:pPr>
              <w:spacing w:line="360" w:lineRule="auto"/>
            </w:pPr>
            <w:r w:rsidRPr="66ABE3AB">
              <w:rPr>
                <w:rFonts w:eastAsia="Times New Roman"/>
                <w:sz w:val="26"/>
                <w:szCs w:val="26"/>
              </w:rPr>
              <w:t>course</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B23164" w14:textId="3090C95A" w:rsidR="66ABE3AB" w:rsidRDefault="66ABE3AB" w:rsidP="00D01B3C">
            <w:pPr>
              <w:spacing w:line="360" w:lineRule="auto"/>
            </w:pPr>
            <w:r w:rsidRPr="66ABE3AB">
              <w:rPr>
                <w:rFonts w:eastAsia="Times New Roman"/>
                <w:sz w:val="26"/>
                <w:szCs w:val="26"/>
              </w:rPr>
              <w:t>Khóa học liên quan</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BD9F92E" w14:textId="5C354A4B" w:rsidR="66ABE3AB" w:rsidRDefault="66ABE3AB" w:rsidP="00D01B3C">
            <w:pPr>
              <w:spacing w:line="360" w:lineRule="auto"/>
            </w:pPr>
            <w:r w:rsidRPr="66ABE3AB">
              <w:rPr>
                <w:rFonts w:eastAsia="Times New Roman"/>
                <w:sz w:val="26"/>
                <w:szCs w:val="26"/>
              </w:rPr>
              <w:t>string</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BF2BECD" w14:textId="2A321EFA" w:rsidR="66ABE3AB" w:rsidRDefault="66ABE3AB" w:rsidP="00D01B3C">
            <w:pPr>
              <w:spacing w:line="360" w:lineRule="auto"/>
              <w:jc w:val="center"/>
            </w:pPr>
            <w:r w:rsidRPr="66ABE3AB">
              <w:rPr>
                <w:rFonts w:eastAsia="Times New Roman"/>
                <w:sz w:val="26"/>
                <w:szCs w:val="26"/>
              </w:rPr>
              <w:t>255</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F9B15E3" w14:textId="0C226C38" w:rsidR="66ABE3AB" w:rsidRDefault="66ABE3AB" w:rsidP="00D01B3C">
            <w:pPr>
              <w:spacing w:line="360" w:lineRule="auto"/>
            </w:pPr>
            <w:r w:rsidRPr="66ABE3AB">
              <w:rPr>
                <w:rFonts w:eastAsia="Times New Roman"/>
                <w:sz w:val="26"/>
                <w:szCs w:val="26"/>
                <w:lang w:val="vi"/>
              </w:rPr>
              <w:t xml:space="preserve"> </w:t>
            </w:r>
          </w:p>
        </w:tc>
      </w:tr>
      <w:tr w:rsidR="66ABE3AB" w14:paraId="46F9FCE6"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C7B88CD" w14:textId="5F321C66" w:rsidR="66ABE3AB" w:rsidRDefault="66ABE3AB" w:rsidP="00D01B3C">
            <w:pPr>
              <w:spacing w:line="360" w:lineRule="auto"/>
            </w:pPr>
            <w:r w:rsidRPr="66ABE3AB">
              <w:rPr>
                <w:rFonts w:eastAsia="Times New Roman"/>
                <w:sz w:val="26"/>
                <w:szCs w:val="26"/>
              </w:rPr>
              <w:t>schedule name</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4C1CA1" w14:textId="175F53C8" w:rsidR="66ABE3AB" w:rsidRDefault="66ABE3AB" w:rsidP="00D01B3C">
            <w:pPr>
              <w:spacing w:line="360" w:lineRule="auto"/>
            </w:pPr>
            <w:r w:rsidRPr="66ABE3AB">
              <w:rPr>
                <w:rFonts w:eastAsia="Times New Roman"/>
                <w:sz w:val="26"/>
                <w:szCs w:val="26"/>
              </w:rPr>
              <w:t>Tiêu đề lịch học</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61E6872" w14:textId="4A819A16" w:rsidR="66ABE3AB" w:rsidRDefault="66ABE3AB" w:rsidP="00D01B3C">
            <w:pPr>
              <w:spacing w:line="360" w:lineRule="auto"/>
            </w:pPr>
            <w:r w:rsidRPr="66ABE3AB">
              <w:rPr>
                <w:rFonts w:eastAsia="Times New Roman"/>
                <w:sz w:val="26"/>
                <w:szCs w:val="26"/>
              </w:rPr>
              <w:t>string</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03BD5D5" w14:textId="5058D2A6" w:rsidR="66ABE3AB" w:rsidRDefault="66ABE3AB" w:rsidP="00D01B3C">
            <w:pPr>
              <w:spacing w:line="360" w:lineRule="auto"/>
              <w:jc w:val="center"/>
            </w:pPr>
            <w:r w:rsidRPr="66ABE3AB">
              <w:rPr>
                <w:rFonts w:eastAsia="Times New Roman"/>
                <w:sz w:val="26"/>
                <w:szCs w:val="26"/>
              </w:rPr>
              <w:t>255</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EEF20F" w14:textId="760772DF" w:rsidR="66ABE3AB" w:rsidRDefault="66ABE3AB" w:rsidP="00D01B3C">
            <w:pPr>
              <w:spacing w:line="360" w:lineRule="auto"/>
            </w:pPr>
            <w:r w:rsidRPr="66ABE3AB">
              <w:rPr>
                <w:rFonts w:eastAsia="Times New Roman"/>
                <w:sz w:val="26"/>
                <w:szCs w:val="26"/>
                <w:lang w:val="vi"/>
              </w:rPr>
              <w:t xml:space="preserve"> </w:t>
            </w:r>
          </w:p>
        </w:tc>
      </w:tr>
      <w:tr w:rsidR="66ABE3AB" w14:paraId="17929308"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76F02E4" w14:textId="4C07F8BF" w:rsidR="66ABE3AB" w:rsidRDefault="66ABE3AB" w:rsidP="00D01B3C">
            <w:pPr>
              <w:spacing w:line="360" w:lineRule="auto"/>
            </w:pPr>
            <w:r w:rsidRPr="66ABE3AB">
              <w:rPr>
                <w:rFonts w:eastAsia="Times New Roman"/>
                <w:sz w:val="26"/>
                <w:szCs w:val="26"/>
                <w:lang w:val="vi"/>
              </w:rPr>
              <w:t>start_time / end_time</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13D9D49" w14:textId="0275570C" w:rsidR="66ABE3AB" w:rsidRDefault="66ABE3AB" w:rsidP="00D01B3C">
            <w:pPr>
              <w:spacing w:line="360" w:lineRule="auto"/>
            </w:pPr>
            <w:r w:rsidRPr="66ABE3AB">
              <w:rPr>
                <w:rFonts w:eastAsia="Times New Roman"/>
                <w:sz w:val="26"/>
                <w:szCs w:val="26"/>
              </w:rPr>
              <w:t>Thời gian bắt đầu/ kết thúc</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B0872C" w14:textId="283F0E8A" w:rsidR="66ABE3AB" w:rsidRDefault="66ABE3AB" w:rsidP="00D01B3C">
            <w:pPr>
              <w:spacing w:line="360" w:lineRule="auto"/>
            </w:pPr>
            <w:r w:rsidRPr="66ABE3AB">
              <w:rPr>
                <w:rFonts w:eastAsia="Times New Roman"/>
                <w:sz w:val="26"/>
                <w:szCs w:val="26"/>
              </w:rPr>
              <w:t>datetime</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A6409B" w14:textId="33C041AB" w:rsidR="66ABE3AB" w:rsidRDefault="66ABE3AB" w:rsidP="00D01B3C">
            <w:pPr>
              <w:spacing w:line="360" w:lineRule="auto"/>
              <w:jc w:val="center"/>
            </w:pPr>
            <w:r w:rsidRPr="66ABE3AB">
              <w:rPr>
                <w:rFonts w:eastAsia="Times New Roman"/>
                <w:sz w:val="26"/>
                <w:szCs w:val="26"/>
                <w:lang w:val="vi"/>
              </w:rPr>
              <w:t xml:space="preserve"> </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6348EB" w14:textId="0CB82567" w:rsidR="66ABE3AB" w:rsidRDefault="66ABE3AB" w:rsidP="00D01B3C">
            <w:pPr>
              <w:spacing w:line="360" w:lineRule="auto"/>
            </w:pPr>
            <w:r w:rsidRPr="66ABE3AB">
              <w:rPr>
                <w:rFonts w:eastAsia="Times New Roman"/>
                <w:sz w:val="26"/>
                <w:szCs w:val="26"/>
                <w:lang w:val="vi"/>
              </w:rPr>
              <w:t xml:space="preserve"> </w:t>
            </w:r>
          </w:p>
        </w:tc>
      </w:tr>
      <w:tr w:rsidR="66ABE3AB" w14:paraId="472F4B2C"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D384954" w14:textId="5697B538" w:rsidR="66ABE3AB" w:rsidRDefault="66ABE3AB" w:rsidP="00D01B3C">
            <w:pPr>
              <w:spacing w:line="360" w:lineRule="auto"/>
            </w:pPr>
            <w:r w:rsidRPr="66ABE3AB">
              <w:rPr>
                <w:rFonts w:eastAsia="Times New Roman"/>
                <w:sz w:val="26"/>
                <w:szCs w:val="26"/>
              </w:rPr>
              <w:t>module</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2ACFD0B" w14:textId="207D1B44" w:rsidR="66ABE3AB" w:rsidRDefault="66ABE3AB" w:rsidP="00D01B3C">
            <w:pPr>
              <w:spacing w:line="360" w:lineRule="auto"/>
            </w:pPr>
            <w:r w:rsidRPr="66ABE3AB">
              <w:rPr>
                <w:rFonts w:eastAsia="Times New Roman"/>
                <w:sz w:val="26"/>
                <w:szCs w:val="26"/>
                <w:lang w:val="vi"/>
              </w:rPr>
              <w:t>Phần nội dung chia nhỏ theo chương</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E4CC65C" w14:textId="422FD81D" w:rsidR="66ABE3AB" w:rsidRDefault="66ABE3AB" w:rsidP="00D01B3C">
            <w:pPr>
              <w:spacing w:line="360" w:lineRule="auto"/>
            </w:pPr>
            <w:r w:rsidRPr="66ABE3AB">
              <w:rPr>
                <w:rFonts w:eastAsia="Times New Roman"/>
                <w:sz w:val="26"/>
                <w:szCs w:val="26"/>
                <w:lang w:val="vi"/>
              </w:rPr>
              <w:t>module:</w:t>
            </w:r>
            <w:r>
              <w:br/>
            </w:r>
            <w:r w:rsidRPr="66ABE3AB">
              <w:rPr>
                <w:rFonts w:eastAsia="Times New Roman"/>
                <w:sz w:val="26"/>
                <w:szCs w:val="26"/>
                <w:lang w:val="vi"/>
              </w:rPr>
              <w:t xml:space="preserve"> - course</w:t>
            </w:r>
            <w:r>
              <w:br/>
            </w:r>
            <w:r w:rsidRPr="66ABE3AB">
              <w:rPr>
                <w:rFonts w:eastAsia="Times New Roman"/>
                <w:sz w:val="26"/>
                <w:szCs w:val="26"/>
                <w:lang w:val="vi"/>
              </w:rPr>
              <w:t xml:space="preserve"> - </w:t>
            </w:r>
            <w:r w:rsidRPr="66ABE3AB">
              <w:rPr>
                <w:rFonts w:eastAsia="Times New Roman"/>
                <w:sz w:val="26"/>
                <w:szCs w:val="26"/>
              </w:rPr>
              <w:t>module name</w:t>
            </w:r>
            <w:r>
              <w:br/>
            </w:r>
            <w:r w:rsidRPr="66ABE3AB">
              <w:rPr>
                <w:rFonts w:eastAsia="Times New Roman"/>
                <w:sz w:val="26"/>
                <w:szCs w:val="26"/>
                <w:lang w:val="vi"/>
              </w:rPr>
              <w:t xml:space="preserve"> - order_number</w:t>
            </w:r>
            <w:r>
              <w:br/>
            </w:r>
            <w:r w:rsidRPr="66ABE3AB">
              <w:rPr>
                <w:rFonts w:eastAsia="Times New Roman"/>
                <w:sz w:val="26"/>
                <w:szCs w:val="26"/>
                <w:lang w:val="vi"/>
              </w:rPr>
              <w:t xml:space="preserve"> - published</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6BE2B07" w14:textId="1B78DF00" w:rsidR="66ABE3AB" w:rsidRDefault="66ABE3AB" w:rsidP="00D01B3C">
            <w:pPr>
              <w:spacing w:line="360" w:lineRule="auto"/>
              <w:jc w:val="center"/>
            </w:pPr>
            <w:r w:rsidRPr="66ABE3AB">
              <w:rPr>
                <w:rFonts w:eastAsia="Times New Roman"/>
                <w:sz w:val="26"/>
                <w:szCs w:val="26"/>
                <w:lang w:val="vi"/>
              </w:rPr>
              <w:t xml:space="preserve"> </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0C64CC2" w14:textId="671B094A" w:rsidR="66ABE3AB" w:rsidRDefault="66ABE3AB" w:rsidP="00D01B3C">
            <w:pPr>
              <w:spacing w:line="360" w:lineRule="auto"/>
            </w:pPr>
            <w:r w:rsidRPr="66ABE3AB">
              <w:rPr>
                <w:rFonts w:eastAsia="Times New Roman"/>
                <w:sz w:val="26"/>
                <w:szCs w:val="26"/>
                <w:lang w:val="vi"/>
              </w:rPr>
              <w:t>Đối tượng</w:t>
            </w:r>
          </w:p>
        </w:tc>
      </w:tr>
      <w:tr w:rsidR="66ABE3AB" w14:paraId="3BA792D6"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BE7D798" w14:textId="65EF4B93" w:rsidR="66ABE3AB" w:rsidRDefault="66ABE3AB" w:rsidP="00D01B3C">
            <w:pPr>
              <w:spacing w:line="360" w:lineRule="auto"/>
            </w:pPr>
            <w:r w:rsidRPr="66ABE3AB">
              <w:rPr>
                <w:rFonts w:eastAsia="Times New Roman"/>
                <w:sz w:val="26"/>
                <w:szCs w:val="26"/>
              </w:rPr>
              <w:lastRenderedPageBreak/>
              <w:t>course</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9D09EE4" w14:textId="0C48B15A" w:rsidR="66ABE3AB" w:rsidRDefault="66ABE3AB" w:rsidP="00D01B3C">
            <w:pPr>
              <w:spacing w:line="360" w:lineRule="auto"/>
            </w:pPr>
            <w:r w:rsidRPr="66ABE3AB">
              <w:rPr>
                <w:rFonts w:eastAsia="Times New Roman"/>
                <w:sz w:val="26"/>
                <w:szCs w:val="26"/>
              </w:rPr>
              <w:t>Khóa học chứa nội dung bài học</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600B0C4" w14:textId="00160D3A" w:rsidR="66ABE3AB" w:rsidRDefault="66ABE3AB" w:rsidP="00D01B3C">
            <w:pPr>
              <w:spacing w:line="360" w:lineRule="auto"/>
            </w:pPr>
            <w:r w:rsidRPr="66ABE3AB">
              <w:rPr>
                <w:rFonts w:eastAsia="Times New Roman"/>
                <w:sz w:val="26"/>
                <w:szCs w:val="26"/>
              </w:rPr>
              <w:t>string</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0B712BB" w14:textId="0A210A91" w:rsidR="66ABE3AB" w:rsidRDefault="66ABE3AB" w:rsidP="00D01B3C">
            <w:pPr>
              <w:spacing w:line="360" w:lineRule="auto"/>
              <w:jc w:val="center"/>
            </w:pPr>
            <w:r w:rsidRPr="66ABE3AB">
              <w:rPr>
                <w:rFonts w:eastAsia="Times New Roman"/>
                <w:sz w:val="26"/>
                <w:szCs w:val="26"/>
              </w:rPr>
              <w:t>255</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55B611" w14:textId="0A8A0272" w:rsidR="66ABE3AB" w:rsidRDefault="66ABE3AB" w:rsidP="00D01B3C">
            <w:pPr>
              <w:spacing w:line="360" w:lineRule="auto"/>
            </w:pPr>
            <w:r w:rsidRPr="66ABE3AB">
              <w:rPr>
                <w:rFonts w:eastAsia="Times New Roman"/>
                <w:sz w:val="26"/>
                <w:szCs w:val="26"/>
                <w:lang w:val="vi"/>
              </w:rPr>
              <w:t xml:space="preserve"> </w:t>
            </w:r>
          </w:p>
        </w:tc>
      </w:tr>
      <w:tr w:rsidR="66ABE3AB" w14:paraId="6B48172F"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E874FB9" w14:textId="3A50BD4F" w:rsidR="66ABE3AB" w:rsidRDefault="66ABE3AB" w:rsidP="00D01B3C">
            <w:pPr>
              <w:spacing w:line="360" w:lineRule="auto"/>
            </w:pPr>
            <w:r w:rsidRPr="66ABE3AB">
              <w:rPr>
                <w:rFonts w:eastAsia="Times New Roman"/>
                <w:sz w:val="26"/>
                <w:szCs w:val="26"/>
              </w:rPr>
              <w:t>module name</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DCE05B0" w14:textId="276F5DC5" w:rsidR="66ABE3AB" w:rsidRDefault="66ABE3AB" w:rsidP="00D01B3C">
            <w:pPr>
              <w:spacing w:line="360" w:lineRule="auto"/>
            </w:pPr>
            <w:r w:rsidRPr="66ABE3AB">
              <w:rPr>
                <w:rFonts w:eastAsia="Times New Roman"/>
                <w:sz w:val="26"/>
                <w:szCs w:val="26"/>
              </w:rPr>
              <w:t>Tên chương bài học</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94666D8" w14:textId="254C61F6" w:rsidR="66ABE3AB" w:rsidRDefault="66ABE3AB" w:rsidP="00D01B3C">
            <w:pPr>
              <w:spacing w:line="360" w:lineRule="auto"/>
            </w:pPr>
            <w:r w:rsidRPr="66ABE3AB">
              <w:rPr>
                <w:rFonts w:eastAsia="Times New Roman"/>
                <w:sz w:val="26"/>
                <w:szCs w:val="26"/>
              </w:rPr>
              <w:t>string</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22BEAD2" w14:textId="6557D590" w:rsidR="66ABE3AB" w:rsidRDefault="66ABE3AB" w:rsidP="00D01B3C">
            <w:pPr>
              <w:spacing w:line="360" w:lineRule="auto"/>
              <w:jc w:val="center"/>
            </w:pPr>
            <w:r w:rsidRPr="66ABE3AB">
              <w:rPr>
                <w:rFonts w:eastAsia="Times New Roman"/>
                <w:sz w:val="26"/>
                <w:szCs w:val="26"/>
              </w:rPr>
              <w:t>255</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59EBD52" w14:textId="28275268" w:rsidR="66ABE3AB" w:rsidRDefault="66ABE3AB" w:rsidP="00D01B3C">
            <w:pPr>
              <w:spacing w:line="360" w:lineRule="auto"/>
            </w:pPr>
            <w:r w:rsidRPr="66ABE3AB">
              <w:rPr>
                <w:rFonts w:eastAsia="Times New Roman"/>
                <w:sz w:val="26"/>
                <w:szCs w:val="26"/>
                <w:lang w:val="vi"/>
              </w:rPr>
              <w:t xml:space="preserve"> </w:t>
            </w:r>
          </w:p>
        </w:tc>
      </w:tr>
      <w:tr w:rsidR="66ABE3AB" w14:paraId="68D3D870"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57660F" w14:textId="7D2ED844" w:rsidR="66ABE3AB" w:rsidRDefault="66ABE3AB" w:rsidP="00D01B3C">
            <w:pPr>
              <w:spacing w:line="360" w:lineRule="auto"/>
            </w:pPr>
            <w:r w:rsidRPr="66ABE3AB">
              <w:rPr>
                <w:rFonts w:eastAsia="Times New Roman"/>
                <w:sz w:val="26"/>
                <w:szCs w:val="26"/>
              </w:rPr>
              <w:t>order_number</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9BAD57A" w14:textId="57EBA3D7" w:rsidR="66ABE3AB" w:rsidRDefault="66ABE3AB" w:rsidP="00D01B3C">
            <w:pPr>
              <w:spacing w:line="360" w:lineRule="auto"/>
            </w:pPr>
            <w:r w:rsidRPr="66ABE3AB">
              <w:rPr>
                <w:rFonts w:eastAsia="Times New Roman"/>
                <w:sz w:val="26"/>
                <w:szCs w:val="26"/>
              </w:rPr>
              <w:t>Thứ tự chương</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7D5213A" w14:textId="70D20806" w:rsidR="66ABE3AB" w:rsidRDefault="66ABE3AB" w:rsidP="00D01B3C">
            <w:pPr>
              <w:spacing w:line="360" w:lineRule="auto"/>
            </w:pPr>
            <w:r w:rsidRPr="66ABE3AB">
              <w:rPr>
                <w:rFonts w:eastAsia="Times New Roman"/>
                <w:sz w:val="26"/>
                <w:szCs w:val="26"/>
              </w:rPr>
              <w:t>int</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8A7B1F" w14:textId="2DED0A86" w:rsidR="66ABE3AB" w:rsidRDefault="66ABE3AB" w:rsidP="00D01B3C">
            <w:pPr>
              <w:spacing w:line="360" w:lineRule="auto"/>
              <w:jc w:val="center"/>
            </w:pPr>
            <w:r w:rsidRPr="66ABE3AB">
              <w:rPr>
                <w:rFonts w:eastAsia="Times New Roman"/>
                <w:sz w:val="26"/>
                <w:szCs w:val="26"/>
                <w:lang w:val="vi"/>
              </w:rPr>
              <w:t xml:space="preserve"> </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DCE16F1" w14:textId="1CC4E83F" w:rsidR="66ABE3AB" w:rsidRDefault="66ABE3AB" w:rsidP="00D01B3C">
            <w:pPr>
              <w:spacing w:line="360" w:lineRule="auto"/>
            </w:pPr>
            <w:r w:rsidRPr="66ABE3AB">
              <w:rPr>
                <w:rFonts w:eastAsia="Times New Roman"/>
                <w:sz w:val="26"/>
                <w:szCs w:val="26"/>
                <w:lang w:val="vi"/>
              </w:rPr>
              <w:t xml:space="preserve"> </w:t>
            </w:r>
          </w:p>
        </w:tc>
      </w:tr>
      <w:tr w:rsidR="66ABE3AB" w14:paraId="786912F7"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30363B" w14:textId="461A22C9" w:rsidR="66ABE3AB" w:rsidRDefault="66ABE3AB" w:rsidP="00D01B3C">
            <w:pPr>
              <w:spacing w:line="360" w:lineRule="auto"/>
            </w:pPr>
            <w:r w:rsidRPr="66ABE3AB">
              <w:rPr>
                <w:rFonts w:eastAsia="Times New Roman"/>
                <w:sz w:val="26"/>
                <w:szCs w:val="26"/>
              </w:rPr>
              <w:t>published</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BFC61A" w14:textId="02CC7A61" w:rsidR="66ABE3AB" w:rsidRDefault="66ABE3AB" w:rsidP="00D01B3C">
            <w:pPr>
              <w:spacing w:line="360" w:lineRule="auto"/>
            </w:pPr>
            <w:r w:rsidRPr="66ABE3AB">
              <w:rPr>
                <w:rFonts w:eastAsia="Times New Roman"/>
                <w:sz w:val="26"/>
                <w:szCs w:val="26"/>
              </w:rPr>
              <w:t>Trạng thái xuất bản</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025CE75" w14:textId="6F1B6F84" w:rsidR="66ABE3AB" w:rsidRDefault="66ABE3AB" w:rsidP="00D01B3C">
            <w:pPr>
              <w:spacing w:line="360" w:lineRule="auto"/>
            </w:pPr>
            <w:r w:rsidRPr="66ABE3AB">
              <w:rPr>
                <w:rFonts w:eastAsia="Times New Roman"/>
                <w:sz w:val="26"/>
                <w:szCs w:val="26"/>
              </w:rPr>
              <w:t>boolean</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D59E8FA" w14:textId="6F66CBD5" w:rsidR="66ABE3AB" w:rsidRDefault="66ABE3AB" w:rsidP="00D01B3C">
            <w:pPr>
              <w:spacing w:line="360" w:lineRule="auto"/>
              <w:jc w:val="center"/>
            </w:pPr>
            <w:r w:rsidRPr="66ABE3AB">
              <w:rPr>
                <w:rFonts w:eastAsia="Times New Roman"/>
                <w:sz w:val="26"/>
                <w:szCs w:val="26"/>
                <w:lang w:val="vi"/>
              </w:rPr>
              <w:t xml:space="preserve"> </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CB9D109" w14:textId="08EA76D9" w:rsidR="66ABE3AB" w:rsidRDefault="66ABE3AB" w:rsidP="00D01B3C">
            <w:pPr>
              <w:spacing w:line="360" w:lineRule="auto"/>
            </w:pPr>
            <w:r w:rsidRPr="66ABE3AB">
              <w:rPr>
                <w:rFonts w:eastAsia="Times New Roman"/>
                <w:sz w:val="26"/>
                <w:szCs w:val="26"/>
                <w:lang w:val="vi"/>
              </w:rPr>
              <w:t xml:space="preserve"> </w:t>
            </w:r>
          </w:p>
        </w:tc>
      </w:tr>
      <w:tr w:rsidR="66ABE3AB" w14:paraId="0CFA1839"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4A510D96" w14:textId="7432D91C" w:rsidR="66ABE3AB" w:rsidRDefault="66ABE3AB" w:rsidP="00D01B3C">
            <w:pPr>
              <w:spacing w:line="360" w:lineRule="auto"/>
            </w:pPr>
            <w:r w:rsidRPr="66ABE3AB">
              <w:rPr>
                <w:rFonts w:eastAsia="Times New Roman"/>
                <w:sz w:val="26"/>
                <w:szCs w:val="26"/>
              </w:rPr>
              <w:t>content</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75E5875D" w14:textId="2FCC0CE0" w:rsidR="66ABE3AB" w:rsidRDefault="66ABE3AB" w:rsidP="00D01B3C">
            <w:pPr>
              <w:spacing w:line="360" w:lineRule="auto"/>
            </w:pPr>
            <w:r w:rsidRPr="66ABE3AB">
              <w:rPr>
                <w:rFonts w:eastAsia="Times New Roman"/>
                <w:sz w:val="26"/>
                <w:szCs w:val="26"/>
              </w:rPr>
              <w:t>Nội dung học trong module</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7B7C7C4C" w14:textId="725A926F" w:rsidR="66ABE3AB" w:rsidRDefault="66ABE3AB" w:rsidP="00D01B3C">
            <w:pPr>
              <w:spacing w:line="360" w:lineRule="auto"/>
            </w:pPr>
            <w:r w:rsidRPr="66ABE3AB">
              <w:rPr>
                <w:rFonts w:eastAsia="Times New Roman"/>
                <w:sz w:val="26"/>
                <w:szCs w:val="26"/>
              </w:rPr>
              <w:t>content:</w:t>
            </w:r>
            <w:r>
              <w:br/>
            </w:r>
            <w:r w:rsidRPr="66ABE3AB">
              <w:rPr>
                <w:rFonts w:eastAsia="Times New Roman"/>
                <w:sz w:val="26"/>
                <w:szCs w:val="26"/>
              </w:rPr>
              <w:t xml:space="preserve"> - module</w:t>
            </w:r>
            <w:r>
              <w:br/>
            </w:r>
            <w:r w:rsidRPr="66ABE3AB">
              <w:rPr>
                <w:rFonts w:eastAsia="Times New Roman"/>
                <w:sz w:val="26"/>
                <w:szCs w:val="26"/>
              </w:rPr>
              <w:t xml:space="preserve"> - title</w:t>
            </w:r>
            <w:r>
              <w:br/>
            </w:r>
            <w:r w:rsidRPr="66ABE3AB">
              <w:rPr>
                <w:rFonts w:eastAsia="Times New Roman"/>
                <w:sz w:val="26"/>
                <w:szCs w:val="26"/>
              </w:rPr>
              <w:t xml:space="preserve"> - content</w:t>
            </w:r>
            <w:r>
              <w:br/>
            </w:r>
            <w:r w:rsidRPr="66ABE3AB">
              <w:rPr>
                <w:rFonts w:eastAsia="Times New Roman"/>
                <w:sz w:val="26"/>
                <w:szCs w:val="26"/>
              </w:rPr>
              <w:t xml:space="preserve"> - duration</w:t>
            </w:r>
            <w:r>
              <w:br/>
            </w:r>
            <w:r w:rsidRPr="66ABE3AB">
              <w:rPr>
                <w:rFonts w:eastAsia="Times New Roman"/>
                <w:sz w:val="26"/>
                <w:szCs w:val="26"/>
              </w:rPr>
              <w:t xml:space="preserve"> - type</w:t>
            </w:r>
            <w:r>
              <w:br/>
            </w:r>
            <w:r w:rsidRPr="66ABE3AB">
              <w:rPr>
                <w:rFonts w:eastAsia="Times New Roman"/>
                <w:sz w:val="26"/>
                <w:szCs w:val="26"/>
              </w:rPr>
              <w:t xml:space="preserve"> - published</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3E2A8A14" w14:textId="4F511753" w:rsidR="66ABE3AB" w:rsidRDefault="66ABE3AB" w:rsidP="00D01B3C">
            <w:pPr>
              <w:spacing w:line="360" w:lineRule="auto"/>
              <w:jc w:val="center"/>
            </w:pPr>
            <w:r w:rsidRPr="66ABE3AB">
              <w:rPr>
                <w:rFonts w:eastAsia="Times New Roman"/>
                <w:sz w:val="26"/>
                <w:szCs w:val="26"/>
                <w:lang w:val="vi"/>
              </w:rPr>
              <w:t xml:space="preserve"> </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6DA5EEA7" w14:textId="6B0D5050" w:rsidR="66ABE3AB" w:rsidRDefault="66ABE3AB" w:rsidP="00D01B3C">
            <w:pPr>
              <w:spacing w:line="360" w:lineRule="auto"/>
            </w:pPr>
            <w:r w:rsidRPr="66ABE3AB">
              <w:rPr>
                <w:rFonts w:eastAsia="Times New Roman"/>
                <w:sz w:val="26"/>
                <w:szCs w:val="26"/>
              </w:rPr>
              <w:t>Đối tượng</w:t>
            </w:r>
          </w:p>
        </w:tc>
      </w:tr>
      <w:tr w:rsidR="66ABE3AB" w14:paraId="4C771472"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494E5BE5" w14:textId="574B2D23" w:rsidR="66ABE3AB" w:rsidRDefault="66ABE3AB" w:rsidP="00D01B3C">
            <w:pPr>
              <w:spacing w:line="360" w:lineRule="auto"/>
            </w:pPr>
            <w:r w:rsidRPr="66ABE3AB">
              <w:rPr>
                <w:rFonts w:eastAsia="Times New Roman"/>
                <w:sz w:val="26"/>
                <w:szCs w:val="26"/>
              </w:rPr>
              <w:t>module</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6F1BE81D" w14:textId="12BC4553" w:rsidR="66ABE3AB" w:rsidRDefault="66ABE3AB" w:rsidP="00D01B3C">
            <w:pPr>
              <w:spacing w:line="360" w:lineRule="auto"/>
            </w:pPr>
            <w:r w:rsidRPr="66ABE3AB">
              <w:rPr>
                <w:rFonts w:eastAsia="Times New Roman"/>
                <w:sz w:val="26"/>
                <w:szCs w:val="26"/>
              </w:rPr>
              <w:t>Module chứa nội dung</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57C27AE0" w14:textId="4DF1795A" w:rsidR="66ABE3AB" w:rsidRDefault="66ABE3AB" w:rsidP="00D01B3C">
            <w:pPr>
              <w:spacing w:line="360" w:lineRule="auto"/>
            </w:pPr>
            <w:r w:rsidRPr="66ABE3AB">
              <w:rPr>
                <w:rFonts w:eastAsia="Times New Roman"/>
                <w:sz w:val="26"/>
                <w:szCs w:val="26"/>
              </w:rPr>
              <w:t>string</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20AE0052" w14:textId="06095A2C" w:rsidR="66ABE3AB" w:rsidRDefault="66ABE3AB" w:rsidP="00D01B3C">
            <w:pPr>
              <w:spacing w:line="360" w:lineRule="auto"/>
              <w:jc w:val="center"/>
            </w:pPr>
            <w:r w:rsidRPr="66ABE3AB">
              <w:rPr>
                <w:rFonts w:eastAsia="Times New Roman"/>
                <w:sz w:val="26"/>
                <w:szCs w:val="26"/>
              </w:rPr>
              <w:t>255</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5F0BD536" w14:textId="12AA7A6B" w:rsidR="66ABE3AB" w:rsidRDefault="66ABE3AB" w:rsidP="00D01B3C">
            <w:pPr>
              <w:spacing w:line="360" w:lineRule="auto"/>
            </w:pPr>
            <w:r w:rsidRPr="66ABE3AB">
              <w:rPr>
                <w:rFonts w:eastAsia="Times New Roman"/>
                <w:sz w:val="26"/>
                <w:szCs w:val="26"/>
                <w:lang w:val="vi"/>
              </w:rPr>
              <w:t xml:space="preserve"> </w:t>
            </w:r>
          </w:p>
        </w:tc>
      </w:tr>
      <w:tr w:rsidR="66ABE3AB" w14:paraId="1580F7AA"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4B17D11A" w14:textId="02EDB3C5" w:rsidR="66ABE3AB" w:rsidRDefault="66ABE3AB" w:rsidP="00D01B3C">
            <w:pPr>
              <w:spacing w:line="360" w:lineRule="auto"/>
            </w:pPr>
            <w:r w:rsidRPr="66ABE3AB">
              <w:rPr>
                <w:rFonts w:eastAsia="Times New Roman"/>
                <w:sz w:val="26"/>
                <w:szCs w:val="26"/>
              </w:rPr>
              <w:t>title</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31933F08" w14:textId="4EACCEA8" w:rsidR="66ABE3AB" w:rsidRDefault="66ABE3AB" w:rsidP="00D01B3C">
            <w:pPr>
              <w:spacing w:line="360" w:lineRule="auto"/>
            </w:pPr>
            <w:r w:rsidRPr="66ABE3AB">
              <w:rPr>
                <w:rFonts w:eastAsia="Times New Roman"/>
                <w:sz w:val="26"/>
                <w:szCs w:val="26"/>
              </w:rPr>
              <w:t>Tên nội dung</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37F8C053" w14:textId="46AEF1D7" w:rsidR="66ABE3AB" w:rsidRDefault="66ABE3AB" w:rsidP="00D01B3C">
            <w:pPr>
              <w:spacing w:line="360" w:lineRule="auto"/>
            </w:pPr>
            <w:r w:rsidRPr="66ABE3AB">
              <w:rPr>
                <w:rFonts w:eastAsia="Times New Roman"/>
                <w:sz w:val="26"/>
                <w:szCs w:val="26"/>
              </w:rPr>
              <w:t>string</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2CB031E0" w14:textId="388419C6" w:rsidR="66ABE3AB" w:rsidRDefault="66ABE3AB" w:rsidP="00D01B3C">
            <w:pPr>
              <w:spacing w:line="360" w:lineRule="auto"/>
              <w:jc w:val="center"/>
            </w:pPr>
            <w:r w:rsidRPr="66ABE3AB">
              <w:rPr>
                <w:rFonts w:eastAsia="Times New Roman"/>
                <w:sz w:val="26"/>
                <w:szCs w:val="26"/>
              </w:rPr>
              <w:t>255</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4CB460C9" w14:textId="29A47A48" w:rsidR="66ABE3AB" w:rsidRDefault="66ABE3AB" w:rsidP="00D01B3C">
            <w:pPr>
              <w:spacing w:line="360" w:lineRule="auto"/>
            </w:pPr>
            <w:r w:rsidRPr="66ABE3AB">
              <w:rPr>
                <w:rFonts w:eastAsia="Times New Roman"/>
                <w:sz w:val="26"/>
                <w:szCs w:val="26"/>
                <w:lang w:val="vi"/>
              </w:rPr>
              <w:t xml:space="preserve"> </w:t>
            </w:r>
          </w:p>
        </w:tc>
      </w:tr>
      <w:tr w:rsidR="66ABE3AB" w14:paraId="3A1FE7C8"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7DA5CA13" w14:textId="4CCAB7CB" w:rsidR="66ABE3AB" w:rsidRDefault="66ABE3AB" w:rsidP="00D01B3C">
            <w:pPr>
              <w:spacing w:line="360" w:lineRule="auto"/>
            </w:pPr>
            <w:r w:rsidRPr="66ABE3AB">
              <w:rPr>
                <w:rFonts w:eastAsia="Times New Roman"/>
                <w:sz w:val="26"/>
                <w:szCs w:val="26"/>
              </w:rPr>
              <w:t>content</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623439C1" w14:textId="4B4B4C74" w:rsidR="66ABE3AB" w:rsidRDefault="66ABE3AB" w:rsidP="00D01B3C">
            <w:pPr>
              <w:spacing w:line="360" w:lineRule="auto"/>
            </w:pPr>
            <w:r w:rsidRPr="66ABE3AB">
              <w:rPr>
                <w:rFonts w:eastAsia="Times New Roman"/>
                <w:sz w:val="26"/>
                <w:szCs w:val="26"/>
              </w:rPr>
              <w:t>Mô tả nội dung</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647D61EB" w14:textId="294A89D8" w:rsidR="66ABE3AB" w:rsidRDefault="66ABE3AB" w:rsidP="00D01B3C">
            <w:pPr>
              <w:spacing w:line="360" w:lineRule="auto"/>
            </w:pPr>
            <w:r w:rsidRPr="66ABE3AB">
              <w:rPr>
                <w:rFonts w:eastAsia="Times New Roman"/>
                <w:sz w:val="26"/>
                <w:szCs w:val="26"/>
              </w:rPr>
              <w:t>string</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657B289D" w14:textId="2E937F06" w:rsidR="66ABE3AB" w:rsidRDefault="66ABE3AB" w:rsidP="00D01B3C">
            <w:pPr>
              <w:spacing w:line="360" w:lineRule="auto"/>
              <w:jc w:val="center"/>
            </w:pPr>
            <w:r w:rsidRPr="66ABE3AB">
              <w:rPr>
                <w:rFonts w:eastAsia="Times New Roman"/>
                <w:sz w:val="26"/>
                <w:szCs w:val="26"/>
              </w:rPr>
              <w:t>255</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3171CA92" w14:textId="629AE5E9" w:rsidR="66ABE3AB" w:rsidRDefault="66ABE3AB" w:rsidP="00D01B3C">
            <w:pPr>
              <w:spacing w:line="360" w:lineRule="auto"/>
            </w:pPr>
            <w:r w:rsidRPr="66ABE3AB">
              <w:rPr>
                <w:rFonts w:eastAsia="Times New Roman"/>
                <w:sz w:val="26"/>
                <w:szCs w:val="26"/>
                <w:lang w:val="vi"/>
              </w:rPr>
              <w:t xml:space="preserve"> </w:t>
            </w:r>
          </w:p>
        </w:tc>
      </w:tr>
      <w:tr w:rsidR="66ABE3AB" w14:paraId="36520334"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67457772" w14:textId="37D8AFFF" w:rsidR="66ABE3AB" w:rsidRDefault="66ABE3AB" w:rsidP="00D01B3C">
            <w:pPr>
              <w:spacing w:line="360" w:lineRule="auto"/>
            </w:pPr>
            <w:r w:rsidRPr="66ABE3AB">
              <w:rPr>
                <w:rFonts w:eastAsia="Times New Roman"/>
                <w:sz w:val="26"/>
                <w:szCs w:val="26"/>
              </w:rPr>
              <w:t>duration</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42B54F96" w14:textId="403AA962" w:rsidR="66ABE3AB" w:rsidRDefault="66ABE3AB" w:rsidP="00D01B3C">
            <w:pPr>
              <w:spacing w:line="360" w:lineRule="auto"/>
            </w:pPr>
            <w:r w:rsidRPr="66ABE3AB">
              <w:rPr>
                <w:rFonts w:eastAsia="Times New Roman"/>
                <w:sz w:val="26"/>
                <w:szCs w:val="26"/>
              </w:rPr>
              <w:t>Thời lượng</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32858F87" w14:textId="4793DB45" w:rsidR="66ABE3AB" w:rsidRDefault="66ABE3AB" w:rsidP="00D01B3C">
            <w:pPr>
              <w:spacing w:line="360" w:lineRule="auto"/>
            </w:pPr>
            <w:r w:rsidRPr="66ABE3AB">
              <w:rPr>
                <w:rFonts w:eastAsia="Times New Roman"/>
                <w:sz w:val="26"/>
                <w:szCs w:val="26"/>
              </w:rPr>
              <w:t>int</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047CAA8C" w14:textId="1119341E" w:rsidR="66ABE3AB" w:rsidRDefault="66ABE3AB" w:rsidP="00D01B3C">
            <w:pPr>
              <w:spacing w:line="360" w:lineRule="auto"/>
              <w:jc w:val="center"/>
            </w:pPr>
            <w:r w:rsidRPr="66ABE3AB">
              <w:rPr>
                <w:rFonts w:eastAsia="Times New Roman"/>
                <w:sz w:val="26"/>
                <w:szCs w:val="26"/>
                <w:lang w:val="vi"/>
              </w:rPr>
              <w:t xml:space="preserve"> </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699BFBC2" w14:textId="02A77531" w:rsidR="66ABE3AB" w:rsidRDefault="66ABE3AB" w:rsidP="00D01B3C">
            <w:pPr>
              <w:spacing w:line="360" w:lineRule="auto"/>
            </w:pPr>
            <w:r w:rsidRPr="66ABE3AB">
              <w:rPr>
                <w:rFonts w:eastAsia="Times New Roman"/>
                <w:sz w:val="26"/>
                <w:szCs w:val="26"/>
                <w:lang w:val="vi"/>
              </w:rPr>
              <w:t xml:space="preserve"> </w:t>
            </w:r>
          </w:p>
        </w:tc>
      </w:tr>
      <w:tr w:rsidR="66ABE3AB" w14:paraId="0BFD9910"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258A33BC" w14:textId="7D9DA084" w:rsidR="66ABE3AB" w:rsidRDefault="66ABE3AB" w:rsidP="00D01B3C">
            <w:pPr>
              <w:spacing w:line="360" w:lineRule="auto"/>
            </w:pPr>
            <w:r w:rsidRPr="66ABE3AB">
              <w:rPr>
                <w:rFonts w:eastAsia="Times New Roman"/>
                <w:sz w:val="26"/>
                <w:szCs w:val="26"/>
              </w:rPr>
              <w:t>type</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27E08617" w14:textId="06CFF97E" w:rsidR="66ABE3AB" w:rsidRDefault="66ABE3AB" w:rsidP="00D01B3C">
            <w:pPr>
              <w:spacing w:line="360" w:lineRule="auto"/>
            </w:pPr>
            <w:r w:rsidRPr="66ABE3AB">
              <w:rPr>
                <w:rFonts w:eastAsia="Times New Roman"/>
                <w:sz w:val="26"/>
                <w:szCs w:val="26"/>
              </w:rPr>
              <w:t>Loại nội dung</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104A4DE2" w14:textId="2B541FAD" w:rsidR="66ABE3AB" w:rsidRDefault="66ABE3AB" w:rsidP="00D01B3C">
            <w:pPr>
              <w:spacing w:line="360" w:lineRule="auto"/>
            </w:pPr>
            <w:r w:rsidRPr="66ABE3AB">
              <w:rPr>
                <w:rFonts w:eastAsia="Times New Roman"/>
                <w:sz w:val="26"/>
                <w:szCs w:val="26"/>
              </w:rPr>
              <w:t>enum</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50163A47" w14:textId="6535D8F1" w:rsidR="66ABE3AB" w:rsidRDefault="66ABE3AB" w:rsidP="00D01B3C">
            <w:pPr>
              <w:spacing w:line="360" w:lineRule="auto"/>
              <w:jc w:val="center"/>
            </w:pPr>
            <w:r w:rsidRPr="66ABE3AB">
              <w:rPr>
                <w:rFonts w:eastAsia="Times New Roman"/>
                <w:sz w:val="26"/>
                <w:szCs w:val="26"/>
                <w:lang w:val="vi"/>
              </w:rPr>
              <w:t xml:space="preserve"> </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0AA071DB" w14:textId="7FAC9BF3" w:rsidR="66ABE3AB" w:rsidRDefault="66ABE3AB" w:rsidP="00D01B3C">
            <w:pPr>
              <w:spacing w:line="360" w:lineRule="auto"/>
            </w:pPr>
            <w:r w:rsidRPr="66ABE3AB">
              <w:rPr>
                <w:rFonts w:eastAsia="Times New Roman"/>
                <w:sz w:val="26"/>
                <w:szCs w:val="26"/>
                <w:lang w:val="vi"/>
              </w:rPr>
              <w:t xml:space="preserve"> </w:t>
            </w:r>
          </w:p>
        </w:tc>
      </w:tr>
      <w:tr w:rsidR="66ABE3AB" w14:paraId="46CAB2F7"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687035FC" w14:textId="753D2DBE" w:rsidR="66ABE3AB" w:rsidRDefault="66ABE3AB" w:rsidP="00D01B3C">
            <w:pPr>
              <w:spacing w:line="360" w:lineRule="auto"/>
            </w:pPr>
            <w:r w:rsidRPr="66ABE3AB">
              <w:rPr>
                <w:rFonts w:eastAsia="Times New Roman"/>
                <w:sz w:val="26"/>
                <w:szCs w:val="26"/>
              </w:rPr>
              <w:t>published</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4A894C45" w14:textId="53FF6746" w:rsidR="66ABE3AB" w:rsidRDefault="66ABE3AB" w:rsidP="00D01B3C">
            <w:pPr>
              <w:spacing w:line="360" w:lineRule="auto"/>
            </w:pPr>
            <w:r w:rsidRPr="66ABE3AB">
              <w:rPr>
                <w:rFonts w:eastAsia="Times New Roman"/>
                <w:sz w:val="26"/>
                <w:szCs w:val="26"/>
              </w:rPr>
              <w:t>Trạng thái</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3A317FE8" w14:textId="489FA72F" w:rsidR="66ABE3AB" w:rsidRDefault="66ABE3AB" w:rsidP="00D01B3C">
            <w:pPr>
              <w:spacing w:line="360" w:lineRule="auto"/>
            </w:pPr>
            <w:r w:rsidRPr="66ABE3AB">
              <w:rPr>
                <w:rFonts w:eastAsia="Times New Roman"/>
                <w:sz w:val="26"/>
                <w:szCs w:val="26"/>
              </w:rPr>
              <w:t>boolean</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2BAFE374" w14:textId="74964A10" w:rsidR="66ABE3AB" w:rsidRDefault="66ABE3AB" w:rsidP="00D01B3C">
            <w:pPr>
              <w:spacing w:line="360" w:lineRule="auto"/>
              <w:jc w:val="center"/>
            </w:pPr>
            <w:r w:rsidRPr="66ABE3AB">
              <w:rPr>
                <w:rFonts w:eastAsia="Times New Roman"/>
                <w:sz w:val="26"/>
                <w:szCs w:val="26"/>
                <w:lang w:val="vi"/>
              </w:rPr>
              <w:t xml:space="preserve"> </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2BA793A3" w14:textId="1B217680" w:rsidR="66ABE3AB" w:rsidRDefault="66ABE3AB" w:rsidP="00D01B3C">
            <w:pPr>
              <w:spacing w:line="360" w:lineRule="auto"/>
            </w:pPr>
            <w:r w:rsidRPr="66ABE3AB">
              <w:rPr>
                <w:rFonts w:eastAsia="Times New Roman"/>
                <w:sz w:val="26"/>
                <w:szCs w:val="26"/>
                <w:lang w:val="vi"/>
              </w:rPr>
              <w:t xml:space="preserve"> </w:t>
            </w:r>
          </w:p>
        </w:tc>
      </w:tr>
      <w:tr w:rsidR="66ABE3AB" w14:paraId="4FE44A06"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70E3ACF7" w14:textId="1745F845" w:rsidR="66ABE3AB" w:rsidRDefault="66ABE3AB" w:rsidP="00D01B3C">
            <w:pPr>
              <w:spacing w:line="360" w:lineRule="auto"/>
            </w:pPr>
            <w:r w:rsidRPr="66ABE3AB">
              <w:rPr>
                <w:rFonts w:eastAsia="Times New Roman"/>
                <w:sz w:val="26"/>
                <w:szCs w:val="26"/>
              </w:rPr>
              <w:t>video</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2F3C44B7" w14:textId="15B34D1A" w:rsidR="66ABE3AB" w:rsidRDefault="66ABE3AB" w:rsidP="00D01B3C">
            <w:pPr>
              <w:spacing w:line="360" w:lineRule="auto"/>
            </w:pPr>
            <w:r w:rsidRPr="66ABE3AB">
              <w:rPr>
                <w:rFonts w:eastAsia="Times New Roman"/>
                <w:sz w:val="26"/>
                <w:szCs w:val="26"/>
              </w:rPr>
              <w:t>Video đính kèm trong nội dung</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38F9FE61" w14:textId="2226D792" w:rsidR="66ABE3AB" w:rsidRDefault="66ABE3AB" w:rsidP="00D01B3C">
            <w:pPr>
              <w:spacing w:line="360" w:lineRule="auto"/>
            </w:pPr>
            <w:r w:rsidRPr="66ABE3AB">
              <w:rPr>
                <w:rFonts w:eastAsia="Times New Roman"/>
                <w:sz w:val="26"/>
                <w:szCs w:val="26"/>
              </w:rPr>
              <w:t>video:</w:t>
            </w:r>
            <w:r>
              <w:br/>
            </w:r>
            <w:r w:rsidRPr="66ABE3AB">
              <w:rPr>
                <w:rFonts w:eastAsia="Times New Roman"/>
                <w:sz w:val="26"/>
                <w:szCs w:val="26"/>
              </w:rPr>
              <w:t xml:space="preserve"> - title</w:t>
            </w:r>
            <w:r>
              <w:br/>
            </w:r>
            <w:r w:rsidRPr="66ABE3AB">
              <w:rPr>
                <w:rFonts w:eastAsia="Times New Roman"/>
                <w:sz w:val="26"/>
                <w:szCs w:val="26"/>
              </w:rPr>
              <w:t xml:space="preserve"> - duration</w:t>
            </w:r>
            <w:r>
              <w:br/>
            </w:r>
            <w:r w:rsidRPr="66ABE3AB">
              <w:rPr>
                <w:rFonts w:eastAsia="Times New Roman"/>
                <w:sz w:val="26"/>
                <w:szCs w:val="26"/>
              </w:rPr>
              <w:t xml:space="preserve"> - mime_type</w:t>
            </w:r>
            <w:r>
              <w:br/>
            </w:r>
            <w:r w:rsidRPr="66ABE3AB">
              <w:rPr>
                <w:rFonts w:eastAsia="Times New Roman"/>
                <w:sz w:val="26"/>
                <w:szCs w:val="26"/>
              </w:rPr>
              <w:t xml:space="preserve"> - file_url</w:t>
            </w:r>
            <w:r>
              <w:br/>
            </w:r>
            <w:r w:rsidRPr="66ABE3AB">
              <w:rPr>
                <w:rFonts w:eastAsia="Times New Roman"/>
                <w:sz w:val="26"/>
                <w:szCs w:val="26"/>
              </w:rPr>
              <w:t xml:space="preserve"> - course</w:t>
            </w:r>
            <w:r>
              <w:br/>
            </w:r>
            <w:r w:rsidRPr="66ABE3AB">
              <w:rPr>
                <w:rFonts w:eastAsia="Times New Roman"/>
                <w:sz w:val="26"/>
                <w:szCs w:val="26"/>
              </w:rPr>
              <w:t xml:space="preserve"> - instructor</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10E45FFA" w14:textId="7ABAFACD" w:rsidR="66ABE3AB" w:rsidRDefault="66ABE3AB" w:rsidP="00D01B3C">
            <w:pPr>
              <w:spacing w:line="360" w:lineRule="auto"/>
              <w:jc w:val="center"/>
            </w:pPr>
            <w:r w:rsidRPr="66ABE3AB">
              <w:rPr>
                <w:rFonts w:eastAsia="Times New Roman"/>
                <w:sz w:val="26"/>
                <w:szCs w:val="26"/>
                <w:lang w:val="vi"/>
              </w:rPr>
              <w:t xml:space="preserve"> </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0662AECA" w14:textId="0865BE5B" w:rsidR="66ABE3AB" w:rsidRDefault="66ABE3AB" w:rsidP="00D01B3C">
            <w:pPr>
              <w:spacing w:line="360" w:lineRule="auto"/>
            </w:pPr>
            <w:r w:rsidRPr="66ABE3AB">
              <w:rPr>
                <w:rFonts w:eastAsia="Times New Roman"/>
                <w:sz w:val="26"/>
                <w:szCs w:val="26"/>
              </w:rPr>
              <w:t>Đối tượng</w:t>
            </w:r>
          </w:p>
        </w:tc>
      </w:tr>
      <w:tr w:rsidR="66ABE3AB" w14:paraId="5B62D9A4"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0F6517B7" w14:textId="573E9673" w:rsidR="66ABE3AB" w:rsidRDefault="66ABE3AB" w:rsidP="00D01B3C">
            <w:pPr>
              <w:spacing w:line="360" w:lineRule="auto"/>
            </w:pPr>
            <w:r w:rsidRPr="66ABE3AB">
              <w:rPr>
                <w:rFonts w:eastAsia="Times New Roman"/>
                <w:sz w:val="26"/>
                <w:szCs w:val="26"/>
              </w:rPr>
              <w:t>title</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5FEAD290" w14:textId="79C702D5" w:rsidR="66ABE3AB" w:rsidRDefault="66ABE3AB" w:rsidP="00D01B3C">
            <w:pPr>
              <w:spacing w:line="360" w:lineRule="auto"/>
            </w:pPr>
            <w:r w:rsidRPr="66ABE3AB">
              <w:rPr>
                <w:rFonts w:eastAsia="Times New Roman"/>
                <w:sz w:val="26"/>
                <w:szCs w:val="26"/>
              </w:rPr>
              <w:t>Tên video</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78C38022" w14:textId="10A47844" w:rsidR="66ABE3AB" w:rsidRDefault="66ABE3AB" w:rsidP="00D01B3C">
            <w:pPr>
              <w:spacing w:line="360" w:lineRule="auto"/>
            </w:pPr>
            <w:r w:rsidRPr="66ABE3AB">
              <w:rPr>
                <w:rFonts w:eastAsia="Times New Roman"/>
                <w:sz w:val="26"/>
                <w:szCs w:val="26"/>
              </w:rPr>
              <w:t>string</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07449492" w14:textId="5D9AD51B" w:rsidR="66ABE3AB" w:rsidRDefault="66ABE3AB" w:rsidP="00D01B3C">
            <w:pPr>
              <w:spacing w:line="360" w:lineRule="auto"/>
              <w:jc w:val="center"/>
            </w:pPr>
            <w:r w:rsidRPr="66ABE3AB">
              <w:rPr>
                <w:rFonts w:eastAsia="Times New Roman"/>
                <w:sz w:val="26"/>
                <w:szCs w:val="26"/>
              </w:rPr>
              <w:t>255</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32513925" w14:textId="7B78ECAE" w:rsidR="66ABE3AB" w:rsidRDefault="66ABE3AB" w:rsidP="00D01B3C">
            <w:pPr>
              <w:spacing w:line="360" w:lineRule="auto"/>
            </w:pPr>
            <w:r w:rsidRPr="66ABE3AB">
              <w:rPr>
                <w:rFonts w:eastAsia="Times New Roman"/>
                <w:sz w:val="26"/>
                <w:szCs w:val="26"/>
                <w:lang w:val="vi"/>
              </w:rPr>
              <w:t xml:space="preserve"> </w:t>
            </w:r>
          </w:p>
        </w:tc>
      </w:tr>
      <w:tr w:rsidR="66ABE3AB" w14:paraId="336EBD50"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78CA6D3E" w14:textId="6B141388" w:rsidR="66ABE3AB" w:rsidRDefault="66ABE3AB" w:rsidP="00D01B3C">
            <w:pPr>
              <w:spacing w:line="360" w:lineRule="auto"/>
            </w:pPr>
            <w:r w:rsidRPr="66ABE3AB">
              <w:rPr>
                <w:rFonts w:eastAsia="Times New Roman"/>
                <w:sz w:val="26"/>
                <w:szCs w:val="26"/>
              </w:rPr>
              <w:lastRenderedPageBreak/>
              <w:t>duration</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153CFF0C" w14:textId="3CDBB1D4" w:rsidR="66ABE3AB" w:rsidRDefault="66ABE3AB" w:rsidP="00D01B3C">
            <w:pPr>
              <w:spacing w:line="360" w:lineRule="auto"/>
            </w:pPr>
            <w:r w:rsidRPr="66ABE3AB">
              <w:rPr>
                <w:rFonts w:eastAsia="Times New Roman"/>
                <w:sz w:val="26"/>
                <w:szCs w:val="26"/>
              </w:rPr>
              <w:t>Thời lượng</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28BC94F7" w14:textId="6C7101BF" w:rsidR="66ABE3AB" w:rsidRDefault="66ABE3AB" w:rsidP="00D01B3C">
            <w:pPr>
              <w:spacing w:line="360" w:lineRule="auto"/>
            </w:pPr>
            <w:r w:rsidRPr="66ABE3AB">
              <w:rPr>
                <w:rFonts w:eastAsia="Times New Roman"/>
                <w:sz w:val="26"/>
                <w:szCs w:val="26"/>
              </w:rPr>
              <w:t>int</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58B0B194" w14:textId="7E4E1442" w:rsidR="66ABE3AB" w:rsidRDefault="66ABE3AB" w:rsidP="00D01B3C">
            <w:pPr>
              <w:spacing w:line="360" w:lineRule="auto"/>
              <w:jc w:val="center"/>
            </w:pPr>
            <w:r w:rsidRPr="66ABE3AB">
              <w:rPr>
                <w:rFonts w:eastAsia="Times New Roman"/>
                <w:sz w:val="26"/>
                <w:szCs w:val="26"/>
                <w:lang w:val="vi"/>
              </w:rPr>
              <w:t xml:space="preserve"> </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220FEAFC" w14:textId="11FFF9FA" w:rsidR="66ABE3AB" w:rsidRDefault="66ABE3AB" w:rsidP="00D01B3C">
            <w:pPr>
              <w:spacing w:line="360" w:lineRule="auto"/>
            </w:pPr>
            <w:r w:rsidRPr="66ABE3AB">
              <w:rPr>
                <w:rFonts w:eastAsia="Times New Roman"/>
                <w:sz w:val="26"/>
                <w:szCs w:val="26"/>
                <w:lang w:val="vi"/>
              </w:rPr>
              <w:t xml:space="preserve"> </w:t>
            </w:r>
          </w:p>
        </w:tc>
      </w:tr>
      <w:tr w:rsidR="66ABE3AB" w14:paraId="4F53BE4F"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029F8BCC" w14:textId="13F9F152" w:rsidR="66ABE3AB" w:rsidRDefault="66ABE3AB" w:rsidP="00D01B3C">
            <w:pPr>
              <w:spacing w:line="360" w:lineRule="auto"/>
            </w:pPr>
            <w:r w:rsidRPr="66ABE3AB">
              <w:rPr>
                <w:rFonts w:eastAsia="Times New Roman"/>
                <w:sz w:val="26"/>
                <w:szCs w:val="26"/>
              </w:rPr>
              <w:t>mime_type</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12D94662" w14:textId="028FE68F" w:rsidR="66ABE3AB" w:rsidRDefault="66ABE3AB" w:rsidP="00D01B3C">
            <w:pPr>
              <w:spacing w:line="360" w:lineRule="auto"/>
            </w:pPr>
            <w:r w:rsidRPr="66ABE3AB">
              <w:rPr>
                <w:rFonts w:eastAsia="Times New Roman"/>
                <w:sz w:val="26"/>
                <w:szCs w:val="26"/>
              </w:rPr>
              <w:t>Loại file</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3169B575" w14:textId="1983F141" w:rsidR="66ABE3AB" w:rsidRDefault="66ABE3AB" w:rsidP="00D01B3C">
            <w:pPr>
              <w:spacing w:line="360" w:lineRule="auto"/>
            </w:pPr>
            <w:r w:rsidRPr="66ABE3AB">
              <w:rPr>
                <w:rFonts w:eastAsia="Times New Roman"/>
                <w:sz w:val="26"/>
                <w:szCs w:val="26"/>
              </w:rPr>
              <w:t>string</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1421E464" w14:textId="217FB7C1" w:rsidR="66ABE3AB" w:rsidRDefault="66ABE3AB" w:rsidP="00D01B3C">
            <w:pPr>
              <w:spacing w:line="360" w:lineRule="auto"/>
              <w:jc w:val="center"/>
            </w:pPr>
            <w:r w:rsidRPr="66ABE3AB">
              <w:rPr>
                <w:rFonts w:eastAsia="Times New Roman"/>
                <w:sz w:val="26"/>
                <w:szCs w:val="26"/>
              </w:rPr>
              <w:t>255</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7035FB90" w14:textId="7BA1C7CA" w:rsidR="66ABE3AB" w:rsidRDefault="66ABE3AB" w:rsidP="00D01B3C">
            <w:pPr>
              <w:spacing w:line="360" w:lineRule="auto"/>
            </w:pPr>
            <w:r w:rsidRPr="66ABE3AB">
              <w:rPr>
                <w:rFonts w:eastAsia="Times New Roman"/>
                <w:sz w:val="26"/>
                <w:szCs w:val="26"/>
                <w:lang w:val="vi"/>
              </w:rPr>
              <w:t xml:space="preserve"> </w:t>
            </w:r>
          </w:p>
        </w:tc>
      </w:tr>
      <w:tr w:rsidR="66ABE3AB" w14:paraId="1044E3D9"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5C9EBB95" w14:textId="52B741ED" w:rsidR="66ABE3AB" w:rsidRDefault="66ABE3AB" w:rsidP="00D01B3C">
            <w:pPr>
              <w:spacing w:line="360" w:lineRule="auto"/>
            </w:pPr>
            <w:r w:rsidRPr="66ABE3AB">
              <w:rPr>
                <w:rFonts w:eastAsia="Times New Roman"/>
                <w:sz w:val="26"/>
                <w:szCs w:val="26"/>
              </w:rPr>
              <w:t>file_url</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27851E27" w14:textId="1F01A27B" w:rsidR="66ABE3AB" w:rsidRDefault="66ABE3AB" w:rsidP="00D01B3C">
            <w:pPr>
              <w:spacing w:line="360" w:lineRule="auto"/>
            </w:pPr>
            <w:r w:rsidRPr="66ABE3AB">
              <w:rPr>
                <w:rFonts w:eastAsia="Times New Roman"/>
                <w:sz w:val="26"/>
                <w:szCs w:val="26"/>
              </w:rPr>
              <w:t>Đường dẫn file</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2D997619" w14:textId="738CB949" w:rsidR="66ABE3AB" w:rsidRDefault="66ABE3AB" w:rsidP="00D01B3C">
            <w:pPr>
              <w:spacing w:line="360" w:lineRule="auto"/>
            </w:pPr>
            <w:r w:rsidRPr="66ABE3AB">
              <w:rPr>
                <w:rFonts w:eastAsia="Times New Roman"/>
                <w:sz w:val="26"/>
                <w:szCs w:val="26"/>
              </w:rPr>
              <w:t>string</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512ECA26" w14:textId="7D3726B4" w:rsidR="66ABE3AB" w:rsidRDefault="66ABE3AB" w:rsidP="00D01B3C">
            <w:pPr>
              <w:spacing w:line="360" w:lineRule="auto"/>
              <w:jc w:val="center"/>
            </w:pPr>
            <w:r w:rsidRPr="66ABE3AB">
              <w:rPr>
                <w:rFonts w:eastAsia="Times New Roman"/>
                <w:sz w:val="26"/>
                <w:szCs w:val="26"/>
                <w:lang w:val="vi"/>
              </w:rPr>
              <w:t xml:space="preserve"> </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221A394B" w14:textId="74F51D41" w:rsidR="66ABE3AB" w:rsidRDefault="66ABE3AB" w:rsidP="00D01B3C">
            <w:pPr>
              <w:spacing w:line="360" w:lineRule="auto"/>
            </w:pPr>
            <w:r w:rsidRPr="66ABE3AB">
              <w:rPr>
                <w:rFonts w:eastAsia="Times New Roman"/>
                <w:sz w:val="26"/>
                <w:szCs w:val="26"/>
                <w:lang w:val="vi"/>
              </w:rPr>
              <w:t xml:space="preserve"> </w:t>
            </w:r>
          </w:p>
        </w:tc>
      </w:tr>
      <w:tr w:rsidR="66ABE3AB" w14:paraId="6F09D860"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156A383A" w14:textId="10B8BE9B" w:rsidR="66ABE3AB" w:rsidRDefault="66ABE3AB" w:rsidP="00D01B3C">
            <w:pPr>
              <w:spacing w:line="360" w:lineRule="auto"/>
            </w:pPr>
            <w:r w:rsidRPr="66ABE3AB">
              <w:rPr>
                <w:rFonts w:eastAsia="Times New Roman"/>
                <w:sz w:val="26"/>
                <w:szCs w:val="26"/>
              </w:rPr>
              <w:t>course</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589575CA" w14:textId="26F9F9FF" w:rsidR="66ABE3AB" w:rsidRDefault="66ABE3AB" w:rsidP="00D01B3C">
            <w:pPr>
              <w:spacing w:line="360" w:lineRule="auto"/>
            </w:pPr>
            <w:r w:rsidRPr="66ABE3AB">
              <w:rPr>
                <w:rFonts w:eastAsia="Times New Roman"/>
                <w:sz w:val="26"/>
                <w:szCs w:val="26"/>
              </w:rPr>
              <w:t>Khóa học liên quan</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615C991D" w14:textId="4C25B0AD" w:rsidR="66ABE3AB" w:rsidRDefault="66ABE3AB" w:rsidP="00D01B3C">
            <w:pPr>
              <w:spacing w:line="360" w:lineRule="auto"/>
            </w:pPr>
            <w:r w:rsidRPr="66ABE3AB">
              <w:rPr>
                <w:rFonts w:eastAsia="Times New Roman"/>
                <w:sz w:val="26"/>
                <w:szCs w:val="26"/>
              </w:rPr>
              <w:t>string</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5FB3A14F" w14:textId="72E97AA5" w:rsidR="66ABE3AB" w:rsidRDefault="66ABE3AB" w:rsidP="00D01B3C">
            <w:pPr>
              <w:spacing w:line="360" w:lineRule="auto"/>
              <w:jc w:val="center"/>
            </w:pPr>
            <w:r w:rsidRPr="66ABE3AB">
              <w:rPr>
                <w:rFonts w:eastAsia="Times New Roman"/>
                <w:sz w:val="26"/>
                <w:szCs w:val="26"/>
              </w:rPr>
              <w:t>255</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67A5832C" w14:textId="58E6506D" w:rsidR="66ABE3AB" w:rsidRDefault="66ABE3AB" w:rsidP="00D01B3C">
            <w:pPr>
              <w:spacing w:line="360" w:lineRule="auto"/>
            </w:pPr>
            <w:r w:rsidRPr="66ABE3AB">
              <w:rPr>
                <w:rFonts w:eastAsia="Times New Roman"/>
                <w:sz w:val="26"/>
                <w:szCs w:val="26"/>
              </w:rPr>
              <w:t xml:space="preserve"> </w:t>
            </w:r>
          </w:p>
        </w:tc>
      </w:tr>
      <w:tr w:rsidR="66ABE3AB" w14:paraId="1CDD8AC7"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61C4D6C4" w14:textId="135BFFD0" w:rsidR="66ABE3AB" w:rsidRDefault="66ABE3AB" w:rsidP="00D01B3C">
            <w:pPr>
              <w:spacing w:line="360" w:lineRule="auto"/>
            </w:pPr>
            <w:r w:rsidRPr="66ABE3AB">
              <w:rPr>
                <w:rFonts w:eastAsia="Times New Roman"/>
                <w:sz w:val="26"/>
                <w:szCs w:val="26"/>
              </w:rPr>
              <w:t>instructor</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17595F29" w14:textId="4D24BD7A" w:rsidR="66ABE3AB" w:rsidRDefault="66ABE3AB" w:rsidP="00D01B3C">
            <w:pPr>
              <w:spacing w:line="360" w:lineRule="auto"/>
            </w:pPr>
            <w:r w:rsidRPr="66ABE3AB">
              <w:rPr>
                <w:rFonts w:eastAsia="Times New Roman"/>
                <w:sz w:val="26"/>
                <w:szCs w:val="26"/>
              </w:rPr>
              <w:t>Giảng viên tải lên</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632B0900" w14:textId="40880EC7" w:rsidR="66ABE3AB" w:rsidRDefault="66ABE3AB" w:rsidP="00D01B3C">
            <w:pPr>
              <w:spacing w:line="360" w:lineRule="auto"/>
            </w:pPr>
            <w:r w:rsidRPr="66ABE3AB">
              <w:rPr>
                <w:rFonts w:eastAsia="Times New Roman"/>
                <w:sz w:val="26"/>
                <w:szCs w:val="26"/>
              </w:rPr>
              <w:t>string</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491E3E21" w14:textId="4489E23E" w:rsidR="66ABE3AB" w:rsidRDefault="66ABE3AB" w:rsidP="00D01B3C">
            <w:pPr>
              <w:spacing w:line="360" w:lineRule="auto"/>
              <w:jc w:val="center"/>
            </w:pPr>
            <w:r w:rsidRPr="66ABE3AB">
              <w:rPr>
                <w:rFonts w:eastAsia="Times New Roman"/>
                <w:sz w:val="26"/>
                <w:szCs w:val="26"/>
                <w:lang w:val="vi"/>
              </w:rPr>
              <w:t xml:space="preserve"> </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00811558" w14:textId="0DD182F0" w:rsidR="66ABE3AB" w:rsidRDefault="66ABE3AB" w:rsidP="00D01B3C">
            <w:pPr>
              <w:spacing w:line="360" w:lineRule="auto"/>
            </w:pPr>
            <w:r w:rsidRPr="66ABE3AB">
              <w:rPr>
                <w:rFonts w:eastAsia="Times New Roman"/>
                <w:sz w:val="26"/>
                <w:szCs w:val="26"/>
                <w:lang w:val="vi"/>
              </w:rPr>
              <w:t xml:space="preserve"> </w:t>
            </w:r>
          </w:p>
        </w:tc>
      </w:tr>
      <w:tr w:rsidR="66ABE3AB" w14:paraId="64C3AC2E"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1EBDD2AE" w14:textId="28ECCB86" w:rsidR="66ABE3AB" w:rsidRDefault="66ABE3AB" w:rsidP="00D01B3C">
            <w:pPr>
              <w:spacing w:line="360" w:lineRule="auto"/>
            </w:pPr>
            <w:r w:rsidRPr="66ABE3AB">
              <w:rPr>
                <w:rFonts w:eastAsia="Times New Roman"/>
                <w:sz w:val="26"/>
                <w:szCs w:val="26"/>
              </w:rPr>
              <w:t>enrollment</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48EC990A" w14:textId="0A24D50E" w:rsidR="66ABE3AB" w:rsidRDefault="66ABE3AB" w:rsidP="00D01B3C">
            <w:pPr>
              <w:spacing w:line="360" w:lineRule="auto"/>
            </w:pPr>
            <w:r w:rsidRPr="66ABE3AB">
              <w:rPr>
                <w:rFonts w:eastAsia="Times New Roman"/>
                <w:sz w:val="26"/>
                <w:szCs w:val="26"/>
              </w:rPr>
              <w:t>Thông tin đăng ký học của người dùng</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14117CFB" w14:textId="4DEBF854" w:rsidR="66ABE3AB" w:rsidRDefault="66ABE3AB" w:rsidP="00D01B3C">
            <w:pPr>
              <w:spacing w:line="360" w:lineRule="auto"/>
            </w:pPr>
            <w:r w:rsidRPr="66ABE3AB">
              <w:rPr>
                <w:rFonts w:eastAsia="Times New Roman"/>
                <w:sz w:val="26"/>
                <w:szCs w:val="26"/>
              </w:rPr>
              <w:t>enrollment:</w:t>
            </w:r>
            <w:r>
              <w:br/>
            </w:r>
            <w:r w:rsidRPr="66ABE3AB">
              <w:rPr>
                <w:rFonts w:eastAsia="Times New Roman"/>
                <w:sz w:val="26"/>
                <w:szCs w:val="26"/>
              </w:rPr>
              <w:t xml:space="preserve"> - user</w:t>
            </w:r>
            <w:r>
              <w:br/>
            </w:r>
            <w:r w:rsidRPr="66ABE3AB">
              <w:rPr>
                <w:rFonts w:eastAsia="Times New Roman"/>
                <w:sz w:val="26"/>
                <w:szCs w:val="26"/>
              </w:rPr>
              <w:t xml:space="preserve"> - course</w:t>
            </w:r>
            <w:r>
              <w:br/>
            </w:r>
            <w:r w:rsidRPr="66ABE3AB">
              <w:rPr>
                <w:rFonts w:eastAsia="Times New Roman"/>
                <w:sz w:val="26"/>
                <w:szCs w:val="26"/>
              </w:rPr>
              <w:t xml:space="preserve"> - enrolled_at</w:t>
            </w:r>
            <w:r>
              <w:br/>
            </w:r>
            <w:r w:rsidRPr="66ABE3AB">
              <w:rPr>
                <w:rFonts w:eastAsia="Times New Roman"/>
                <w:sz w:val="26"/>
                <w:szCs w:val="26"/>
              </w:rPr>
              <w:t xml:space="preserve"> - completed_at</w:t>
            </w:r>
            <w:r>
              <w:br/>
            </w:r>
            <w:r w:rsidRPr="66ABE3AB">
              <w:rPr>
                <w:rFonts w:eastAsia="Times New Roman"/>
                <w:sz w:val="26"/>
                <w:szCs w:val="26"/>
              </w:rPr>
              <w:t xml:space="preserve"> - status</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166D5256" w14:textId="3091407C" w:rsidR="66ABE3AB" w:rsidRDefault="66ABE3AB" w:rsidP="00D01B3C">
            <w:pPr>
              <w:spacing w:line="360" w:lineRule="auto"/>
              <w:jc w:val="center"/>
            </w:pPr>
            <w:r w:rsidRPr="66ABE3AB">
              <w:rPr>
                <w:rFonts w:eastAsia="Times New Roman"/>
                <w:sz w:val="26"/>
                <w:szCs w:val="26"/>
                <w:lang w:val="vi"/>
              </w:rPr>
              <w:t xml:space="preserve"> </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3FE295E9" w14:textId="26B398D2" w:rsidR="66ABE3AB" w:rsidRDefault="66ABE3AB" w:rsidP="00D01B3C">
            <w:pPr>
              <w:spacing w:line="360" w:lineRule="auto"/>
            </w:pPr>
            <w:r w:rsidRPr="66ABE3AB">
              <w:rPr>
                <w:rFonts w:eastAsia="Times New Roman"/>
                <w:sz w:val="26"/>
                <w:szCs w:val="26"/>
              </w:rPr>
              <w:t>Đối tượng</w:t>
            </w:r>
          </w:p>
        </w:tc>
      </w:tr>
      <w:tr w:rsidR="66ABE3AB" w14:paraId="704AD910"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443B6C26" w14:textId="309856AB" w:rsidR="66ABE3AB" w:rsidRDefault="66ABE3AB" w:rsidP="00D01B3C">
            <w:pPr>
              <w:spacing w:line="360" w:lineRule="auto"/>
            </w:pPr>
            <w:r w:rsidRPr="66ABE3AB">
              <w:rPr>
                <w:rFonts w:eastAsia="Times New Roman"/>
                <w:sz w:val="26"/>
                <w:szCs w:val="26"/>
              </w:rPr>
              <w:t>user</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71493F8C" w14:textId="0570FA07" w:rsidR="66ABE3AB" w:rsidRDefault="66ABE3AB" w:rsidP="00D01B3C">
            <w:pPr>
              <w:spacing w:line="360" w:lineRule="auto"/>
            </w:pPr>
            <w:r w:rsidRPr="66ABE3AB">
              <w:rPr>
                <w:rFonts w:eastAsia="Times New Roman"/>
                <w:sz w:val="26"/>
                <w:szCs w:val="26"/>
              </w:rPr>
              <w:t>Người học</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100F43D4" w14:textId="13BCA5A8" w:rsidR="66ABE3AB" w:rsidRDefault="66ABE3AB" w:rsidP="00D01B3C">
            <w:pPr>
              <w:spacing w:line="360" w:lineRule="auto"/>
            </w:pPr>
            <w:r w:rsidRPr="66ABE3AB">
              <w:rPr>
                <w:rFonts w:eastAsia="Times New Roman"/>
                <w:sz w:val="26"/>
                <w:szCs w:val="26"/>
              </w:rPr>
              <w:t>string</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22A1802F" w14:textId="35DDE40C" w:rsidR="66ABE3AB" w:rsidRDefault="66ABE3AB" w:rsidP="00D01B3C">
            <w:pPr>
              <w:spacing w:line="360" w:lineRule="auto"/>
              <w:jc w:val="center"/>
            </w:pPr>
            <w:r w:rsidRPr="66ABE3AB">
              <w:rPr>
                <w:rFonts w:eastAsia="Times New Roman"/>
                <w:sz w:val="26"/>
                <w:szCs w:val="26"/>
              </w:rPr>
              <w:t>100</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3AE791D1" w14:textId="36890060" w:rsidR="66ABE3AB" w:rsidRDefault="66ABE3AB" w:rsidP="00D01B3C">
            <w:pPr>
              <w:spacing w:line="360" w:lineRule="auto"/>
            </w:pPr>
            <w:r w:rsidRPr="66ABE3AB">
              <w:rPr>
                <w:rFonts w:eastAsia="Times New Roman"/>
                <w:sz w:val="26"/>
                <w:szCs w:val="26"/>
                <w:lang w:val="vi"/>
              </w:rPr>
              <w:t xml:space="preserve"> </w:t>
            </w:r>
          </w:p>
        </w:tc>
      </w:tr>
      <w:tr w:rsidR="66ABE3AB" w14:paraId="36223945"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500CD5D9" w14:textId="21A0E091" w:rsidR="66ABE3AB" w:rsidRDefault="66ABE3AB" w:rsidP="00D01B3C">
            <w:pPr>
              <w:spacing w:line="360" w:lineRule="auto"/>
            </w:pPr>
            <w:r w:rsidRPr="66ABE3AB">
              <w:rPr>
                <w:rFonts w:eastAsia="Times New Roman"/>
                <w:sz w:val="26"/>
                <w:szCs w:val="26"/>
              </w:rPr>
              <w:t>course</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381A5B57" w14:textId="2BB9934C" w:rsidR="66ABE3AB" w:rsidRDefault="66ABE3AB" w:rsidP="00D01B3C">
            <w:pPr>
              <w:spacing w:line="360" w:lineRule="auto"/>
            </w:pPr>
            <w:r w:rsidRPr="66ABE3AB">
              <w:rPr>
                <w:rFonts w:eastAsia="Times New Roman"/>
                <w:sz w:val="26"/>
                <w:szCs w:val="26"/>
              </w:rPr>
              <w:t>Khóa học đã đăng ký</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0B3BEA33" w14:textId="6D4F06D8" w:rsidR="66ABE3AB" w:rsidRDefault="66ABE3AB" w:rsidP="00D01B3C">
            <w:pPr>
              <w:spacing w:line="360" w:lineRule="auto"/>
            </w:pPr>
            <w:r w:rsidRPr="66ABE3AB">
              <w:rPr>
                <w:rFonts w:eastAsia="Times New Roman"/>
                <w:sz w:val="26"/>
                <w:szCs w:val="26"/>
              </w:rPr>
              <w:t>string</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3EFB554D" w14:textId="38B8DE2B" w:rsidR="66ABE3AB" w:rsidRDefault="66ABE3AB" w:rsidP="00D01B3C">
            <w:pPr>
              <w:spacing w:line="360" w:lineRule="auto"/>
              <w:jc w:val="center"/>
            </w:pPr>
            <w:r w:rsidRPr="66ABE3AB">
              <w:rPr>
                <w:rFonts w:eastAsia="Times New Roman"/>
                <w:sz w:val="26"/>
                <w:szCs w:val="26"/>
              </w:rPr>
              <w:t>255</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40EAA7BD" w14:textId="1A5A7D5F" w:rsidR="66ABE3AB" w:rsidRDefault="66ABE3AB" w:rsidP="00D01B3C">
            <w:pPr>
              <w:spacing w:line="360" w:lineRule="auto"/>
            </w:pPr>
            <w:r w:rsidRPr="66ABE3AB">
              <w:rPr>
                <w:rFonts w:eastAsia="Times New Roman"/>
                <w:sz w:val="26"/>
                <w:szCs w:val="26"/>
                <w:lang w:val="vi"/>
              </w:rPr>
              <w:t xml:space="preserve"> </w:t>
            </w:r>
          </w:p>
        </w:tc>
      </w:tr>
      <w:tr w:rsidR="66ABE3AB" w14:paraId="00835A8E"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4B65C205" w14:textId="3CE2199B" w:rsidR="66ABE3AB" w:rsidRDefault="66ABE3AB" w:rsidP="00D01B3C">
            <w:pPr>
              <w:spacing w:line="360" w:lineRule="auto"/>
            </w:pPr>
            <w:r w:rsidRPr="66ABE3AB">
              <w:rPr>
                <w:rFonts w:eastAsia="Times New Roman"/>
                <w:sz w:val="26"/>
                <w:szCs w:val="26"/>
              </w:rPr>
              <w:t>enrolled_at</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08417750" w14:textId="1B1A0B80" w:rsidR="66ABE3AB" w:rsidRDefault="66ABE3AB" w:rsidP="00D01B3C">
            <w:pPr>
              <w:spacing w:line="360" w:lineRule="auto"/>
            </w:pPr>
            <w:r w:rsidRPr="66ABE3AB">
              <w:rPr>
                <w:rFonts w:eastAsia="Times New Roman"/>
                <w:sz w:val="26"/>
                <w:szCs w:val="26"/>
              </w:rPr>
              <w:t>Ngày đăng ký</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74BAEAF7" w14:textId="10142496" w:rsidR="66ABE3AB" w:rsidRDefault="66ABE3AB" w:rsidP="00D01B3C">
            <w:pPr>
              <w:spacing w:line="360" w:lineRule="auto"/>
            </w:pPr>
            <w:r w:rsidRPr="66ABE3AB">
              <w:rPr>
                <w:rFonts w:eastAsia="Times New Roman"/>
                <w:sz w:val="26"/>
                <w:szCs w:val="26"/>
              </w:rPr>
              <w:t>datetime</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4B36DEBA" w14:textId="5D8FA1B2" w:rsidR="66ABE3AB" w:rsidRDefault="66ABE3AB" w:rsidP="00D01B3C">
            <w:pPr>
              <w:spacing w:line="360" w:lineRule="auto"/>
              <w:jc w:val="center"/>
            </w:pPr>
            <w:r w:rsidRPr="66ABE3AB">
              <w:rPr>
                <w:rFonts w:eastAsia="Times New Roman"/>
                <w:sz w:val="26"/>
                <w:szCs w:val="26"/>
                <w:lang w:val="vi"/>
              </w:rPr>
              <w:t xml:space="preserve"> </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6F333B00" w14:textId="70AE26BE" w:rsidR="66ABE3AB" w:rsidRDefault="66ABE3AB" w:rsidP="00D01B3C">
            <w:pPr>
              <w:spacing w:line="360" w:lineRule="auto"/>
            </w:pPr>
            <w:r w:rsidRPr="66ABE3AB">
              <w:rPr>
                <w:rFonts w:eastAsia="Times New Roman"/>
                <w:sz w:val="26"/>
                <w:szCs w:val="26"/>
                <w:lang w:val="vi"/>
              </w:rPr>
              <w:t xml:space="preserve"> </w:t>
            </w:r>
          </w:p>
        </w:tc>
      </w:tr>
      <w:tr w:rsidR="66ABE3AB" w14:paraId="30886A0C"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0E73B327" w14:textId="18347F88" w:rsidR="66ABE3AB" w:rsidRDefault="66ABE3AB" w:rsidP="00D01B3C">
            <w:pPr>
              <w:spacing w:line="360" w:lineRule="auto"/>
            </w:pPr>
            <w:r w:rsidRPr="66ABE3AB">
              <w:rPr>
                <w:rFonts w:eastAsia="Times New Roman"/>
                <w:sz w:val="26"/>
                <w:szCs w:val="26"/>
              </w:rPr>
              <w:t>completed_at</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669C33C1" w14:textId="4E9DC1B6" w:rsidR="66ABE3AB" w:rsidRDefault="66ABE3AB" w:rsidP="00D01B3C">
            <w:pPr>
              <w:spacing w:line="360" w:lineRule="auto"/>
            </w:pPr>
            <w:r w:rsidRPr="66ABE3AB">
              <w:rPr>
                <w:rFonts w:eastAsia="Times New Roman"/>
                <w:sz w:val="26"/>
                <w:szCs w:val="26"/>
              </w:rPr>
              <w:t>Ngày hoàn thành (nếu có)</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6C9F1DD9" w14:textId="32CACE73" w:rsidR="66ABE3AB" w:rsidRDefault="66ABE3AB" w:rsidP="00D01B3C">
            <w:pPr>
              <w:spacing w:line="360" w:lineRule="auto"/>
            </w:pPr>
            <w:r w:rsidRPr="66ABE3AB">
              <w:rPr>
                <w:rFonts w:eastAsia="Times New Roman"/>
                <w:sz w:val="26"/>
                <w:szCs w:val="26"/>
              </w:rPr>
              <w:t>datetime</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0842BDEB" w14:textId="6606F251" w:rsidR="66ABE3AB" w:rsidRDefault="66ABE3AB" w:rsidP="00D01B3C">
            <w:pPr>
              <w:spacing w:line="360" w:lineRule="auto"/>
              <w:jc w:val="center"/>
            </w:pPr>
            <w:r w:rsidRPr="66ABE3AB">
              <w:rPr>
                <w:rFonts w:eastAsia="Times New Roman"/>
                <w:sz w:val="26"/>
                <w:szCs w:val="26"/>
                <w:lang w:val="vi"/>
              </w:rPr>
              <w:t xml:space="preserve"> </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054DB2B9" w14:textId="5FCA5C3A" w:rsidR="66ABE3AB" w:rsidRDefault="66ABE3AB" w:rsidP="00D01B3C">
            <w:pPr>
              <w:spacing w:line="360" w:lineRule="auto"/>
            </w:pPr>
            <w:r w:rsidRPr="66ABE3AB">
              <w:rPr>
                <w:rFonts w:eastAsia="Times New Roman"/>
                <w:sz w:val="26"/>
                <w:szCs w:val="26"/>
                <w:lang w:val="vi"/>
              </w:rPr>
              <w:t xml:space="preserve"> </w:t>
            </w:r>
          </w:p>
        </w:tc>
      </w:tr>
      <w:tr w:rsidR="66ABE3AB" w14:paraId="6879ACB1"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2BE1B818" w14:textId="692FB057" w:rsidR="66ABE3AB" w:rsidRDefault="66ABE3AB" w:rsidP="00D01B3C">
            <w:pPr>
              <w:spacing w:line="360" w:lineRule="auto"/>
            </w:pPr>
            <w:r w:rsidRPr="66ABE3AB">
              <w:rPr>
                <w:rFonts w:eastAsia="Times New Roman"/>
                <w:sz w:val="26"/>
                <w:szCs w:val="26"/>
              </w:rPr>
              <w:t>status</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7075B81C" w14:textId="3CD816B7" w:rsidR="66ABE3AB" w:rsidRDefault="66ABE3AB" w:rsidP="00D01B3C">
            <w:pPr>
              <w:spacing w:line="360" w:lineRule="auto"/>
            </w:pPr>
            <w:r w:rsidRPr="66ABE3AB">
              <w:rPr>
                <w:rFonts w:eastAsia="Times New Roman"/>
                <w:sz w:val="26"/>
                <w:szCs w:val="26"/>
              </w:rPr>
              <w:t>Trạng thái đăng ký</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5852AD67" w14:textId="6EA18224" w:rsidR="66ABE3AB" w:rsidRDefault="66ABE3AB" w:rsidP="00D01B3C">
            <w:pPr>
              <w:spacing w:line="360" w:lineRule="auto"/>
            </w:pPr>
            <w:r w:rsidRPr="66ABE3AB">
              <w:rPr>
                <w:rFonts w:eastAsia="Times New Roman"/>
                <w:sz w:val="26"/>
                <w:szCs w:val="26"/>
              </w:rPr>
              <w:t>string</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5A2D06C8" w14:textId="6CC81527" w:rsidR="66ABE3AB" w:rsidRDefault="66ABE3AB" w:rsidP="00D01B3C">
            <w:pPr>
              <w:spacing w:line="360" w:lineRule="auto"/>
              <w:jc w:val="center"/>
            </w:pPr>
            <w:r w:rsidRPr="66ABE3AB">
              <w:rPr>
                <w:rFonts w:eastAsia="Times New Roman"/>
                <w:sz w:val="26"/>
                <w:szCs w:val="26"/>
                <w:lang w:val="vi"/>
              </w:rPr>
              <w:t xml:space="preserve"> </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2DD66151" w14:textId="1A00AA4D" w:rsidR="66ABE3AB" w:rsidRDefault="66ABE3AB" w:rsidP="00D01B3C">
            <w:pPr>
              <w:spacing w:line="360" w:lineRule="auto"/>
            </w:pPr>
            <w:r w:rsidRPr="66ABE3AB">
              <w:rPr>
                <w:rFonts w:eastAsia="Times New Roman"/>
                <w:sz w:val="26"/>
                <w:szCs w:val="26"/>
                <w:lang w:val="vi"/>
              </w:rPr>
              <w:t xml:space="preserve"> </w:t>
            </w:r>
          </w:p>
        </w:tc>
      </w:tr>
      <w:tr w:rsidR="66ABE3AB" w14:paraId="61183E74"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1BA425AE" w14:textId="1C131CF0" w:rsidR="66ABE3AB" w:rsidRDefault="66ABE3AB" w:rsidP="00D01B3C">
            <w:pPr>
              <w:spacing w:line="360" w:lineRule="auto"/>
            </w:pPr>
            <w:r w:rsidRPr="66ABE3AB">
              <w:rPr>
                <w:rFonts w:eastAsia="Times New Roman"/>
                <w:sz w:val="26"/>
                <w:szCs w:val="26"/>
              </w:rPr>
              <w:t>discussion</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0BC95369" w14:textId="25759341" w:rsidR="66ABE3AB" w:rsidRDefault="66ABE3AB" w:rsidP="00D01B3C">
            <w:pPr>
              <w:spacing w:line="360" w:lineRule="auto"/>
            </w:pPr>
            <w:r w:rsidRPr="66ABE3AB">
              <w:rPr>
                <w:rFonts w:eastAsia="Times New Roman"/>
                <w:sz w:val="26"/>
                <w:szCs w:val="26"/>
              </w:rPr>
              <w:t>Chủ đề thảo luận trong khóa học</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3EA944FA" w14:textId="26B2CC1D" w:rsidR="66ABE3AB" w:rsidRDefault="66ABE3AB" w:rsidP="00D01B3C">
            <w:pPr>
              <w:spacing w:line="360" w:lineRule="auto"/>
            </w:pPr>
            <w:r w:rsidRPr="66ABE3AB">
              <w:rPr>
                <w:rFonts w:eastAsia="Times New Roman"/>
                <w:sz w:val="26"/>
                <w:szCs w:val="26"/>
              </w:rPr>
              <w:t>discussion:</w:t>
            </w:r>
            <w:r>
              <w:br/>
            </w:r>
            <w:r w:rsidRPr="66ABE3AB">
              <w:rPr>
                <w:rFonts w:eastAsia="Times New Roman"/>
                <w:sz w:val="26"/>
                <w:szCs w:val="26"/>
              </w:rPr>
              <w:t xml:space="preserve"> - title</w:t>
            </w:r>
            <w:r>
              <w:br/>
            </w:r>
            <w:r w:rsidRPr="66ABE3AB">
              <w:rPr>
                <w:rFonts w:eastAsia="Times New Roman"/>
                <w:sz w:val="26"/>
                <w:szCs w:val="26"/>
              </w:rPr>
              <w:t xml:space="preserve"> - content</w:t>
            </w:r>
            <w:r>
              <w:br/>
            </w:r>
            <w:r w:rsidRPr="66ABE3AB">
              <w:rPr>
                <w:rFonts w:eastAsia="Times New Roman"/>
                <w:sz w:val="26"/>
                <w:szCs w:val="26"/>
              </w:rPr>
              <w:t xml:space="preserve"> - course</w:t>
            </w:r>
            <w:r>
              <w:br/>
            </w:r>
            <w:r w:rsidRPr="66ABE3AB">
              <w:rPr>
                <w:rFonts w:eastAsia="Times New Roman"/>
                <w:sz w:val="26"/>
                <w:szCs w:val="26"/>
              </w:rPr>
              <w:t xml:space="preserve"> - user</w:t>
            </w:r>
            <w:r>
              <w:br/>
            </w:r>
            <w:r w:rsidRPr="66ABE3AB">
              <w:rPr>
                <w:rFonts w:eastAsia="Times New Roman"/>
                <w:sz w:val="26"/>
                <w:szCs w:val="26"/>
              </w:rPr>
              <w:t xml:space="preserve"> - created_at</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4F6B4BE9" w14:textId="41C79453" w:rsidR="66ABE3AB" w:rsidRDefault="66ABE3AB" w:rsidP="00D01B3C">
            <w:pPr>
              <w:spacing w:line="360" w:lineRule="auto"/>
              <w:jc w:val="center"/>
            </w:pPr>
            <w:r w:rsidRPr="66ABE3AB">
              <w:rPr>
                <w:rFonts w:eastAsia="Times New Roman"/>
                <w:sz w:val="26"/>
                <w:szCs w:val="26"/>
                <w:lang w:val="vi"/>
              </w:rPr>
              <w:t xml:space="preserve"> </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6E1B0F64" w14:textId="2CF33DBA" w:rsidR="66ABE3AB" w:rsidRDefault="66ABE3AB" w:rsidP="00D01B3C">
            <w:pPr>
              <w:spacing w:line="360" w:lineRule="auto"/>
            </w:pPr>
            <w:r w:rsidRPr="66ABE3AB">
              <w:rPr>
                <w:rFonts w:eastAsia="Times New Roman"/>
                <w:sz w:val="26"/>
                <w:szCs w:val="26"/>
              </w:rPr>
              <w:t>Đối tượng</w:t>
            </w:r>
          </w:p>
        </w:tc>
      </w:tr>
      <w:tr w:rsidR="66ABE3AB" w14:paraId="665EFBDE"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486D1F84" w14:textId="3FC6ADE8" w:rsidR="66ABE3AB" w:rsidRDefault="66ABE3AB" w:rsidP="00D01B3C">
            <w:pPr>
              <w:spacing w:line="360" w:lineRule="auto"/>
            </w:pPr>
            <w:r w:rsidRPr="66ABE3AB">
              <w:rPr>
                <w:rFonts w:eastAsia="Times New Roman"/>
                <w:sz w:val="26"/>
                <w:szCs w:val="26"/>
              </w:rPr>
              <w:t>title</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6FFB0E11" w14:textId="0BC87CDB" w:rsidR="66ABE3AB" w:rsidRDefault="66ABE3AB" w:rsidP="00D01B3C">
            <w:pPr>
              <w:spacing w:line="360" w:lineRule="auto"/>
            </w:pPr>
            <w:r w:rsidRPr="66ABE3AB">
              <w:rPr>
                <w:rFonts w:eastAsia="Times New Roman"/>
                <w:sz w:val="26"/>
                <w:szCs w:val="26"/>
              </w:rPr>
              <w:t>Tiêu đề thảo luận</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7A1B3007" w14:textId="062ED4F6" w:rsidR="66ABE3AB" w:rsidRDefault="66ABE3AB" w:rsidP="00D01B3C">
            <w:pPr>
              <w:spacing w:line="360" w:lineRule="auto"/>
            </w:pPr>
            <w:r w:rsidRPr="66ABE3AB">
              <w:rPr>
                <w:rFonts w:eastAsia="Times New Roman"/>
                <w:sz w:val="26"/>
                <w:szCs w:val="26"/>
              </w:rPr>
              <w:t>string</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2CDEEAD3" w14:textId="6B6C52F0" w:rsidR="66ABE3AB" w:rsidRDefault="66ABE3AB" w:rsidP="00D01B3C">
            <w:pPr>
              <w:spacing w:line="360" w:lineRule="auto"/>
              <w:jc w:val="center"/>
            </w:pPr>
            <w:r w:rsidRPr="66ABE3AB">
              <w:rPr>
                <w:rFonts w:eastAsia="Times New Roman"/>
                <w:sz w:val="26"/>
                <w:szCs w:val="26"/>
              </w:rPr>
              <w:t>255</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3D44AA3E" w14:textId="100C3678" w:rsidR="66ABE3AB" w:rsidRDefault="66ABE3AB" w:rsidP="00D01B3C">
            <w:pPr>
              <w:spacing w:line="360" w:lineRule="auto"/>
            </w:pPr>
            <w:r w:rsidRPr="66ABE3AB">
              <w:rPr>
                <w:rFonts w:eastAsia="Times New Roman"/>
                <w:sz w:val="26"/>
                <w:szCs w:val="26"/>
                <w:lang w:val="vi"/>
              </w:rPr>
              <w:t xml:space="preserve"> </w:t>
            </w:r>
          </w:p>
        </w:tc>
      </w:tr>
      <w:tr w:rsidR="66ABE3AB" w14:paraId="561045A3"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74A698AD" w14:textId="0906D3D4" w:rsidR="66ABE3AB" w:rsidRDefault="66ABE3AB" w:rsidP="00D01B3C">
            <w:pPr>
              <w:spacing w:line="360" w:lineRule="auto"/>
            </w:pPr>
            <w:r w:rsidRPr="66ABE3AB">
              <w:rPr>
                <w:rFonts w:eastAsia="Times New Roman"/>
                <w:sz w:val="26"/>
                <w:szCs w:val="26"/>
              </w:rPr>
              <w:lastRenderedPageBreak/>
              <w:t>content</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310EFD89" w14:textId="559A76E7" w:rsidR="66ABE3AB" w:rsidRDefault="66ABE3AB" w:rsidP="00D01B3C">
            <w:pPr>
              <w:spacing w:line="360" w:lineRule="auto"/>
            </w:pPr>
            <w:r w:rsidRPr="66ABE3AB">
              <w:rPr>
                <w:rFonts w:eastAsia="Times New Roman"/>
                <w:sz w:val="26"/>
                <w:szCs w:val="26"/>
              </w:rPr>
              <w:t>Nội dung thảo luận</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435D0785" w14:textId="541CF709" w:rsidR="66ABE3AB" w:rsidRDefault="66ABE3AB" w:rsidP="00D01B3C">
            <w:pPr>
              <w:spacing w:line="360" w:lineRule="auto"/>
            </w:pPr>
            <w:r w:rsidRPr="66ABE3AB">
              <w:rPr>
                <w:rFonts w:eastAsia="Times New Roman"/>
                <w:sz w:val="26"/>
                <w:szCs w:val="26"/>
              </w:rPr>
              <w:t>string</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3BAEAD1A" w14:textId="11CF2419" w:rsidR="66ABE3AB" w:rsidRDefault="66ABE3AB" w:rsidP="00D01B3C">
            <w:pPr>
              <w:spacing w:line="360" w:lineRule="auto"/>
              <w:jc w:val="center"/>
            </w:pPr>
            <w:r w:rsidRPr="66ABE3AB">
              <w:rPr>
                <w:rFonts w:eastAsia="Times New Roman"/>
                <w:sz w:val="26"/>
                <w:szCs w:val="26"/>
              </w:rPr>
              <w:t>255</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2569239C" w14:textId="541B4D18" w:rsidR="66ABE3AB" w:rsidRDefault="66ABE3AB" w:rsidP="00D01B3C">
            <w:pPr>
              <w:spacing w:line="360" w:lineRule="auto"/>
            </w:pPr>
            <w:r w:rsidRPr="66ABE3AB">
              <w:rPr>
                <w:rFonts w:eastAsia="Times New Roman"/>
                <w:sz w:val="26"/>
                <w:szCs w:val="26"/>
                <w:lang w:val="vi"/>
              </w:rPr>
              <w:t xml:space="preserve"> </w:t>
            </w:r>
          </w:p>
        </w:tc>
      </w:tr>
      <w:tr w:rsidR="66ABE3AB" w14:paraId="0DE3937C"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2B1AECDD" w14:textId="0B12A5A6" w:rsidR="66ABE3AB" w:rsidRDefault="66ABE3AB" w:rsidP="00D01B3C">
            <w:pPr>
              <w:spacing w:line="360" w:lineRule="auto"/>
            </w:pPr>
            <w:r w:rsidRPr="66ABE3AB">
              <w:rPr>
                <w:rFonts w:eastAsia="Times New Roman"/>
                <w:sz w:val="26"/>
                <w:szCs w:val="26"/>
              </w:rPr>
              <w:t>course</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0C4AE2A3" w14:textId="5A934799" w:rsidR="66ABE3AB" w:rsidRDefault="66ABE3AB" w:rsidP="00D01B3C">
            <w:pPr>
              <w:spacing w:line="360" w:lineRule="auto"/>
            </w:pPr>
            <w:r w:rsidRPr="66ABE3AB">
              <w:rPr>
                <w:rFonts w:eastAsia="Times New Roman"/>
                <w:sz w:val="26"/>
                <w:szCs w:val="26"/>
              </w:rPr>
              <w:t>Khóa học liên quan</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2B4C500A" w14:textId="25F65775" w:rsidR="66ABE3AB" w:rsidRDefault="66ABE3AB" w:rsidP="00D01B3C">
            <w:pPr>
              <w:spacing w:line="360" w:lineRule="auto"/>
            </w:pPr>
            <w:r w:rsidRPr="66ABE3AB">
              <w:rPr>
                <w:rFonts w:eastAsia="Times New Roman"/>
                <w:sz w:val="26"/>
                <w:szCs w:val="26"/>
              </w:rPr>
              <w:t>string</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150D4BBE" w14:textId="347B7FA0" w:rsidR="66ABE3AB" w:rsidRDefault="66ABE3AB" w:rsidP="00D01B3C">
            <w:pPr>
              <w:spacing w:line="360" w:lineRule="auto"/>
              <w:jc w:val="center"/>
            </w:pPr>
            <w:r w:rsidRPr="66ABE3AB">
              <w:rPr>
                <w:rFonts w:eastAsia="Times New Roman"/>
                <w:sz w:val="26"/>
                <w:szCs w:val="26"/>
              </w:rPr>
              <w:t>255</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3310BDBD" w14:textId="31789908" w:rsidR="66ABE3AB" w:rsidRDefault="66ABE3AB" w:rsidP="00D01B3C">
            <w:pPr>
              <w:spacing w:line="360" w:lineRule="auto"/>
            </w:pPr>
            <w:r w:rsidRPr="66ABE3AB">
              <w:rPr>
                <w:rFonts w:eastAsia="Times New Roman"/>
                <w:sz w:val="26"/>
                <w:szCs w:val="26"/>
                <w:lang w:val="vi"/>
              </w:rPr>
              <w:t xml:space="preserve"> </w:t>
            </w:r>
          </w:p>
        </w:tc>
      </w:tr>
      <w:tr w:rsidR="66ABE3AB" w14:paraId="53E97710"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7668FC0E" w14:textId="71AEB54B" w:rsidR="66ABE3AB" w:rsidRDefault="66ABE3AB" w:rsidP="00D01B3C">
            <w:pPr>
              <w:spacing w:line="360" w:lineRule="auto"/>
            </w:pPr>
            <w:r w:rsidRPr="66ABE3AB">
              <w:rPr>
                <w:rFonts w:eastAsia="Times New Roman"/>
                <w:sz w:val="26"/>
                <w:szCs w:val="26"/>
              </w:rPr>
              <w:t>user</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6AE33D97" w14:textId="10AD642A" w:rsidR="66ABE3AB" w:rsidRDefault="66ABE3AB" w:rsidP="00D01B3C">
            <w:pPr>
              <w:spacing w:line="360" w:lineRule="auto"/>
            </w:pPr>
            <w:r w:rsidRPr="66ABE3AB">
              <w:rPr>
                <w:rFonts w:eastAsia="Times New Roman"/>
                <w:sz w:val="26"/>
                <w:szCs w:val="26"/>
              </w:rPr>
              <w:t>Người đăng thảo luận</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02B5846C" w14:textId="58AFE355" w:rsidR="66ABE3AB" w:rsidRDefault="66ABE3AB" w:rsidP="00D01B3C">
            <w:pPr>
              <w:spacing w:line="360" w:lineRule="auto"/>
            </w:pPr>
            <w:r w:rsidRPr="66ABE3AB">
              <w:rPr>
                <w:rFonts w:eastAsia="Times New Roman"/>
                <w:sz w:val="26"/>
                <w:szCs w:val="26"/>
              </w:rPr>
              <w:t>string</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280011CF" w14:textId="63BABF95" w:rsidR="66ABE3AB" w:rsidRDefault="66ABE3AB" w:rsidP="00D01B3C">
            <w:pPr>
              <w:spacing w:line="360" w:lineRule="auto"/>
              <w:jc w:val="center"/>
            </w:pPr>
            <w:r w:rsidRPr="66ABE3AB">
              <w:rPr>
                <w:rFonts w:eastAsia="Times New Roman"/>
                <w:sz w:val="26"/>
                <w:szCs w:val="26"/>
              </w:rPr>
              <w:t>100</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07620F99" w14:textId="31B2FACD" w:rsidR="66ABE3AB" w:rsidRDefault="66ABE3AB" w:rsidP="00D01B3C">
            <w:pPr>
              <w:spacing w:line="360" w:lineRule="auto"/>
            </w:pPr>
            <w:r w:rsidRPr="66ABE3AB">
              <w:rPr>
                <w:rFonts w:eastAsia="Times New Roman"/>
                <w:sz w:val="26"/>
                <w:szCs w:val="26"/>
                <w:lang w:val="vi"/>
              </w:rPr>
              <w:t xml:space="preserve"> </w:t>
            </w:r>
          </w:p>
        </w:tc>
      </w:tr>
      <w:tr w:rsidR="66ABE3AB" w14:paraId="4F6F4223"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7497921C" w14:textId="1988983D" w:rsidR="66ABE3AB" w:rsidRDefault="66ABE3AB" w:rsidP="00D01B3C">
            <w:pPr>
              <w:spacing w:line="360" w:lineRule="auto"/>
            </w:pPr>
            <w:r w:rsidRPr="66ABE3AB">
              <w:rPr>
                <w:rFonts w:eastAsia="Times New Roman"/>
                <w:sz w:val="26"/>
                <w:szCs w:val="26"/>
              </w:rPr>
              <w:t>created_at</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11170109" w14:textId="7ABD530A" w:rsidR="66ABE3AB" w:rsidRDefault="66ABE3AB" w:rsidP="00D01B3C">
            <w:pPr>
              <w:spacing w:line="360" w:lineRule="auto"/>
            </w:pPr>
            <w:r w:rsidRPr="66ABE3AB">
              <w:rPr>
                <w:rFonts w:eastAsia="Times New Roman"/>
                <w:sz w:val="26"/>
                <w:szCs w:val="26"/>
              </w:rPr>
              <w:t>Ngày tạo</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7A2F868D" w14:textId="5BECF210" w:rsidR="66ABE3AB" w:rsidRDefault="66ABE3AB" w:rsidP="00D01B3C">
            <w:pPr>
              <w:spacing w:line="360" w:lineRule="auto"/>
            </w:pPr>
            <w:r w:rsidRPr="66ABE3AB">
              <w:rPr>
                <w:rFonts w:eastAsia="Times New Roman"/>
                <w:sz w:val="26"/>
                <w:szCs w:val="26"/>
              </w:rPr>
              <w:t>datetime</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4FC2FBDF" w14:textId="784218A7" w:rsidR="66ABE3AB" w:rsidRDefault="66ABE3AB" w:rsidP="00D01B3C">
            <w:pPr>
              <w:spacing w:line="360" w:lineRule="auto"/>
              <w:jc w:val="center"/>
            </w:pPr>
            <w:r w:rsidRPr="66ABE3AB">
              <w:rPr>
                <w:rFonts w:eastAsia="Times New Roman"/>
                <w:sz w:val="26"/>
                <w:szCs w:val="26"/>
                <w:lang w:val="vi"/>
              </w:rPr>
              <w:t xml:space="preserve"> </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4794011C" w14:textId="2F83BCBE" w:rsidR="66ABE3AB" w:rsidRDefault="66ABE3AB" w:rsidP="00D01B3C">
            <w:pPr>
              <w:spacing w:line="360" w:lineRule="auto"/>
            </w:pPr>
            <w:r w:rsidRPr="66ABE3AB">
              <w:rPr>
                <w:rFonts w:eastAsia="Times New Roman"/>
                <w:sz w:val="26"/>
                <w:szCs w:val="26"/>
                <w:lang w:val="vi"/>
              </w:rPr>
              <w:t xml:space="preserve"> </w:t>
            </w:r>
          </w:p>
        </w:tc>
      </w:tr>
      <w:tr w:rsidR="66ABE3AB" w14:paraId="7D058EC3"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2715C4AF" w14:textId="1B3251CD" w:rsidR="66ABE3AB" w:rsidRDefault="66ABE3AB" w:rsidP="00D01B3C">
            <w:pPr>
              <w:spacing w:line="360" w:lineRule="auto"/>
            </w:pPr>
            <w:r w:rsidRPr="66ABE3AB">
              <w:rPr>
                <w:rFonts w:eastAsia="Times New Roman"/>
                <w:sz w:val="26"/>
                <w:szCs w:val="26"/>
              </w:rPr>
              <w:t>discussion_reply</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5BDBD1CC" w14:textId="0E7C57E7" w:rsidR="66ABE3AB" w:rsidRDefault="66ABE3AB" w:rsidP="00D01B3C">
            <w:pPr>
              <w:spacing w:line="360" w:lineRule="auto"/>
            </w:pPr>
            <w:r w:rsidRPr="66ABE3AB">
              <w:rPr>
                <w:rFonts w:eastAsia="Times New Roman"/>
                <w:sz w:val="26"/>
                <w:szCs w:val="26"/>
              </w:rPr>
              <w:t>Phản hồi cho chủ đề thảo luận</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4E8DCD3E" w14:textId="4F10F0AC" w:rsidR="66ABE3AB" w:rsidRDefault="66ABE3AB" w:rsidP="00D01B3C">
            <w:pPr>
              <w:spacing w:line="360" w:lineRule="auto"/>
            </w:pPr>
            <w:r w:rsidRPr="66ABE3AB">
              <w:rPr>
                <w:rFonts w:eastAsia="Times New Roman"/>
                <w:sz w:val="26"/>
                <w:szCs w:val="26"/>
              </w:rPr>
              <w:t>discussion_reply:</w:t>
            </w:r>
            <w:r>
              <w:br/>
            </w:r>
            <w:r w:rsidRPr="66ABE3AB">
              <w:rPr>
                <w:rFonts w:eastAsia="Times New Roman"/>
                <w:sz w:val="26"/>
                <w:szCs w:val="26"/>
              </w:rPr>
              <w:t xml:space="preserve"> - discussion</w:t>
            </w:r>
            <w:r>
              <w:br/>
            </w:r>
            <w:r w:rsidRPr="66ABE3AB">
              <w:rPr>
                <w:rFonts w:eastAsia="Times New Roman"/>
                <w:sz w:val="26"/>
                <w:szCs w:val="26"/>
              </w:rPr>
              <w:t xml:space="preserve"> - content</w:t>
            </w:r>
            <w:r>
              <w:br/>
            </w:r>
            <w:r w:rsidRPr="66ABE3AB">
              <w:rPr>
                <w:rFonts w:eastAsia="Times New Roman"/>
                <w:sz w:val="26"/>
                <w:szCs w:val="26"/>
              </w:rPr>
              <w:t xml:space="preserve"> - user</w:t>
            </w:r>
            <w:r>
              <w:br/>
            </w:r>
            <w:r w:rsidRPr="66ABE3AB">
              <w:rPr>
                <w:rFonts w:eastAsia="Times New Roman"/>
                <w:sz w:val="26"/>
                <w:szCs w:val="26"/>
              </w:rPr>
              <w:t xml:space="preserve"> - created_at</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21B1049B" w14:textId="469A4148" w:rsidR="66ABE3AB" w:rsidRDefault="66ABE3AB" w:rsidP="00D01B3C">
            <w:pPr>
              <w:spacing w:line="360" w:lineRule="auto"/>
              <w:jc w:val="center"/>
            </w:pPr>
            <w:r w:rsidRPr="66ABE3AB">
              <w:rPr>
                <w:rFonts w:eastAsia="Times New Roman"/>
                <w:sz w:val="26"/>
                <w:szCs w:val="26"/>
                <w:lang w:val="vi"/>
              </w:rPr>
              <w:t xml:space="preserve"> </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6152B943" w14:textId="22603673" w:rsidR="66ABE3AB" w:rsidRDefault="66ABE3AB" w:rsidP="00D01B3C">
            <w:pPr>
              <w:spacing w:line="360" w:lineRule="auto"/>
            </w:pPr>
            <w:r w:rsidRPr="66ABE3AB">
              <w:rPr>
                <w:rFonts w:eastAsia="Times New Roman"/>
                <w:sz w:val="26"/>
                <w:szCs w:val="26"/>
              </w:rPr>
              <w:t>Đối tượng</w:t>
            </w:r>
          </w:p>
        </w:tc>
      </w:tr>
      <w:tr w:rsidR="66ABE3AB" w14:paraId="3BD4EA14"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406394A6" w14:textId="2A9F3C37" w:rsidR="66ABE3AB" w:rsidRDefault="66ABE3AB" w:rsidP="00D01B3C">
            <w:pPr>
              <w:spacing w:line="360" w:lineRule="auto"/>
            </w:pPr>
            <w:r w:rsidRPr="66ABE3AB">
              <w:rPr>
                <w:rFonts w:eastAsia="Times New Roman"/>
                <w:sz w:val="26"/>
                <w:szCs w:val="26"/>
              </w:rPr>
              <w:t>discussion</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45C316E6" w14:textId="14B6A0B2" w:rsidR="66ABE3AB" w:rsidRDefault="66ABE3AB" w:rsidP="00D01B3C">
            <w:pPr>
              <w:spacing w:line="360" w:lineRule="auto"/>
            </w:pPr>
            <w:r w:rsidRPr="66ABE3AB">
              <w:rPr>
                <w:rFonts w:eastAsia="Times New Roman"/>
                <w:sz w:val="26"/>
                <w:szCs w:val="26"/>
              </w:rPr>
              <w:t>Chủ đề liên quan</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3BC239AD" w14:textId="241E9DC9" w:rsidR="66ABE3AB" w:rsidRDefault="66ABE3AB" w:rsidP="00D01B3C">
            <w:pPr>
              <w:spacing w:line="360" w:lineRule="auto"/>
            </w:pPr>
            <w:r w:rsidRPr="66ABE3AB">
              <w:rPr>
                <w:rFonts w:eastAsia="Times New Roman"/>
                <w:sz w:val="26"/>
                <w:szCs w:val="26"/>
              </w:rPr>
              <w:t>string</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30DE7F00" w14:textId="2DE50920" w:rsidR="66ABE3AB" w:rsidRDefault="66ABE3AB" w:rsidP="00D01B3C">
            <w:pPr>
              <w:spacing w:line="360" w:lineRule="auto"/>
              <w:jc w:val="center"/>
            </w:pPr>
            <w:r w:rsidRPr="66ABE3AB">
              <w:rPr>
                <w:rFonts w:eastAsia="Times New Roman"/>
                <w:sz w:val="26"/>
                <w:szCs w:val="26"/>
              </w:rPr>
              <w:t>255</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2C49BC41" w14:textId="31428F2A" w:rsidR="66ABE3AB" w:rsidRDefault="66ABE3AB" w:rsidP="00D01B3C">
            <w:pPr>
              <w:spacing w:line="360" w:lineRule="auto"/>
            </w:pPr>
            <w:r w:rsidRPr="66ABE3AB">
              <w:rPr>
                <w:rFonts w:eastAsia="Times New Roman"/>
                <w:sz w:val="26"/>
                <w:szCs w:val="26"/>
                <w:lang w:val="vi"/>
              </w:rPr>
              <w:t xml:space="preserve"> </w:t>
            </w:r>
          </w:p>
        </w:tc>
      </w:tr>
      <w:tr w:rsidR="66ABE3AB" w14:paraId="459C9D07"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360F30A7" w14:textId="48050064" w:rsidR="66ABE3AB" w:rsidRDefault="66ABE3AB" w:rsidP="00D01B3C">
            <w:pPr>
              <w:spacing w:line="360" w:lineRule="auto"/>
            </w:pPr>
            <w:r w:rsidRPr="66ABE3AB">
              <w:rPr>
                <w:rFonts w:eastAsia="Times New Roman"/>
                <w:sz w:val="26"/>
                <w:szCs w:val="26"/>
              </w:rPr>
              <w:t>content</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189A2544" w14:textId="0F613100" w:rsidR="66ABE3AB" w:rsidRDefault="66ABE3AB" w:rsidP="00D01B3C">
            <w:pPr>
              <w:spacing w:line="360" w:lineRule="auto"/>
            </w:pPr>
            <w:r w:rsidRPr="66ABE3AB">
              <w:rPr>
                <w:rFonts w:eastAsia="Times New Roman"/>
                <w:sz w:val="26"/>
                <w:szCs w:val="26"/>
              </w:rPr>
              <w:t>Nội dung phản hồi</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111F92D0" w14:textId="2252530E" w:rsidR="66ABE3AB" w:rsidRDefault="66ABE3AB" w:rsidP="00D01B3C">
            <w:pPr>
              <w:spacing w:line="360" w:lineRule="auto"/>
            </w:pPr>
            <w:r w:rsidRPr="66ABE3AB">
              <w:rPr>
                <w:rFonts w:eastAsia="Times New Roman"/>
                <w:sz w:val="26"/>
                <w:szCs w:val="26"/>
              </w:rPr>
              <w:t>string</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5372D460" w14:textId="60EBC6B5" w:rsidR="66ABE3AB" w:rsidRDefault="66ABE3AB" w:rsidP="00D01B3C">
            <w:pPr>
              <w:spacing w:line="360" w:lineRule="auto"/>
              <w:jc w:val="center"/>
            </w:pPr>
            <w:r w:rsidRPr="66ABE3AB">
              <w:rPr>
                <w:rFonts w:eastAsia="Times New Roman"/>
                <w:sz w:val="26"/>
                <w:szCs w:val="26"/>
                <w:lang w:val="vi"/>
              </w:rPr>
              <w:t xml:space="preserve"> </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6105C4F1" w14:textId="38BDC629" w:rsidR="66ABE3AB" w:rsidRDefault="66ABE3AB" w:rsidP="00D01B3C">
            <w:pPr>
              <w:spacing w:line="360" w:lineRule="auto"/>
            </w:pPr>
            <w:r w:rsidRPr="66ABE3AB">
              <w:rPr>
                <w:rFonts w:eastAsia="Times New Roman"/>
                <w:sz w:val="26"/>
                <w:szCs w:val="26"/>
                <w:lang w:val="vi"/>
              </w:rPr>
              <w:t xml:space="preserve"> </w:t>
            </w:r>
          </w:p>
        </w:tc>
      </w:tr>
      <w:tr w:rsidR="66ABE3AB" w14:paraId="1EFAD6C2"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6332726D" w14:textId="6D451406" w:rsidR="66ABE3AB" w:rsidRDefault="66ABE3AB" w:rsidP="00D01B3C">
            <w:pPr>
              <w:spacing w:line="360" w:lineRule="auto"/>
            </w:pPr>
            <w:r w:rsidRPr="66ABE3AB">
              <w:rPr>
                <w:rFonts w:eastAsia="Times New Roman"/>
                <w:sz w:val="26"/>
                <w:szCs w:val="26"/>
              </w:rPr>
              <w:t>user</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1E177AA5" w14:textId="0F8D28F5" w:rsidR="66ABE3AB" w:rsidRDefault="66ABE3AB" w:rsidP="00D01B3C">
            <w:pPr>
              <w:spacing w:line="360" w:lineRule="auto"/>
            </w:pPr>
            <w:r w:rsidRPr="66ABE3AB">
              <w:rPr>
                <w:rFonts w:eastAsia="Times New Roman"/>
                <w:sz w:val="26"/>
                <w:szCs w:val="26"/>
              </w:rPr>
              <w:t>Người phản hồi</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69497204" w14:textId="69CE806D" w:rsidR="66ABE3AB" w:rsidRDefault="66ABE3AB" w:rsidP="00D01B3C">
            <w:pPr>
              <w:spacing w:line="360" w:lineRule="auto"/>
            </w:pPr>
            <w:r w:rsidRPr="66ABE3AB">
              <w:rPr>
                <w:rFonts w:eastAsia="Times New Roman"/>
                <w:sz w:val="26"/>
                <w:szCs w:val="26"/>
              </w:rPr>
              <w:t>string</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2F49F398" w14:textId="7127B6C9" w:rsidR="66ABE3AB" w:rsidRDefault="66ABE3AB" w:rsidP="00D01B3C">
            <w:pPr>
              <w:spacing w:line="360" w:lineRule="auto"/>
              <w:jc w:val="center"/>
            </w:pPr>
            <w:r w:rsidRPr="66ABE3AB">
              <w:rPr>
                <w:rFonts w:eastAsia="Times New Roman"/>
                <w:sz w:val="26"/>
                <w:szCs w:val="26"/>
              </w:rPr>
              <w:t>100</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34974C58" w14:textId="06C3E4CF" w:rsidR="66ABE3AB" w:rsidRDefault="66ABE3AB" w:rsidP="00D01B3C">
            <w:pPr>
              <w:spacing w:line="360" w:lineRule="auto"/>
            </w:pPr>
            <w:r w:rsidRPr="66ABE3AB">
              <w:rPr>
                <w:rFonts w:eastAsia="Times New Roman"/>
                <w:sz w:val="26"/>
                <w:szCs w:val="26"/>
                <w:lang w:val="vi"/>
              </w:rPr>
              <w:t xml:space="preserve"> </w:t>
            </w:r>
          </w:p>
        </w:tc>
      </w:tr>
      <w:tr w:rsidR="66ABE3AB" w14:paraId="4812E427"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62504ED4" w14:textId="0071E5AB" w:rsidR="66ABE3AB" w:rsidRDefault="66ABE3AB" w:rsidP="00D01B3C">
            <w:pPr>
              <w:spacing w:line="360" w:lineRule="auto"/>
            </w:pPr>
            <w:r w:rsidRPr="66ABE3AB">
              <w:rPr>
                <w:rFonts w:eastAsia="Times New Roman"/>
                <w:sz w:val="26"/>
                <w:szCs w:val="26"/>
              </w:rPr>
              <w:t>created_at</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7EA18858" w14:textId="67F23D7E" w:rsidR="66ABE3AB" w:rsidRDefault="66ABE3AB" w:rsidP="00D01B3C">
            <w:pPr>
              <w:spacing w:line="360" w:lineRule="auto"/>
            </w:pPr>
            <w:r w:rsidRPr="66ABE3AB">
              <w:rPr>
                <w:rFonts w:eastAsia="Times New Roman"/>
                <w:sz w:val="26"/>
                <w:szCs w:val="26"/>
              </w:rPr>
              <w:t>Thời gian phản hồi</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3F159671" w14:textId="59D66686" w:rsidR="66ABE3AB" w:rsidRDefault="66ABE3AB" w:rsidP="00D01B3C">
            <w:pPr>
              <w:spacing w:line="360" w:lineRule="auto"/>
            </w:pPr>
            <w:r w:rsidRPr="66ABE3AB">
              <w:rPr>
                <w:rFonts w:eastAsia="Times New Roman"/>
                <w:sz w:val="26"/>
                <w:szCs w:val="26"/>
              </w:rPr>
              <w:t>datetime</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279EFD4C" w14:textId="68403DAA" w:rsidR="66ABE3AB" w:rsidRDefault="66ABE3AB" w:rsidP="00D01B3C">
            <w:pPr>
              <w:spacing w:line="360" w:lineRule="auto"/>
              <w:jc w:val="center"/>
            </w:pPr>
            <w:r w:rsidRPr="66ABE3AB">
              <w:rPr>
                <w:rFonts w:eastAsia="Times New Roman"/>
                <w:sz w:val="26"/>
                <w:szCs w:val="26"/>
                <w:lang w:val="vi"/>
              </w:rPr>
              <w:t xml:space="preserve"> </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2F7A1971" w14:textId="18118972" w:rsidR="66ABE3AB" w:rsidRDefault="66ABE3AB" w:rsidP="00D01B3C">
            <w:pPr>
              <w:spacing w:line="360" w:lineRule="auto"/>
            </w:pPr>
            <w:r w:rsidRPr="66ABE3AB">
              <w:rPr>
                <w:rFonts w:eastAsia="Times New Roman"/>
                <w:sz w:val="26"/>
                <w:szCs w:val="26"/>
                <w:lang w:val="vi"/>
              </w:rPr>
              <w:t xml:space="preserve"> </w:t>
            </w:r>
          </w:p>
        </w:tc>
      </w:tr>
      <w:tr w:rsidR="66ABE3AB" w14:paraId="3EE159D0"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56D68717" w14:textId="654CB875" w:rsidR="66ABE3AB" w:rsidRDefault="66ABE3AB" w:rsidP="00D01B3C">
            <w:pPr>
              <w:spacing w:line="360" w:lineRule="auto"/>
            </w:pPr>
            <w:r w:rsidRPr="66ABE3AB">
              <w:rPr>
                <w:rFonts w:eastAsia="Times New Roman"/>
                <w:sz w:val="26"/>
                <w:szCs w:val="26"/>
              </w:rPr>
              <w:t>progress</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2F1674EB" w14:textId="6D6998D4" w:rsidR="66ABE3AB" w:rsidRDefault="66ABE3AB" w:rsidP="00D01B3C">
            <w:pPr>
              <w:spacing w:line="360" w:lineRule="auto"/>
            </w:pPr>
            <w:r w:rsidRPr="66ABE3AB">
              <w:rPr>
                <w:rFonts w:eastAsia="Times New Roman"/>
                <w:sz w:val="26"/>
                <w:szCs w:val="26"/>
              </w:rPr>
              <w:t>Theo dõi người học</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3482712D" w14:textId="17302A72" w:rsidR="66ABE3AB" w:rsidRDefault="66ABE3AB" w:rsidP="00D01B3C">
            <w:pPr>
              <w:spacing w:line="360" w:lineRule="auto"/>
            </w:pPr>
            <w:r w:rsidRPr="66ABE3AB">
              <w:rPr>
                <w:rFonts w:eastAsia="Times New Roman"/>
                <w:sz w:val="26"/>
                <w:szCs w:val="26"/>
              </w:rPr>
              <w:t>progress:</w:t>
            </w:r>
            <w:r>
              <w:br/>
            </w:r>
            <w:r w:rsidRPr="66ABE3AB">
              <w:rPr>
                <w:rFonts w:eastAsia="Times New Roman"/>
                <w:sz w:val="26"/>
                <w:szCs w:val="26"/>
              </w:rPr>
              <w:t xml:space="preserve"> - user</w:t>
            </w:r>
            <w:r>
              <w:br/>
            </w:r>
            <w:r w:rsidRPr="66ABE3AB">
              <w:rPr>
                <w:rFonts w:eastAsia="Times New Roman"/>
                <w:sz w:val="26"/>
                <w:szCs w:val="26"/>
              </w:rPr>
              <w:t xml:space="preserve"> - content</w:t>
            </w:r>
            <w:r>
              <w:br/>
            </w:r>
            <w:r w:rsidRPr="66ABE3AB">
              <w:rPr>
                <w:rFonts w:eastAsia="Times New Roman"/>
                <w:sz w:val="26"/>
                <w:szCs w:val="26"/>
              </w:rPr>
              <w:t xml:space="preserve"> - percentage</w:t>
            </w:r>
            <w:r>
              <w:br/>
            </w:r>
            <w:r w:rsidRPr="66ABE3AB">
              <w:rPr>
                <w:rFonts w:eastAsia="Times New Roman"/>
                <w:sz w:val="26"/>
                <w:szCs w:val="26"/>
              </w:rPr>
              <w:t xml:space="preserve"> - completed_at</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1ABA2AA9" w14:textId="433A757B" w:rsidR="66ABE3AB" w:rsidRDefault="66ABE3AB" w:rsidP="00D01B3C">
            <w:pPr>
              <w:spacing w:line="360" w:lineRule="auto"/>
              <w:jc w:val="center"/>
            </w:pPr>
            <w:r w:rsidRPr="66ABE3AB">
              <w:rPr>
                <w:rFonts w:eastAsia="Times New Roman"/>
                <w:sz w:val="26"/>
                <w:szCs w:val="26"/>
                <w:lang w:val="vi"/>
              </w:rPr>
              <w:t xml:space="preserve"> </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0EDDAC3E" w14:textId="54EB6FE2" w:rsidR="66ABE3AB" w:rsidRDefault="66ABE3AB" w:rsidP="00D01B3C">
            <w:pPr>
              <w:spacing w:line="360" w:lineRule="auto"/>
            </w:pPr>
            <w:r w:rsidRPr="66ABE3AB">
              <w:rPr>
                <w:rFonts w:eastAsia="Times New Roman"/>
                <w:sz w:val="26"/>
                <w:szCs w:val="26"/>
              </w:rPr>
              <w:t>Đối tượng</w:t>
            </w:r>
          </w:p>
        </w:tc>
      </w:tr>
      <w:tr w:rsidR="66ABE3AB" w14:paraId="39A6CF9F"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60153310" w14:textId="4CB571CA" w:rsidR="66ABE3AB" w:rsidRDefault="66ABE3AB" w:rsidP="00D01B3C">
            <w:pPr>
              <w:spacing w:line="360" w:lineRule="auto"/>
            </w:pPr>
            <w:r w:rsidRPr="66ABE3AB">
              <w:rPr>
                <w:rFonts w:eastAsia="Times New Roman"/>
                <w:sz w:val="26"/>
                <w:szCs w:val="26"/>
              </w:rPr>
              <w:t>user</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01851E43" w14:textId="23FBB64A" w:rsidR="66ABE3AB" w:rsidRDefault="66ABE3AB" w:rsidP="00D01B3C">
            <w:pPr>
              <w:spacing w:line="360" w:lineRule="auto"/>
            </w:pPr>
            <w:r w:rsidRPr="66ABE3AB">
              <w:rPr>
                <w:rFonts w:eastAsia="Times New Roman"/>
                <w:sz w:val="26"/>
                <w:szCs w:val="26"/>
              </w:rPr>
              <w:t>Người học</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7CE7ABD3" w14:textId="28B387FB" w:rsidR="66ABE3AB" w:rsidRDefault="66ABE3AB" w:rsidP="00D01B3C">
            <w:pPr>
              <w:spacing w:line="360" w:lineRule="auto"/>
            </w:pPr>
            <w:r w:rsidRPr="66ABE3AB">
              <w:rPr>
                <w:rFonts w:eastAsia="Times New Roman"/>
                <w:sz w:val="26"/>
                <w:szCs w:val="26"/>
              </w:rPr>
              <w:t>string</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71F6953E" w14:textId="7D343D80" w:rsidR="66ABE3AB" w:rsidRDefault="66ABE3AB" w:rsidP="00D01B3C">
            <w:pPr>
              <w:spacing w:line="360" w:lineRule="auto"/>
              <w:jc w:val="center"/>
            </w:pPr>
            <w:r w:rsidRPr="66ABE3AB">
              <w:rPr>
                <w:rFonts w:eastAsia="Times New Roman"/>
                <w:sz w:val="26"/>
                <w:szCs w:val="26"/>
              </w:rPr>
              <w:t>100</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30B53F6D" w14:textId="5D95067B" w:rsidR="66ABE3AB" w:rsidRDefault="66ABE3AB" w:rsidP="00D01B3C">
            <w:pPr>
              <w:spacing w:line="360" w:lineRule="auto"/>
            </w:pPr>
            <w:r w:rsidRPr="66ABE3AB">
              <w:rPr>
                <w:rFonts w:eastAsia="Times New Roman"/>
                <w:sz w:val="26"/>
                <w:szCs w:val="26"/>
                <w:lang w:val="vi"/>
              </w:rPr>
              <w:t xml:space="preserve"> </w:t>
            </w:r>
          </w:p>
        </w:tc>
      </w:tr>
      <w:tr w:rsidR="66ABE3AB" w14:paraId="4B94FD9A"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26817DF3" w14:textId="05B30A62" w:rsidR="66ABE3AB" w:rsidRDefault="66ABE3AB" w:rsidP="00D01B3C">
            <w:pPr>
              <w:spacing w:line="360" w:lineRule="auto"/>
            </w:pPr>
            <w:r w:rsidRPr="66ABE3AB">
              <w:rPr>
                <w:rFonts w:eastAsia="Times New Roman"/>
                <w:sz w:val="26"/>
                <w:szCs w:val="26"/>
              </w:rPr>
              <w:t>content</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185162C1" w14:textId="5ED1AE31" w:rsidR="66ABE3AB" w:rsidRDefault="66ABE3AB" w:rsidP="00D01B3C">
            <w:pPr>
              <w:spacing w:line="360" w:lineRule="auto"/>
            </w:pPr>
            <w:r w:rsidRPr="66ABE3AB">
              <w:rPr>
                <w:rFonts w:eastAsia="Times New Roman"/>
                <w:sz w:val="26"/>
                <w:szCs w:val="26"/>
              </w:rPr>
              <w:t>Nội dung học</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56A08A29" w14:textId="72A2843B" w:rsidR="66ABE3AB" w:rsidRDefault="66ABE3AB" w:rsidP="00D01B3C">
            <w:pPr>
              <w:spacing w:line="360" w:lineRule="auto"/>
            </w:pPr>
            <w:r w:rsidRPr="66ABE3AB">
              <w:rPr>
                <w:rFonts w:eastAsia="Times New Roman"/>
                <w:sz w:val="26"/>
                <w:szCs w:val="26"/>
              </w:rPr>
              <w:t>string</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7123CC79" w14:textId="11048712" w:rsidR="66ABE3AB" w:rsidRDefault="66ABE3AB" w:rsidP="00D01B3C">
            <w:pPr>
              <w:spacing w:line="360" w:lineRule="auto"/>
              <w:jc w:val="center"/>
            </w:pPr>
            <w:r w:rsidRPr="66ABE3AB">
              <w:rPr>
                <w:rFonts w:eastAsia="Times New Roman"/>
                <w:sz w:val="26"/>
                <w:szCs w:val="26"/>
              </w:rPr>
              <w:t>255</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1573390D" w14:textId="378C06D3" w:rsidR="66ABE3AB" w:rsidRDefault="66ABE3AB" w:rsidP="00D01B3C">
            <w:pPr>
              <w:spacing w:line="360" w:lineRule="auto"/>
            </w:pPr>
            <w:r w:rsidRPr="66ABE3AB">
              <w:rPr>
                <w:rFonts w:eastAsia="Times New Roman"/>
                <w:sz w:val="26"/>
                <w:szCs w:val="26"/>
                <w:lang w:val="vi"/>
              </w:rPr>
              <w:t xml:space="preserve"> </w:t>
            </w:r>
          </w:p>
        </w:tc>
      </w:tr>
      <w:tr w:rsidR="66ABE3AB" w14:paraId="020AB6E1"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3D8EEF00" w14:textId="73BB4BB1" w:rsidR="66ABE3AB" w:rsidRDefault="66ABE3AB" w:rsidP="00D01B3C">
            <w:pPr>
              <w:spacing w:line="360" w:lineRule="auto"/>
            </w:pPr>
            <w:r w:rsidRPr="66ABE3AB">
              <w:rPr>
                <w:rFonts w:eastAsia="Times New Roman"/>
                <w:sz w:val="26"/>
                <w:szCs w:val="26"/>
              </w:rPr>
              <w:t>percentage</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66F0937F" w14:textId="666CCCCD" w:rsidR="66ABE3AB" w:rsidRDefault="66ABE3AB" w:rsidP="00D01B3C">
            <w:pPr>
              <w:spacing w:line="360" w:lineRule="auto"/>
            </w:pPr>
            <w:r w:rsidRPr="66ABE3AB">
              <w:rPr>
                <w:rFonts w:eastAsia="Times New Roman"/>
                <w:sz w:val="26"/>
                <w:szCs w:val="26"/>
              </w:rPr>
              <w:t>Tiến độ hoàn thành</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3A07BC42" w14:textId="1238AB0B" w:rsidR="66ABE3AB" w:rsidRDefault="66ABE3AB" w:rsidP="00D01B3C">
            <w:pPr>
              <w:spacing w:line="360" w:lineRule="auto"/>
            </w:pPr>
            <w:r w:rsidRPr="66ABE3AB">
              <w:rPr>
                <w:rFonts w:eastAsia="Times New Roman"/>
                <w:sz w:val="26"/>
                <w:szCs w:val="26"/>
              </w:rPr>
              <w:t>decimal</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45229F6C" w14:textId="0A0FFEDB" w:rsidR="66ABE3AB" w:rsidRDefault="66ABE3AB" w:rsidP="00D01B3C">
            <w:pPr>
              <w:spacing w:line="360" w:lineRule="auto"/>
              <w:jc w:val="center"/>
            </w:pPr>
            <w:r w:rsidRPr="66ABE3AB">
              <w:rPr>
                <w:rFonts w:eastAsia="Times New Roman"/>
                <w:sz w:val="26"/>
                <w:szCs w:val="26"/>
                <w:lang w:val="vi"/>
              </w:rPr>
              <w:t xml:space="preserve"> </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3278C0C0" w14:textId="4BA4F293" w:rsidR="66ABE3AB" w:rsidRDefault="66ABE3AB" w:rsidP="00D01B3C">
            <w:pPr>
              <w:spacing w:line="360" w:lineRule="auto"/>
            </w:pPr>
            <w:r w:rsidRPr="66ABE3AB">
              <w:rPr>
                <w:rFonts w:eastAsia="Times New Roman"/>
                <w:sz w:val="26"/>
                <w:szCs w:val="26"/>
                <w:lang w:val="vi"/>
              </w:rPr>
              <w:t xml:space="preserve"> </w:t>
            </w:r>
          </w:p>
        </w:tc>
      </w:tr>
      <w:tr w:rsidR="66ABE3AB" w14:paraId="47F8D580"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0A940041" w14:textId="3112259E" w:rsidR="66ABE3AB" w:rsidRDefault="66ABE3AB" w:rsidP="00D01B3C">
            <w:pPr>
              <w:spacing w:line="360" w:lineRule="auto"/>
            </w:pPr>
            <w:r w:rsidRPr="66ABE3AB">
              <w:rPr>
                <w:rFonts w:eastAsia="Times New Roman"/>
                <w:sz w:val="26"/>
                <w:szCs w:val="26"/>
              </w:rPr>
              <w:lastRenderedPageBreak/>
              <w:t>completed_at</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5CE38931" w14:textId="67A93210" w:rsidR="66ABE3AB" w:rsidRDefault="66ABE3AB" w:rsidP="00D01B3C">
            <w:pPr>
              <w:spacing w:line="360" w:lineRule="auto"/>
            </w:pPr>
            <w:r w:rsidRPr="66ABE3AB">
              <w:rPr>
                <w:rFonts w:eastAsia="Times New Roman"/>
                <w:sz w:val="26"/>
                <w:szCs w:val="26"/>
              </w:rPr>
              <w:t>Ngày hoàn thành</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237AC545" w14:textId="38F63605" w:rsidR="66ABE3AB" w:rsidRDefault="66ABE3AB" w:rsidP="00D01B3C">
            <w:pPr>
              <w:spacing w:line="360" w:lineRule="auto"/>
            </w:pPr>
            <w:r w:rsidRPr="66ABE3AB">
              <w:rPr>
                <w:rFonts w:eastAsia="Times New Roman"/>
                <w:sz w:val="26"/>
                <w:szCs w:val="26"/>
              </w:rPr>
              <w:t>datetime</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31B55FDA" w14:textId="6DE13BB7" w:rsidR="66ABE3AB" w:rsidRDefault="66ABE3AB" w:rsidP="00D01B3C">
            <w:pPr>
              <w:spacing w:line="360" w:lineRule="auto"/>
              <w:jc w:val="center"/>
            </w:pPr>
            <w:r w:rsidRPr="66ABE3AB">
              <w:rPr>
                <w:rFonts w:eastAsia="Times New Roman"/>
                <w:sz w:val="26"/>
                <w:szCs w:val="26"/>
                <w:lang w:val="vi"/>
              </w:rPr>
              <w:t xml:space="preserve"> </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4D869D99" w14:textId="4D5AC11A" w:rsidR="66ABE3AB" w:rsidRDefault="66ABE3AB" w:rsidP="00D01B3C">
            <w:pPr>
              <w:spacing w:line="360" w:lineRule="auto"/>
            </w:pPr>
            <w:r w:rsidRPr="66ABE3AB">
              <w:rPr>
                <w:rFonts w:eastAsia="Times New Roman"/>
                <w:sz w:val="26"/>
                <w:szCs w:val="26"/>
                <w:lang w:val="vi"/>
              </w:rPr>
              <w:t xml:space="preserve"> </w:t>
            </w:r>
          </w:p>
        </w:tc>
      </w:tr>
      <w:tr w:rsidR="66ABE3AB" w14:paraId="69A196AC"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1286561A" w14:textId="6319ED07" w:rsidR="66ABE3AB" w:rsidRDefault="66ABE3AB" w:rsidP="00D01B3C">
            <w:pPr>
              <w:spacing w:line="360" w:lineRule="auto"/>
            </w:pPr>
            <w:r w:rsidRPr="66ABE3AB">
              <w:rPr>
                <w:rFonts w:eastAsia="Times New Roman"/>
                <w:sz w:val="26"/>
                <w:szCs w:val="26"/>
              </w:rPr>
              <w:t>quiz</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175DEDA1" w14:textId="4B727D38" w:rsidR="66ABE3AB" w:rsidRDefault="66ABE3AB" w:rsidP="00D01B3C">
            <w:pPr>
              <w:spacing w:line="360" w:lineRule="auto"/>
            </w:pPr>
            <w:r w:rsidRPr="66ABE3AB">
              <w:rPr>
                <w:rFonts w:eastAsia="Times New Roman"/>
                <w:sz w:val="26"/>
                <w:szCs w:val="26"/>
              </w:rPr>
              <w:t>Bài kiểm tra trong khóa học</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3EBFC5CF" w14:textId="6DF2CB51" w:rsidR="66ABE3AB" w:rsidRDefault="66ABE3AB" w:rsidP="00D01B3C">
            <w:pPr>
              <w:spacing w:line="360" w:lineRule="auto"/>
            </w:pPr>
            <w:r w:rsidRPr="66ABE3AB">
              <w:rPr>
                <w:rFonts w:eastAsia="Times New Roman"/>
                <w:sz w:val="26"/>
                <w:szCs w:val="26"/>
              </w:rPr>
              <w:t>quiz:</w:t>
            </w:r>
            <w:r>
              <w:br/>
            </w:r>
            <w:r w:rsidRPr="66ABE3AB">
              <w:rPr>
                <w:rFonts w:eastAsia="Times New Roman"/>
                <w:sz w:val="26"/>
                <w:szCs w:val="26"/>
              </w:rPr>
              <w:t xml:space="preserve"> - course</w:t>
            </w:r>
            <w:r>
              <w:br/>
            </w:r>
            <w:r w:rsidRPr="66ABE3AB">
              <w:rPr>
                <w:rFonts w:eastAsia="Times New Roman"/>
                <w:sz w:val="26"/>
                <w:szCs w:val="26"/>
              </w:rPr>
              <w:t xml:space="preserve"> - title</w:t>
            </w:r>
            <w:r>
              <w:br/>
            </w:r>
            <w:r w:rsidRPr="66ABE3AB">
              <w:rPr>
                <w:rFonts w:eastAsia="Times New Roman"/>
                <w:sz w:val="26"/>
                <w:szCs w:val="26"/>
              </w:rPr>
              <w:t xml:space="preserve"> - quiz_type</w:t>
            </w:r>
            <w:r>
              <w:br/>
            </w:r>
            <w:r w:rsidRPr="66ABE3AB">
              <w:rPr>
                <w:rFonts w:eastAsia="Times New Roman"/>
                <w:sz w:val="26"/>
                <w:szCs w:val="26"/>
              </w:rPr>
              <w:t xml:space="preserve"> - published</w:t>
            </w:r>
            <w:r>
              <w:br/>
            </w:r>
            <w:r w:rsidRPr="66ABE3AB">
              <w:rPr>
                <w:rFonts w:eastAsia="Times New Roman"/>
                <w:sz w:val="26"/>
                <w:szCs w:val="26"/>
              </w:rPr>
              <w:t xml:space="preserve"> - due_date</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6CE8D371" w14:textId="6C5AB019" w:rsidR="66ABE3AB" w:rsidRDefault="66ABE3AB" w:rsidP="00D01B3C">
            <w:pPr>
              <w:spacing w:line="360" w:lineRule="auto"/>
              <w:jc w:val="center"/>
            </w:pPr>
            <w:r w:rsidRPr="66ABE3AB">
              <w:rPr>
                <w:rFonts w:eastAsia="Times New Roman"/>
                <w:sz w:val="26"/>
                <w:szCs w:val="26"/>
                <w:lang w:val="vi"/>
              </w:rPr>
              <w:t xml:space="preserve"> </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1756A2C5" w14:textId="1209AF6E" w:rsidR="66ABE3AB" w:rsidRDefault="66ABE3AB" w:rsidP="00D01B3C">
            <w:pPr>
              <w:spacing w:line="360" w:lineRule="auto"/>
            </w:pPr>
            <w:r w:rsidRPr="66ABE3AB">
              <w:rPr>
                <w:rFonts w:eastAsia="Times New Roman"/>
                <w:sz w:val="26"/>
                <w:szCs w:val="26"/>
              </w:rPr>
              <w:t>Đối tượng</w:t>
            </w:r>
          </w:p>
        </w:tc>
      </w:tr>
      <w:tr w:rsidR="66ABE3AB" w14:paraId="1A049D69"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5E5FF47F" w14:textId="009E1C2F" w:rsidR="66ABE3AB" w:rsidRDefault="66ABE3AB" w:rsidP="00D01B3C">
            <w:pPr>
              <w:spacing w:line="360" w:lineRule="auto"/>
            </w:pPr>
            <w:r w:rsidRPr="66ABE3AB">
              <w:rPr>
                <w:rFonts w:eastAsia="Times New Roman"/>
                <w:sz w:val="26"/>
                <w:szCs w:val="26"/>
              </w:rPr>
              <w:t>course</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7EEF16D4" w14:textId="634518DA" w:rsidR="66ABE3AB" w:rsidRDefault="66ABE3AB" w:rsidP="00D01B3C">
            <w:pPr>
              <w:spacing w:line="360" w:lineRule="auto"/>
            </w:pPr>
            <w:r w:rsidRPr="66ABE3AB">
              <w:rPr>
                <w:rFonts w:eastAsia="Times New Roman"/>
                <w:sz w:val="26"/>
                <w:szCs w:val="26"/>
              </w:rPr>
              <w:t>Khóa học liên quan</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1AD7C7AB" w14:textId="106F3927" w:rsidR="66ABE3AB" w:rsidRDefault="66ABE3AB" w:rsidP="00D01B3C">
            <w:pPr>
              <w:spacing w:line="360" w:lineRule="auto"/>
            </w:pPr>
            <w:r w:rsidRPr="66ABE3AB">
              <w:rPr>
                <w:rFonts w:eastAsia="Times New Roman"/>
                <w:sz w:val="26"/>
                <w:szCs w:val="26"/>
              </w:rPr>
              <w:t>string</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51C9BE05" w14:textId="206E38BE" w:rsidR="66ABE3AB" w:rsidRDefault="66ABE3AB" w:rsidP="00D01B3C">
            <w:pPr>
              <w:spacing w:line="360" w:lineRule="auto"/>
              <w:jc w:val="center"/>
            </w:pPr>
            <w:r w:rsidRPr="66ABE3AB">
              <w:rPr>
                <w:rFonts w:eastAsia="Times New Roman"/>
                <w:sz w:val="26"/>
                <w:szCs w:val="26"/>
              </w:rPr>
              <w:t>255</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08ADB471" w14:textId="498AB5AF" w:rsidR="66ABE3AB" w:rsidRDefault="66ABE3AB" w:rsidP="00D01B3C">
            <w:pPr>
              <w:spacing w:line="360" w:lineRule="auto"/>
            </w:pPr>
            <w:r w:rsidRPr="66ABE3AB">
              <w:rPr>
                <w:rFonts w:eastAsia="Times New Roman"/>
                <w:sz w:val="26"/>
                <w:szCs w:val="26"/>
                <w:lang w:val="vi"/>
              </w:rPr>
              <w:t xml:space="preserve"> </w:t>
            </w:r>
          </w:p>
        </w:tc>
      </w:tr>
      <w:tr w:rsidR="66ABE3AB" w14:paraId="72B84602"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7732698B" w14:textId="2AAEDBC0" w:rsidR="66ABE3AB" w:rsidRDefault="66ABE3AB" w:rsidP="00D01B3C">
            <w:pPr>
              <w:spacing w:line="360" w:lineRule="auto"/>
            </w:pPr>
            <w:r w:rsidRPr="66ABE3AB">
              <w:rPr>
                <w:rFonts w:eastAsia="Times New Roman"/>
                <w:sz w:val="26"/>
                <w:szCs w:val="26"/>
              </w:rPr>
              <w:t>title</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2B07AFEC" w14:textId="376B53EA" w:rsidR="66ABE3AB" w:rsidRDefault="66ABE3AB" w:rsidP="00D01B3C">
            <w:pPr>
              <w:spacing w:line="360" w:lineRule="auto"/>
            </w:pPr>
            <w:r w:rsidRPr="66ABE3AB">
              <w:rPr>
                <w:rFonts w:eastAsia="Times New Roman"/>
                <w:sz w:val="26"/>
                <w:szCs w:val="26"/>
              </w:rPr>
              <w:t>Tiêu đề kiểm tra</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5BEEAFE0" w14:textId="46DF1610" w:rsidR="66ABE3AB" w:rsidRDefault="66ABE3AB" w:rsidP="00D01B3C">
            <w:pPr>
              <w:spacing w:line="360" w:lineRule="auto"/>
            </w:pPr>
            <w:r w:rsidRPr="66ABE3AB">
              <w:rPr>
                <w:rFonts w:eastAsia="Times New Roman"/>
                <w:sz w:val="26"/>
                <w:szCs w:val="26"/>
              </w:rPr>
              <w:t>string</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0EF3A11C" w14:textId="1484A418" w:rsidR="66ABE3AB" w:rsidRDefault="66ABE3AB" w:rsidP="00D01B3C">
            <w:pPr>
              <w:spacing w:line="360" w:lineRule="auto"/>
              <w:jc w:val="center"/>
            </w:pPr>
            <w:r w:rsidRPr="66ABE3AB">
              <w:rPr>
                <w:rFonts w:eastAsia="Times New Roman"/>
                <w:sz w:val="26"/>
                <w:szCs w:val="26"/>
              </w:rPr>
              <w:t>255</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5045AAEF" w14:textId="75066CBC" w:rsidR="66ABE3AB" w:rsidRDefault="66ABE3AB" w:rsidP="00D01B3C">
            <w:pPr>
              <w:spacing w:line="360" w:lineRule="auto"/>
            </w:pPr>
            <w:r w:rsidRPr="66ABE3AB">
              <w:rPr>
                <w:rFonts w:eastAsia="Times New Roman"/>
                <w:sz w:val="26"/>
                <w:szCs w:val="26"/>
                <w:lang w:val="vi"/>
              </w:rPr>
              <w:t xml:space="preserve"> </w:t>
            </w:r>
          </w:p>
        </w:tc>
      </w:tr>
      <w:tr w:rsidR="66ABE3AB" w14:paraId="27D3109F"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62D3F2BD" w14:textId="5ADB5040" w:rsidR="66ABE3AB" w:rsidRDefault="66ABE3AB" w:rsidP="00D01B3C">
            <w:pPr>
              <w:spacing w:line="360" w:lineRule="auto"/>
            </w:pPr>
            <w:r w:rsidRPr="66ABE3AB">
              <w:rPr>
                <w:rFonts w:eastAsia="Times New Roman"/>
                <w:sz w:val="26"/>
                <w:szCs w:val="26"/>
              </w:rPr>
              <w:t>quiz_type</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586042F1" w14:textId="7963CAAD" w:rsidR="66ABE3AB" w:rsidRDefault="66ABE3AB" w:rsidP="00D01B3C">
            <w:pPr>
              <w:spacing w:line="360" w:lineRule="auto"/>
            </w:pPr>
            <w:r w:rsidRPr="66ABE3AB">
              <w:rPr>
                <w:rFonts w:eastAsia="Times New Roman"/>
                <w:sz w:val="26"/>
                <w:szCs w:val="26"/>
              </w:rPr>
              <w:t>Loại bài kiểm tra</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1475D84B" w14:textId="46D85B76" w:rsidR="66ABE3AB" w:rsidRDefault="66ABE3AB" w:rsidP="00D01B3C">
            <w:pPr>
              <w:spacing w:line="360" w:lineRule="auto"/>
            </w:pPr>
            <w:r w:rsidRPr="66ABE3AB">
              <w:rPr>
                <w:rFonts w:eastAsia="Times New Roman"/>
                <w:sz w:val="26"/>
                <w:szCs w:val="26"/>
              </w:rPr>
              <w:t>enum</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0EEF7E56" w14:textId="3AF0F04C" w:rsidR="66ABE3AB" w:rsidRDefault="66ABE3AB" w:rsidP="00D01B3C">
            <w:pPr>
              <w:spacing w:line="360" w:lineRule="auto"/>
              <w:jc w:val="center"/>
            </w:pPr>
            <w:r w:rsidRPr="66ABE3AB">
              <w:rPr>
                <w:rFonts w:eastAsia="Times New Roman"/>
                <w:sz w:val="26"/>
                <w:szCs w:val="26"/>
                <w:lang w:val="vi"/>
              </w:rPr>
              <w:t xml:space="preserve"> </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42D8AA06" w14:textId="37BCA455" w:rsidR="66ABE3AB" w:rsidRDefault="66ABE3AB" w:rsidP="00D01B3C">
            <w:pPr>
              <w:spacing w:line="360" w:lineRule="auto"/>
            </w:pPr>
            <w:r w:rsidRPr="66ABE3AB">
              <w:rPr>
                <w:rFonts w:eastAsia="Times New Roman"/>
                <w:sz w:val="26"/>
                <w:szCs w:val="26"/>
                <w:lang w:val="vi"/>
              </w:rPr>
              <w:t xml:space="preserve"> </w:t>
            </w:r>
          </w:p>
        </w:tc>
      </w:tr>
      <w:tr w:rsidR="66ABE3AB" w14:paraId="0B19BDBD"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2D7D2C90" w14:textId="479FF728" w:rsidR="66ABE3AB" w:rsidRDefault="66ABE3AB" w:rsidP="00D01B3C">
            <w:pPr>
              <w:spacing w:line="360" w:lineRule="auto"/>
            </w:pPr>
            <w:r w:rsidRPr="66ABE3AB">
              <w:rPr>
                <w:rFonts w:eastAsia="Times New Roman"/>
                <w:sz w:val="26"/>
                <w:szCs w:val="26"/>
              </w:rPr>
              <w:t>published</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208C681F" w14:textId="53F4792F" w:rsidR="66ABE3AB" w:rsidRDefault="66ABE3AB" w:rsidP="00D01B3C">
            <w:pPr>
              <w:spacing w:line="360" w:lineRule="auto"/>
            </w:pPr>
            <w:r w:rsidRPr="66ABE3AB">
              <w:rPr>
                <w:rFonts w:eastAsia="Times New Roman"/>
                <w:sz w:val="26"/>
                <w:szCs w:val="26"/>
              </w:rPr>
              <w:t>Đã phát hành chưa</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137BE8D1" w14:textId="394F103A" w:rsidR="66ABE3AB" w:rsidRDefault="66ABE3AB" w:rsidP="00D01B3C">
            <w:pPr>
              <w:spacing w:line="360" w:lineRule="auto"/>
            </w:pPr>
            <w:r w:rsidRPr="66ABE3AB">
              <w:rPr>
                <w:rFonts w:eastAsia="Times New Roman"/>
                <w:sz w:val="26"/>
                <w:szCs w:val="26"/>
              </w:rPr>
              <w:t>boolean</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34AF422B" w14:textId="477F67F9" w:rsidR="66ABE3AB" w:rsidRDefault="66ABE3AB" w:rsidP="00D01B3C">
            <w:pPr>
              <w:spacing w:line="360" w:lineRule="auto"/>
              <w:jc w:val="center"/>
            </w:pPr>
            <w:r w:rsidRPr="66ABE3AB">
              <w:rPr>
                <w:rFonts w:eastAsia="Times New Roman"/>
                <w:sz w:val="26"/>
                <w:szCs w:val="26"/>
                <w:lang w:val="vi"/>
              </w:rPr>
              <w:t xml:space="preserve"> </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3335B348" w14:textId="26BBE79D" w:rsidR="66ABE3AB" w:rsidRDefault="66ABE3AB" w:rsidP="00D01B3C">
            <w:pPr>
              <w:spacing w:line="360" w:lineRule="auto"/>
            </w:pPr>
            <w:r w:rsidRPr="66ABE3AB">
              <w:rPr>
                <w:rFonts w:eastAsia="Times New Roman"/>
                <w:sz w:val="26"/>
                <w:szCs w:val="26"/>
                <w:lang w:val="vi"/>
              </w:rPr>
              <w:t xml:space="preserve"> </w:t>
            </w:r>
          </w:p>
        </w:tc>
      </w:tr>
      <w:tr w:rsidR="66ABE3AB" w14:paraId="7484A3B0"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506128E0" w14:textId="530D9B3E" w:rsidR="66ABE3AB" w:rsidRDefault="66ABE3AB" w:rsidP="00D01B3C">
            <w:pPr>
              <w:spacing w:line="360" w:lineRule="auto"/>
            </w:pPr>
            <w:r w:rsidRPr="66ABE3AB">
              <w:rPr>
                <w:rFonts w:eastAsia="Times New Roman"/>
                <w:sz w:val="26"/>
                <w:szCs w:val="26"/>
              </w:rPr>
              <w:t>due_date</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717913C1" w14:textId="648219E8" w:rsidR="66ABE3AB" w:rsidRDefault="66ABE3AB" w:rsidP="00D01B3C">
            <w:pPr>
              <w:spacing w:line="360" w:lineRule="auto"/>
            </w:pPr>
            <w:r w:rsidRPr="66ABE3AB">
              <w:rPr>
                <w:rFonts w:eastAsia="Times New Roman"/>
                <w:sz w:val="26"/>
                <w:szCs w:val="26"/>
              </w:rPr>
              <w:t>Ngày hết hạn</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339F76E1" w14:textId="32870D8B" w:rsidR="66ABE3AB" w:rsidRDefault="66ABE3AB" w:rsidP="00D01B3C">
            <w:pPr>
              <w:spacing w:line="360" w:lineRule="auto"/>
            </w:pPr>
            <w:r w:rsidRPr="66ABE3AB">
              <w:rPr>
                <w:rFonts w:eastAsia="Times New Roman"/>
                <w:sz w:val="26"/>
                <w:szCs w:val="26"/>
              </w:rPr>
              <w:t>datetime</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4E08F22B" w14:textId="12C74652" w:rsidR="66ABE3AB" w:rsidRDefault="66ABE3AB" w:rsidP="00D01B3C">
            <w:pPr>
              <w:spacing w:line="360" w:lineRule="auto"/>
              <w:jc w:val="center"/>
            </w:pPr>
            <w:r w:rsidRPr="66ABE3AB">
              <w:rPr>
                <w:rFonts w:eastAsia="Times New Roman"/>
                <w:sz w:val="26"/>
                <w:szCs w:val="26"/>
                <w:lang w:val="vi"/>
              </w:rPr>
              <w:t xml:space="preserve"> </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12C130C8" w14:textId="3DA6B6B5" w:rsidR="66ABE3AB" w:rsidRDefault="66ABE3AB" w:rsidP="00D01B3C">
            <w:pPr>
              <w:spacing w:line="360" w:lineRule="auto"/>
            </w:pPr>
            <w:r w:rsidRPr="66ABE3AB">
              <w:rPr>
                <w:rFonts w:eastAsia="Times New Roman"/>
                <w:sz w:val="26"/>
                <w:szCs w:val="26"/>
                <w:lang w:val="vi"/>
              </w:rPr>
              <w:t xml:space="preserve"> </w:t>
            </w:r>
          </w:p>
        </w:tc>
      </w:tr>
      <w:tr w:rsidR="66ABE3AB" w14:paraId="66C59B32"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1D7EE35B" w14:textId="7789A4F4" w:rsidR="66ABE3AB" w:rsidRDefault="66ABE3AB" w:rsidP="00D01B3C">
            <w:pPr>
              <w:spacing w:line="360" w:lineRule="auto"/>
            </w:pPr>
            <w:r w:rsidRPr="66ABE3AB">
              <w:rPr>
                <w:rFonts w:eastAsia="Times New Roman"/>
                <w:sz w:val="26"/>
                <w:szCs w:val="26"/>
              </w:rPr>
              <w:t>question</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19EAAD45" w14:textId="48219E7B" w:rsidR="66ABE3AB" w:rsidRDefault="66ABE3AB" w:rsidP="00D01B3C">
            <w:pPr>
              <w:spacing w:line="360" w:lineRule="auto"/>
            </w:pPr>
            <w:r w:rsidRPr="66ABE3AB">
              <w:rPr>
                <w:rFonts w:eastAsia="Times New Roman"/>
                <w:sz w:val="26"/>
                <w:szCs w:val="26"/>
              </w:rPr>
              <w:t>Câu hỏi trong bài quiz</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5E647675" w14:textId="1932586A" w:rsidR="66ABE3AB" w:rsidRDefault="66ABE3AB" w:rsidP="00D01B3C">
            <w:pPr>
              <w:spacing w:line="360" w:lineRule="auto"/>
            </w:pPr>
            <w:r w:rsidRPr="66ABE3AB">
              <w:rPr>
                <w:rFonts w:eastAsia="Times New Roman"/>
                <w:sz w:val="26"/>
                <w:szCs w:val="26"/>
              </w:rPr>
              <w:t>question:</w:t>
            </w:r>
            <w:r>
              <w:br/>
            </w:r>
            <w:r w:rsidRPr="66ABE3AB">
              <w:rPr>
                <w:rFonts w:eastAsia="Times New Roman"/>
                <w:sz w:val="26"/>
                <w:szCs w:val="26"/>
              </w:rPr>
              <w:t xml:space="preserve"> - quiz</w:t>
            </w:r>
            <w:r>
              <w:br/>
            </w:r>
            <w:r w:rsidRPr="66ABE3AB">
              <w:rPr>
                <w:rFonts w:eastAsia="Times New Roman"/>
                <w:sz w:val="26"/>
                <w:szCs w:val="26"/>
              </w:rPr>
              <w:t xml:space="preserve"> - question_text</w:t>
            </w:r>
            <w:r>
              <w:br/>
            </w:r>
            <w:r w:rsidRPr="66ABE3AB">
              <w:rPr>
                <w:rFonts w:eastAsia="Times New Roman"/>
                <w:sz w:val="26"/>
                <w:szCs w:val="26"/>
              </w:rPr>
              <w:t xml:space="preserve"> - type</w:t>
            </w:r>
            <w:r>
              <w:br/>
            </w:r>
            <w:r w:rsidRPr="66ABE3AB">
              <w:rPr>
                <w:rFonts w:eastAsia="Times New Roman"/>
                <w:sz w:val="26"/>
                <w:szCs w:val="26"/>
              </w:rPr>
              <w:t xml:space="preserve"> - points</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0F66BB01" w14:textId="6A44F4CB" w:rsidR="66ABE3AB" w:rsidRDefault="66ABE3AB" w:rsidP="00D01B3C">
            <w:pPr>
              <w:spacing w:line="360" w:lineRule="auto"/>
              <w:jc w:val="center"/>
            </w:pPr>
            <w:r w:rsidRPr="66ABE3AB">
              <w:rPr>
                <w:rFonts w:eastAsia="Times New Roman"/>
                <w:sz w:val="26"/>
                <w:szCs w:val="26"/>
                <w:lang w:val="vi"/>
              </w:rPr>
              <w:t xml:space="preserve"> </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27DBDA3C" w14:textId="44A25B1E" w:rsidR="66ABE3AB" w:rsidRDefault="66ABE3AB" w:rsidP="00D01B3C">
            <w:pPr>
              <w:spacing w:line="360" w:lineRule="auto"/>
            </w:pPr>
            <w:r w:rsidRPr="66ABE3AB">
              <w:rPr>
                <w:rFonts w:eastAsia="Times New Roman"/>
                <w:sz w:val="26"/>
                <w:szCs w:val="26"/>
              </w:rPr>
              <w:t>Đối tượng</w:t>
            </w:r>
          </w:p>
        </w:tc>
      </w:tr>
      <w:tr w:rsidR="66ABE3AB" w14:paraId="1055EE05"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15385629" w14:textId="42660876" w:rsidR="66ABE3AB" w:rsidRDefault="66ABE3AB" w:rsidP="00D01B3C">
            <w:pPr>
              <w:spacing w:line="360" w:lineRule="auto"/>
            </w:pPr>
            <w:r w:rsidRPr="66ABE3AB">
              <w:rPr>
                <w:rFonts w:eastAsia="Times New Roman"/>
                <w:sz w:val="26"/>
                <w:szCs w:val="26"/>
              </w:rPr>
              <w:t>quiz</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12C7FBBE" w14:textId="57818C49" w:rsidR="66ABE3AB" w:rsidRDefault="66ABE3AB" w:rsidP="00D01B3C">
            <w:pPr>
              <w:spacing w:line="360" w:lineRule="auto"/>
            </w:pPr>
            <w:r w:rsidRPr="66ABE3AB">
              <w:rPr>
                <w:rFonts w:eastAsia="Times New Roman"/>
                <w:sz w:val="26"/>
                <w:szCs w:val="26"/>
              </w:rPr>
              <w:t>Bài kiểm tra</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219EBCE7" w14:textId="0E1CD746" w:rsidR="66ABE3AB" w:rsidRDefault="66ABE3AB" w:rsidP="00D01B3C">
            <w:pPr>
              <w:spacing w:line="360" w:lineRule="auto"/>
            </w:pPr>
            <w:r w:rsidRPr="66ABE3AB">
              <w:rPr>
                <w:rFonts w:eastAsia="Times New Roman"/>
                <w:sz w:val="26"/>
                <w:szCs w:val="26"/>
              </w:rPr>
              <w:t>string</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12BB54F1" w14:textId="1572E241" w:rsidR="66ABE3AB" w:rsidRDefault="66ABE3AB" w:rsidP="00D01B3C">
            <w:pPr>
              <w:spacing w:line="360" w:lineRule="auto"/>
              <w:jc w:val="center"/>
            </w:pPr>
            <w:r w:rsidRPr="66ABE3AB">
              <w:rPr>
                <w:rFonts w:eastAsia="Times New Roman"/>
                <w:sz w:val="26"/>
                <w:szCs w:val="26"/>
              </w:rPr>
              <w:t>255</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0CE4E803" w14:textId="4A4B5EE6" w:rsidR="66ABE3AB" w:rsidRDefault="66ABE3AB" w:rsidP="00D01B3C">
            <w:pPr>
              <w:spacing w:line="360" w:lineRule="auto"/>
            </w:pPr>
            <w:r w:rsidRPr="66ABE3AB">
              <w:rPr>
                <w:rFonts w:eastAsia="Times New Roman"/>
                <w:sz w:val="26"/>
                <w:szCs w:val="26"/>
                <w:lang w:val="vi"/>
              </w:rPr>
              <w:t xml:space="preserve"> </w:t>
            </w:r>
          </w:p>
        </w:tc>
      </w:tr>
      <w:tr w:rsidR="66ABE3AB" w14:paraId="57FC2843"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3FEE0D87" w14:textId="387E4AB1" w:rsidR="66ABE3AB" w:rsidRDefault="66ABE3AB" w:rsidP="00D01B3C">
            <w:pPr>
              <w:spacing w:line="360" w:lineRule="auto"/>
            </w:pPr>
            <w:r w:rsidRPr="66ABE3AB">
              <w:rPr>
                <w:rFonts w:eastAsia="Times New Roman"/>
                <w:sz w:val="26"/>
                <w:szCs w:val="26"/>
              </w:rPr>
              <w:t>question_text</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23223B26" w14:textId="105F5EAB" w:rsidR="66ABE3AB" w:rsidRDefault="66ABE3AB" w:rsidP="00D01B3C">
            <w:pPr>
              <w:spacing w:line="360" w:lineRule="auto"/>
            </w:pPr>
            <w:r w:rsidRPr="66ABE3AB">
              <w:rPr>
                <w:rFonts w:eastAsia="Times New Roman"/>
                <w:sz w:val="26"/>
                <w:szCs w:val="26"/>
              </w:rPr>
              <w:t>Nội dung câu hỏi</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40E34849" w14:textId="3F991CD7" w:rsidR="66ABE3AB" w:rsidRDefault="66ABE3AB" w:rsidP="00D01B3C">
            <w:pPr>
              <w:spacing w:line="360" w:lineRule="auto"/>
            </w:pPr>
            <w:r w:rsidRPr="66ABE3AB">
              <w:rPr>
                <w:rFonts w:eastAsia="Times New Roman"/>
                <w:sz w:val="26"/>
                <w:szCs w:val="26"/>
              </w:rPr>
              <w:t>string</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5FDB13B5" w14:textId="1BF6A585" w:rsidR="66ABE3AB" w:rsidRDefault="66ABE3AB" w:rsidP="00D01B3C">
            <w:pPr>
              <w:spacing w:line="360" w:lineRule="auto"/>
              <w:jc w:val="center"/>
            </w:pPr>
            <w:r w:rsidRPr="66ABE3AB">
              <w:rPr>
                <w:rFonts w:eastAsia="Times New Roman"/>
                <w:sz w:val="26"/>
                <w:szCs w:val="26"/>
                <w:lang w:val="vi"/>
              </w:rPr>
              <w:t xml:space="preserve"> </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3A4C0FBF" w14:textId="6B6D3317" w:rsidR="66ABE3AB" w:rsidRDefault="66ABE3AB" w:rsidP="00D01B3C">
            <w:pPr>
              <w:spacing w:line="360" w:lineRule="auto"/>
            </w:pPr>
            <w:r w:rsidRPr="66ABE3AB">
              <w:rPr>
                <w:rFonts w:eastAsia="Times New Roman"/>
                <w:sz w:val="26"/>
                <w:szCs w:val="26"/>
                <w:lang w:val="vi"/>
              </w:rPr>
              <w:t xml:space="preserve"> </w:t>
            </w:r>
          </w:p>
        </w:tc>
      </w:tr>
      <w:tr w:rsidR="66ABE3AB" w14:paraId="3C42F8F8"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4A3A41CF" w14:textId="4145EFE0" w:rsidR="66ABE3AB" w:rsidRDefault="66ABE3AB" w:rsidP="00D01B3C">
            <w:pPr>
              <w:spacing w:line="360" w:lineRule="auto"/>
            </w:pPr>
            <w:r w:rsidRPr="66ABE3AB">
              <w:rPr>
                <w:rFonts w:eastAsia="Times New Roman"/>
                <w:sz w:val="26"/>
                <w:szCs w:val="26"/>
              </w:rPr>
              <w:t>type</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3BFFADA3" w14:textId="1542DEC7" w:rsidR="66ABE3AB" w:rsidRDefault="66ABE3AB" w:rsidP="00D01B3C">
            <w:pPr>
              <w:spacing w:line="360" w:lineRule="auto"/>
            </w:pPr>
            <w:r w:rsidRPr="66ABE3AB">
              <w:rPr>
                <w:rFonts w:eastAsia="Times New Roman"/>
                <w:sz w:val="26"/>
                <w:szCs w:val="26"/>
              </w:rPr>
              <w:t>Loại câu hỏi</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3DE00290" w14:textId="7F0100B6" w:rsidR="66ABE3AB" w:rsidRDefault="66ABE3AB" w:rsidP="00D01B3C">
            <w:pPr>
              <w:spacing w:line="360" w:lineRule="auto"/>
            </w:pPr>
            <w:r w:rsidRPr="66ABE3AB">
              <w:rPr>
                <w:rFonts w:eastAsia="Times New Roman"/>
                <w:sz w:val="26"/>
                <w:szCs w:val="26"/>
              </w:rPr>
              <w:t>enum</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1E58181D" w14:textId="533F4493" w:rsidR="66ABE3AB" w:rsidRDefault="66ABE3AB" w:rsidP="00D01B3C">
            <w:pPr>
              <w:spacing w:line="360" w:lineRule="auto"/>
              <w:jc w:val="center"/>
            </w:pPr>
            <w:r w:rsidRPr="66ABE3AB">
              <w:rPr>
                <w:rFonts w:eastAsia="Times New Roman"/>
                <w:sz w:val="26"/>
                <w:szCs w:val="26"/>
                <w:lang w:val="vi"/>
              </w:rPr>
              <w:t xml:space="preserve"> </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78134011" w14:textId="332BDF7F" w:rsidR="66ABE3AB" w:rsidRDefault="66ABE3AB" w:rsidP="00D01B3C">
            <w:pPr>
              <w:spacing w:line="360" w:lineRule="auto"/>
            </w:pPr>
            <w:r w:rsidRPr="66ABE3AB">
              <w:rPr>
                <w:rFonts w:eastAsia="Times New Roman"/>
                <w:sz w:val="26"/>
                <w:szCs w:val="26"/>
              </w:rPr>
              <w:t>single, multiple</w:t>
            </w:r>
          </w:p>
        </w:tc>
      </w:tr>
      <w:tr w:rsidR="66ABE3AB" w14:paraId="5FC6D869"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762510E4" w14:textId="1189D109" w:rsidR="66ABE3AB" w:rsidRDefault="66ABE3AB" w:rsidP="00D01B3C">
            <w:pPr>
              <w:spacing w:line="360" w:lineRule="auto"/>
            </w:pPr>
            <w:r w:rsidRPr="66ABE3AB">
              <w:rPr>
                <w:rFonts w:eastAsia="Times New Roman"/>
                <w:sz w:val="26"/>
                <w:szCs w:val="26"/>
              </w:rPr>
              <w:t>points</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01A2EE61" w14:textId="4809FBD3" w:rsidR="66ABE3AB" w:rsidRDefault="66ABE3AB" w:rsidP="00D01B3C">
            <w:pPr>
              <w:spacing w:line="360" w:lineRule="auto"/>
            </w:pPr>
            <w:r w:rsidRPr="66ABE3AB">
              <w:rPr>
                <w:rFonts w:eastAsia="Times New Roman"/>
                <w:sz w:val="26"/>
                <w:szCs w:val="26"/>
              </w:rPr>
              <w:t>Số điểm</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58087A17" w14:textId="1874A7DF" w:rsidR="66ABE3AB" w:rsidRDefault="66ABE3AB" w:rsidP="00D01B3C">
            <w:pPr>
              <w:spacing w:line="360" w:lineRule="auto"/>
            </w:pPr>
            <w:r w:rsidRPr="66ABE3AB">
              <w:rPr>
                <w:rFonts w:eastAsia="Times New Roman"/>
                <w:sz w:val="26"/>
                <w:szCs w:val="26"/>
              </w:rPr>
              <w:t>int</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4A77DC1D" w14:textId="124311FA" w:rsidR="66ABE3AB" w:rsidRDefault="66ABE3AB" w:rsidP="00D01B3C">
            <w:pPr>
              <w:spacing w:line="360" w:lineRule="auto"/>
              <w:jc w:val="center"/>
            </w:pPr>
            <w:r w:rsidRPr="66ABE3AB">
              <w:rPr>
                <w:rFonts w:eastAsia="Times New Roman"/>
                <w:sz w:val="26"/>
                <w:szCs w:val="26"/>
                <w:lang w:val="vi"/>
              </w:rPr>
              <w:t xml:space="preserve"> </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0BC39EB0" w14:textId="0313182F" w:rsidR="66ABE3AB" w:rsidRDefault="66ABE3AB" w:rsidP="00D01B3C">
            <w:pPr>
              <w:spacing w:line="360" w:lineRule="auto"/>
            </w:pPr>
            <w:r w:rsidRPr="66ABE3AB">
              <w:rPr>
                <w:rFonts w:eastAsia="Times New Roman"/>
                <w:sz w:val="26"/>
                <w:szCs w:val="26"/>
                <w:lang w:val="vi"/>
              </w:rPr>
              <w:t xml:space="preserve"> </w:t>
            </w:r>
          </w:p>
        </w:tc>
      </w:tr>
      <w:tr w:rsidR="66ABE3AB" w14:paraId="2555D88E"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425C0CEA" w14:textId="50820AB9" w:rsidR="66ABE3AB" w:rsidRDefault="66ABE3AB" w:rsidP="00D01B3C">
            <w:pPr>
              <w:spacing w:line="360" w:lineRule="auto"/>
            </w:pPr>
            <w:r w:rsidRPr="66ABE3AB">
              <w:rPr>
                <w:rFonts w:eastAsia="Times New Roman"/>
                <w:sz w:val="26"/>
                <w:szCs w:val="26"/>
              </w:rPr>
              <w:t>option</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4F5BA0B9" w14:textId="4C24C6B7" w:rsidR="66ABE3AB" w:rsidRDefault="66ABE3AB" w:rsidP="00D01B3C">
            <w:pPr>
              <w:spacing w:line="360" w:lineRule="auto"/>
            </w:pPr>
            <w:r w:rsidRPr="66ABE3AB">
              <w:rPr>
                <w:rFonts w:eastAsia="Times New Roman"/>
                <w:sz w:val="26"/>
                <w:szCs w:val="26"/>
              </w:rPr>
              <w:t>Các đáp án của câu hỏi</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2188C0B0" w14:textId="22DA253E" w:rsidR="66ABE3AB" w:rsidRDefault="66ABE3AB" w:rsidP="00D01B3C">
            <w:pPr>
              <w:spacing w:line="360" w:lineRule="auto"/>
            </w:pPr>
            <w:r w:rsidRPr="66ABE3AB">
              <w:rPr>
                <w:rFonts w:eastAsia="Times New Roman"/>
                <w:sz w:val="26"/>
                <w:szCs w:val="26"/>
              </w:rPr>
              <w:t>option:</w:t>
            </w:r>
            <w:r>
              <w:br/>
            </w:r>
            <w:r w:rsidRPr="66ABE3AB">
              <w:rPr>
                <w:rFonts w:eastAsia="Times New Roman"/>
                <w:sz w:val="26"/>
                <w:szCs w:val="26"/>
              </w:rPr>
              <w:t xml:space="preserve"> - question</w:t>
            </w:r>
            <w:r>
              <w:br/>
            </w:r>
            <w:r w:rsidRPr="66ABE3AB">
              <w:rPr>
                <w:rFonts w:eastAsia="Times New Roman"/>
                <w:sz w:val="26"/>
                <w:szCs w:val="26"/>
              </w:rPr>
              <w:lastRenderedPageBreak/>
              <w:t xml:space="preserve"> - content</w:t>
            </w:r>
            <w:r>
              <w:br/>
            </w:r>
            <w:r w:rsidRPr="66ABE3AB">
              <w:rPr>
                <w:rFonts w:eastAsia="Times New Roman"/>
                <w:sz w:val="26"/>
                <w:szCs w:val="26"/>
              </w:rPr>
              <w:t xml:space="preserve"> - correct</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3F73F34C" w14:textId="43D39F34" w:rsidR="66ABE3AB" w:rsidRDefault="66ABE3AB" w:rsidP="00D01B3C">
            <w:pPr>
              <w:spacing w:line="360" w:lineRule="auto"/>
              <w:jc w:val="center"/>
            </w:pPr>
            <w:r w:rsidRPr="66ABE3AB">
              <w:rPr>
                <w:rFonts w:eastAsia="Times New Roman"/>
                <w:sz w:val="26"/>
                <w:szCs w:val="26"/>
                <w:lang w:val="vi"/>
              </w:rPr>
              <w:lastRenderedPageBreak/>
              <w:t xml:space="preserve"> </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0781FB71" w14:textId="0A5C051C" w:rsidR="66ABE3AB" w:rsidRDefault="66ABE3AB" w:rsidP="00D01B3C">
            <w:pPr>
              <w:spacing w:line="360" w:lineRule="auto"/>
            </w:pPr>
            <w:r w:rsidRPr="66ABE3AB">
              <w:rPr>
                <w:rFonts w:eastAsia="Times New Roman"/>
                <w:sz w:val="26"/>
                <w:szCs w:val="26"/>
              </w:rPr>
              <w:t>Đối tượng</w:t>
            </w:r>
          </w:p>
        </w:tc>
      </w:tr>
      <w:tr w:rsidR="66ABE3AB" w14:paraId="76FCBB18"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3903ADF5" w14:textId="19E9547A" w:rsidR="66ABE3AB" w:rsidRDefault="66ABE3AB" w:rsidP="00D01B3C">
            <w:pPr>
              <w:spacing w:line="360" w:lineRule="auto"/>
            </w:pPr>
            <w:r w:rsidRPr="66ABE3AB">
              <w:rPr>
                <w:rFonts w:eastAsia="Times New Roman"/>
                <w:sz w:val="26"/>
                <w:szCs w:val="26"/>
              </w:rPr>
              <w:t>question</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3733D2B9" w14:textId="6636FA19" w:rsidR="66ABE3AB" w:rsidRDefault="66ABE3AB" w:rsidP="00D01B3C">
            <w:pPr>
              <w:spacing w:line="360" w:lineRule="auto"/>
            </w:pPr>
            <w:r w:rsidRPr="66ABE3AB">
              <w:rPr>
                <w:rFonts w:eastAsia="Times New Roman"/>
                <w:sz w:val="26"/>
                <w:szCs w:val="26"/>
              </w:rPr>
              <w:t>Câu hỏi liên quan</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3B31B7E4" w14:textId="7756FCE8" w:rsidR="66ABE3AB" w:rsidRDefault="66ABE3AB" w:rsidP="00D01B3C">
            <w:pPr>
              <w:spacing w:line="360" w:lineRule="auto"/>
            </w:pPr>
            <w:r w:rsidRPr="66ABE3AB">
              <w:rPr>
                <w:rFonts w:eastAsia="Times New Roman"/>
                <w:sz w:val="26"/>
                <w:szCs w:val="26"/>
              </w:rPr>
              <w:t>string</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79A180D6" w14:textId="1569D3C9" w:rsidR="66ABE3AB" w:rsidRDefault="66ABE3AB" w:rsidP="00D01B3C">
            <w:pPr>
              <w:spacing w:line="360" w:lineRule="auto"/>
              <w:jc w:val="center"/>
            </w:pPr>
            <w:r w:rsidRPr="66ABE3AB">
              <w:rPr>
                <w:rFonts w:eastAsia="Times New Roman"/>
                <w:sz w:val="26"/>
                <w:szCs w:val="26"/>
                <w:lang w:val="vi"/>
              </w:rPr>
              <w:t xml:space="preserve"> </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340DA357" w14:textId="459AD655" w:rsidR="66ABE3AB" w:rsidRDefault="66ABE3AB" w:rsidP="00D01B3C">
            <w:pPr>
              <w:spacing w:line="360" w:lineRule="auto"/>
            </w:pPr>
            <w:r w:rsidRPr="66ABE3AB">
              <w:rPr>
                <w:rFonts w:eastAsia="Times New Roman"/>
                <w:sz w:val="26"/>
                <w:szCs w:val="26"/>
                <w:lang w:val="vi"/>
              </w:rPr>
              <w:t xml:space="preserve"> </w:t>
            </w:r>
          </w:p>
        </w:tc>
      </w:tr>
      <w:tr w:rsidR="66ABE3AB" w14:paraId="7DD9E55C"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1BE33FB0" w14:textId="5E6A7936" w:rsidR="66ABE3AB" w:rsidRDefault="66ABE3AB" w:rsidP="00D01B3C">
            <w:pPr>
              <w:spacing w:line="360" w:lineRule="auto"/>
            </w:pPr>
            <w:r w:rsidRPr="66ABE3AB">
              <w:rPr>
                <w:rFonts w:eastAsia="Times New Roman"/>
                <w:sz w:val="26"/>
                <w:szCs w:val="26"/>
              </w:rPr>
              <w:t>content</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4E956AA8" w14:textId="71FB613C" w:rsidR="66ABE3AB" w:rsidRDefault="66ABE3AB" w:rsidP="00D01B3C">
            <w:pPr>
              <w:spacing w:line="360" w:lineRule="auto"/>
            </w:pPr>
            <w:r w:rsidRPr="66ABE3AB">
              <w:rPr>
                <w:rFonts w:eastAsia="Times New Roman"/>
                <w:sz w:val="26"/>
                <w:szCs w:val="26"/>
              </w:rPr>
              <w:t>Nội dung đáp án</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377133B0" w14:textId="4371122F" w:rsidR="66ABE3AB" w:rsidRDefault="66ABE3AB" w:rsidP="00D01B3C">
            <w:pPr>
              <w:spacing w:line="360" w:lineRule="auto"/>
            </w:pPr>
            <w:r w:rsidRPr="66ABE3AB">
              <w:rPr>
                <w:rFonts w:eastAsia="Times New Roman"/>
                <w:sz w:val="26"/>
                <w:szCs w:val="26"/>
              </w:rPr>
              <w:t>string</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62B992C0" w14:textId="43A99D8C" w:rsidR="66ABE3AB" w:rsidRDefault="66ABE3AB" w:rsidP="00D01B3C">
            <w:pPr>
              <w:spacing w:line="360" w:lineRule="auto"/>
              <w:jc w:val="center"/>
            </w:pPr>
            <w:r w:rsidRPr="66ABE3AB">
              <w:rPr>
                <w:rFonts w:eastAsia="Times New Roman"/>
                <w:sz w:val="26"/>
                <w:szCs w:val="26"/>
              </w:rPr>
              <w:t>255</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3BACEB4E" w14:textId="7AEE8909" w:rsidR="66ABE3AB" w:rsidRDefault="66ABE3AB" w:rsidP="00D01B3C">
            <w:pPr>
              <w:spacing w:line="360" w:lineRule="auto"/>
            </w:pPr>
            <w:r w:rsidRPr="66ABE3AB">
              <w:rPr>
                <w:rFonts w:eastAsia="Times New Roman"/>
                <w:sz w:val="26"/>
                <w:szCs w:val="26"/>
                <w:lang w:val="vi"/>
              </w:rPr>
              <w:t xml:space="preserve"> </w:t>
            </w:r>
          </w:p>
        </w:tc>
      </w:tr>
      <w:tr w:rsidR="66ABE3AB" w14:paraId="58403CA7"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2A767BA4" w14:textId="4B0BA83F" w:rsidR="66ABE3AB" w:rsidRDefault="66ABE3AB" w:rsidP="00D01B3C">
            <w:pPr>
              <w:spacing w:line="360" w:lineRule="auto"/>
            </w:pPr>
            <w:r w:rsidRPr="66ABE3AB">
              <w:rPr>
                <w:rFonts w:eastAsia="Times New Roman"/>
                <w:sz w:val="26"/>
                <w:szCs w:val="26"/>
              </w:rPr>
              <w:t>correct</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35788E2A" w14:textId="058905BD" w:rsidR="66ABE3AB" w:rsidRDefault="66ABE3AB" w:rsidP="00D01B3C">
            <w:pPr>
              <w:spacing w:line="360" w:lineRule="auto"/>
            </w:pPr>
            <w:r w:rsidRPr="66ABE3AB">
              <w:rPr>
                <w:rFonts w:eastAsia="Times New Roman"/>
                <w:sz w:val="26"/>
                <w:szCs w:val="26"/>
              </w:rPr>
              <w:t>Câu trả lời đúng</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57E9F0F9" w14:textId="6DC79E41" w:rsidR="66ABE3AB" w:rsidRDefault="66ABE3AB" w:rsidP="00D01B3C">
            <w:pPr>
              <w:spacing w:line="360" w:lineRule="auto"/>
            </w:pPr>
            <w:r w:rsidRPr="66ABE3AB">
              <w:rPr>
                <w:rFonts w:eastAsia="Times New Roman"/>
                <w:sz w:val="26"/>
                <w:szCs w:val="26"/>
              </w:rPr>
              <w:t>boolean</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3136D348" w14:textId="06881ED0" w:rsidR="66ABE3AB" w:rsidRDefault="66ABE3AB" w:rsidP="00D01B3C">
            <w:pPr>
              <w:spacing w:line="360" w:lineRule="auto"/>
              <w:jc w:val="center"/>
            </w:pPr>
            <w:r w:rsidRPr="66ABE3AB">
              <w:rPr>
                <w:rFonts w:eastAsia="Times New Roman"/>
                <w:sz w:val="26"/>
                <w:szCs w:val="26"/>
                <w:lang w:val="vi"/>
              </w:rPr>
              <w:t xml:space="preserve"> </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4C0F0D87" w14:textId="7255A121" w:rsidR="66ABE3AB" w:rsidRDefault="66ABE3AB" w:rsidP="00D01B3C">
            <w:pPr>
              <w:spacing w:line="360" w:lineRule="auto"/>
            </w:pPr>
            <w:r w:rsidRPr="66ABE3AB">
              <w:rPr>
                <w:rFonts w:eastAsia="Times New Roman"/>
                <w:sz w:val="26"/>
                <w:szCs w:val="26"/>
                <w:lang w:val="vi"/>
              </w:rPr>
              <w:t xml:space="preserve"> </w:t>
            </w:r>
          </w:p>
        </w:tc>
      </w:tr>
      <w:tr w:rsidR="66ABE3AB" w14:paraId="538FECEC"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C2531F2" w14:textId="7EDF8253" w:rsidR="66ABE3AB" w:rsidRDefault="66ABE3AB" w:rsidP="00D01B3C">
            <w:pPr>
              <w:spacing w:line="360" w:lineRule="auto"/>
            </w:pPr>
            <w:r w:rsidRPr="66ABE3AB">
              <w:rPr>
                <w:rFonts w:eastAsia="Times New Roman"/>
                <w:sz w:val="26"/>
                <w:szCs w:val="26"/>
              </w:rPr>
              <w:t>user_quiz_attempt</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59E9AB" w14:textId="1F9DDD33" w:rsidR="66ABE3AB" w:rsidRDefault="66ABE3AB" w:rsidP="00D01B3C">
            <w:pPr>
              <w:spacing w:line="360" w:lineRule="auto"/>
            </w:pPr>
            <w:r w:rsidRPr="66ABE3AB">
              <w:rPr>
                <w:rFonts w:eastAsia="Times New Roman"/>
                <w:sz w:val="26"/>
                <w:szCs w:val="26"/>
              </w:rPr>
              <w:t>Ghi nhận mỗi lần làm bài</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0F013F4" w14:textId="213622EA" w:rsidR="66ABE3AB" w:rsidRDefault="66ABE3AB" w:rsidP="00D01B3C">
            <w:pPr>
              <w:spacing w:line="360" w:lineRule="auto"/>
            </w:pPr>
            <w:r w:rsidRPr="66ABE3AB">
              <w:rPr>
                <w:rFonts w:eastAsia="Times New Roman"/>
                <w:sz w:val="26"/>
                <w:szCs w:val="26"/>
              </w:rPr>
              <w:t>user_quiz_attempt:</w:t>
            </w:r>
            <w:r>
              <w:br/>
            </w:r>
            <w:r w:rsidRPr="66ABE3AB">
              <w:rPr>
                <w:rFonts w:eastAsia="Times New Roman"/>
                <w:sz w:val="26"/>
                <w:szCs w:val="26"/>
              </w:rPr>
              <w:t xml:space="preserve"> - user</w:t>
            </w:r>
            <w:r>
              <w:br/>
            </w:r>
            <w:r w:rsidRPr="66ABE3AB">
              <w:rPr>
                <w:rFonts w:eastAsia="Times New Roman"/>
                <w:sz w:val="26"/>
                <w:szCs w:val="26"/>
              </w:rPr>
              <w:t xml:space="preserve"> - quiz</w:t>
            </w:r>
            <w:r>
              <w:br/>
            </w:r>
            <w:r w:rsidRPr="66ABE3AB">
              <w:rPr>
                <w:rFonts w:eastAsia="Times New Roman"/>
                <w:sz w:val="26"/>
                <w:szCs w:val="26"/>
              </w:rPr>
              <w:t xml:space="preserve"> - score</w:t>
            </w:r>
            <w:r>
              <w:br/>
            </w:r>
            <w:r w:rsidRPr="66ABE3AB">
              <w:rPr>
                <w:rFonts w:eastAsia="Times New Roman"/>
                <w:sz w:val="26"/>
                <w:szCs w:val="26"/>
              </w:rPr>
              <w:t xml:space="preserve"> - duration</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003007C" w14:textId="555B0630" w:rsidR="66ABE3AB" w:rsidRDefault="66ABE3AB" w:rsidP="00D01B3C">
            <w:pPr>
              <w:spacing w:line="360" w:lineRule="auto"/>
              <w:jc w:val="center"/>
            </w:pPr>
            <w:r w:rsidRPr="66ABE3AB">
              <w:rPr>
                <w:rFonts w:eastAsia="Times New Roman"/>
                <w:sz w:val="26"/>
                <w:szCs w:val="26"/>
                <w:lang w:val="vi"/>
              </w:rPr>
              <w:t xml:space="preserve"> </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BEFF11" w14:textId="3DB12F52" w:rsidR="66ABE3AB" w:rsidRDefault="66ABE3AB" w:rsidP="00D01B3C">
            <w:pPr>
              <w:spacing w:line="360" w:lineRule="auto"/>
            </w:pPr>
            <w:r w:rsidRPr="66ABE3AB">
              <w:rPr>
                <w:rFonts w:eastAsia="Times New Roman"/>
                <w:sz w:val="26"/>
                <w:szCs w:val="26"/>
              </w:rPr>
              <w:t>Đối tượng</w:t>
            </w:r>
          </w:p>
        </w:tc>
      </w:tr>
      <w:tr w:rsidR="66ABE3AB" w14:paraId="75E0A6FC"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19E7AE" w14:textId="0B158849" w:rsidR="66ABE3AB" w:rsidRDefault="66ABE3AB" w:rsidP="00D01B3C">
            <w:pPr>
              <w:spacing w:line="360" w:lineRule="auto"/>
            </w:pPr>
            <w:r w:rsidRPr="66ABE3AB">
              <w:rPr>
                <w:rFonts w:eastAsia="Times New Roman"/>
                <w:sz w:val="26"/>
                <w:szCs w:val="26"/>
              </w:rPr>
              <w:t>user</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F1CF241" w14:textId="38A67048" w:rsidR="66ABE3AB" w:rsidRDefault="66ABE3AB" w:rsidP="00D01B3C">
            <w:pPr>
              <w:spacing w:line="360" w:lineRule="auto"/>
            </w:pPr>
            <w:r w:rsidRPr="66ABE3AB">
              <w:rPr>
                <w:rFonts w:eastAsia="Times New Roman"/>
                <w:sz w:val="26"/>
                <w:szCs w:val="26"/>
              </w:rPr>
              <w:t>Người làm bài</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D964ED5" w14:textId="2DEC3D5C" w:rsidR="66ABE3AB" w:rsidRDefault="66ABE3AB" w:rsidP="00D01B3C">
            <w:pPr>
              <w:spacing w:line="360" w:lineRule="auto"/>
            </w:pPr>
            <w:r w:rsidRPr="66ABE3AB">
              <w:rPr>
                <w:rFonts w:eastAsia="Times New Roman"/>
                <w:sz w:val="26"/>
                <w:szCs w:val="26"/>
              </w:rPr>
              <w:t>string</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A0787DF" w14:textId="104849B8" w:rsidR="66ABE3AB" w:rsidRDefault="66ABE3AB" w:rsidP="00D01B3C">
            <w:pPr>
              <w:spacing w:line="360" w:lineRule="auto"/>
              <w:jc w:val="center"/>
            </w:pPr>
            <w:r w:rsidRPr="66ABE3AB">
              <w:rPr>
                <w:rFonts w:eastAsia="Times New Roman"/>
                <w:sz w:val="26"/>
                <w:szCs w:val="26"/>
              </w:rPr>
              <w:t>100</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491A0C7" w14:textId="30B72F2E" w:rsidR="66ABE3AB" w:rsidRDefault="66ABE3AB" w:rsidP="00D01B3C">
            <w:pPr>
              <w:spacing w:line="360" w:lineRule="auto"/>
            </w:pPr>
            <w:r w:rsidRPr="66ABE3AB">
              <w:rPr>
                <w:rFonts w:eastAsia="Times New Roman"/>
                <w:sz w:val="26"/>
                <w:szCs w:val="26"/>
              </w:rPr>
              <w:t xml:space="preserve"> </w:t>
            </w:r>
          </w:p>
        </w:tc>
      </w:tr>
      <w:tr w:rsidR="66ABE3AB" w14:paraId="449B97C6"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D40018E" w14:textId="428BA2D0" w:rsidR="66ABE3AB" w:rsidRDefault="66ABE3AB" w:rsidP="00D01B3C">
            <w:pPr>
              <w:spacing w:line="360" w:lineRule="auto"/>
            </w:pPr>
            <w:r w:rsidRPr="66ABE3AB">
              <w:rPr>
                <w:rFonts w:eastAsia="Times New Roman"/>
                <w:sz w:val="26"/>
                <w:szCs w:val="26"/>
              </w:rPr>
              <w:t>quiz</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97F044" w14:textId="04A2C0FC" w:rsidR="66ABE3AB" w:rsidRDefault="66ABE3AB" w:rsidP="00D01B3C">
            <w:pPr>
              <w:spacing w:line="360" w:lineRule="auto"/>
            </w:pPr>
            <w:r w:rsidRPr="66ABE3AB">
              <w:rPr>
                <w:rFonts w:eastAsia="Times New Roman"/>
                <w:sz w:val="26"/>
                <w:szCs w:val="26"/>
              </w:rPr>
              <w:t>Bài kiểm tra</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84BC37" w14:textId="12902E65" w:rsidR="66ABE3AB" w:rsidRDefault="66ABE3AB" w:rsidP="00D01B3C">
            <w:pPr>
              <w:spacing w:line="360" w:lineRule="auto"/>
            </w:pPr>
            <w:r w:rsidRPr="66ABE3AB">
              <w:rPr>
                <w:rFonts w:eastAsia="Times New Roman"/>
                <w:sz w:val="26"/>
                <w:szCs w:val="26"/>
              </w:rPr>
              <w:t>string</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84FAD1" w14:textId="3504B3E5" w:rsidR="66ABE3AB" w:rsidRDefault="66ABE3AB" w:rsidP="00D01B3C">
            <w:pPr>
              <w:spacing w:line="360" w:lineRule="auto"/>
              <w:jc w:val="center"/>
            </w:pPr>
            <w:r w:rsidRPr="66ABE3AB">
              <w:rPr>
                <w:rFonts w:eastAsia="Times New Roman"/>
                <w:sz w:val="26"/>
                <w:szCs w:val="26"/>
              </w:rPr>
              <w:t>255</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92B3ED2" w14:textId="1647A017" w:rsidR="66ABE3AB" w:rsidRDefault="66ABE3AB" w:rsidP="00D01B3C">
            <w:pPr>
              <w:spacing w:line="360" w:lineRule="auto"/>
            </w:pPr>
            <w:r w:rsidRPr="66ABE3AB">
              <w:rPr>
                <w:rFonts w:eastAsia="Times New Roman"/>
                <w:sz w:val="26"/>
                <w:szCs w:val="26"/>
              </w:rPr>
              <w:t xml:space="preserve"> </w:t>
            </w:r>
          </w:p>
        </w:tc>
      </w:tr>
      <w:tr w:rsidR="66ABE3AB" w14:paraId="7A72E396"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FB74E9D" w14:textId="19C5E303" w:rsidR="66ABE3AB" w:rsidRDefault="66ABE3AB" w:rsidP="00D01B3C">
            <w:pPr>
              <w:spacing w:line="360" w:lineRule="auto"/>
            </w:pPr>
            <w:r w:rsidRPr="66ABE3AB">
              <w:rPr>
                <w:rFonts w:eastAsia="Times New Roman"/>
                <w:sz w:val="26"/>
                <w:szCs w:val="26"/>
              </w:rPr>
              <w:t>score</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2B53DAD" w14:textId="6CC7F6C7" w:rsidR="66ABE3AB" w:rsidRDefault="66ABE3AB" w:rsidP="00D01B3C">
            <w:pPr>
              <w:spacing w:line="360" w:lineRule="auto"/>
            </w:pPr>
            <w:r w:rsidRPr="66ABE3AB">
              <w:rPr>
                <w:rFonts w:eastAsia="Times New Roman"/>
                <w:sz w:val="26"/>
                <w:szCs w:val="26"/>
              </w:rPr>
              <w:t>Số điểm đạt được</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7AD5E5" w14:textId="14594D63" w:rsidR="66ABE3AB" w:rsidRDefault="66ABE3AB" w:rsidP="00D01B3C">
            <w:pPr>
              <w:spacing w:line="360" w:lineRule="auto"/>
            </w:pPr>
            <w:r w:rsidRPr="66ABE3AB">
              <w:rPr>
                <w:rFonts w:eastAsia="Times New Roman"/>
                <w:sz w:val="26"/>
                <w:szCs w:val="26"/>
              </w:rPr>
              <w:t>int</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4EEBFF" w14:textId="7786313C" w:rsidR="66ABE3AB" w:rsidRDefault="66ABE3AB" w:rsidP="00D01B3C">
            <w:pPr>
              <w:spacing w:line="360" w:lineRule="auto"/>
              <w:jc w:val="center"/>
            </w:pPr>
            <w:r w:rsidRPr="66ABE3AB">
              <w:rPr>
                <w:rFonts w:eastAsia="Times New Roman"/>
                <w:sz w:val="26"/>
                <w:szCs w:val="26"/>
              </w:rPr>
              <w:t xml:space="preserve"> </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AE679DB" w14:textId="6306A6D7" w:rsidR="66ABE3AB" w:rsidRDefault="66ABE3AB" w:rsidP="00D01B3C">
            <w:pPr>
              <w:spacing w:line="360" w:lineRule="auto"/>
            </w:pPr>
            <w:r w:rsidRPr="66ABE3AB">
              <w:rPr>
                <w:rFonts w:eastAsia="Times New Roman"/>
                <w:sz w:val="26"/>
                <w:szCs w:val="26"/>
              </w:rPr>
              <w:t xml:space="preserve"> </w:t>
            </w:r>
          </w:p>
        </w:tc>
      </w:tr>
      <w:tr w:rsidR="66ABE3AB" w14:paraId="5F28DDC3"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23F1F7B" w14:textId="40D5AF6C" w:rsidR="66ABE3AB" w:rsidRDefault="66ABE3AB" w:rsidP="00D01B3C">
            <w:pPr>
              <w:spacing w:line="360" w:lineRule="auto"/>
            </w:pPr>
            <w:r w:rsidRPr="66ABE3AB">
              <w:rPr>
                <w:rFonts w:eastAsia="Times New Roman"/>
                <w:sz w:val="26"/>
                <w:szCs w:val="26"/>
              </w:rPr>
              <w:t>duration</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F9CE881" w14:textId="5D751045" w:rsidR="66ABE3AB" w:rsidRDefault="66ABE3AB" w:rsidP="00D01B3C">
            <w:pPr>
              <w:spacing w:line="360" w:lineRule="auto"/>
            </w:pPr>
            <w:r w:rsidRPr="66ABE3AB">
              <w:rPr>
                <w:rFonts w:eastAsia="Times New Roman"/>
                <w:sz w:val="26"/>
                <w:szCs w:val="26"/>
              </w:rPr>
              <w:t>Thời gian làm bài</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C09C95" w14:textId="14E78CC9" w:rsidR="66ABE3AB" w:rsidRDefault="66ABE3AB" w:rsidP="00D01B3C">
            <w:pPr>
              <w:spacing w:line="360" w:lineRule="auto"/>
            </w:pPr>
            <w:r w:rsidRPr="66ABE3AB">
              <w:rPr>
                <w:rFonts w:eastAsia="Times New Roman"/>
                <w:sz w:val="26"/>
                <w:szCs w:val="26"/>
              </w:rPr>
              <w:t>int</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CAD8ACF" w14:textId="574BD926" w:rsidR="66ABE3AB" w:rsidRDefault="66ABE3AB" w:rsidP="00D01B3C">
            <w:pPr>
              <w:spacing w:line="360" w:lineRule="auto"/>
              <w:jc w:val="center"/>
            </w:pPr>
            <w:r w:rsidRPr="66ABE3AB">
              <w:rPr>
                <w:rFonts w:eastAsia="Times New Roman"/>
                <w:sz w:val="26"/>
                <w:szCs w:val="26"/>
              </w:rPr>
              <w:t xml:space="preserve"> </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920D16" w14:textId="66FA0E22" w:rsidR="66ABE3AB" w:rsidRDefault="66ABE3AB" w:rsidP="00D01B3C">
            <w:pPr>
              <w:spacing w:line="360" w:lineRule="auto"/>
            </w:pPr>
            <w:r w:rsidRPr="66ABE3AB">
              <w:rPr>
                <w:rFonts w:eastAsia="Times New Roman"/>
                <w:sz w:val="26"/>
                <w:szCs w:val="26"/>
              </w:rPr>
              <w:t xml:space="preserve"> </w:t>
            </w:r>
          </w:p>
        </w:tc>
      </w:tr>
      <w:tr w:rsidR="66ABE3AB" w14:paraId="1BF0307E"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55C7B626" w14:textId="4FA8CF85" w:rsidR="66ABE3AB" w:rsidRDefault="66ABE3AB" w:rsidP="00D01B3C">
            <w:pPr>
              <w:spacing w:line="360" w:lineRule="auto"/>
            </w:pPr>
            <w:r w:rsidRPr="66ABE3AB">
              <w:rPr>
                <w:rFonts w:eastAsia="Times New Roman"/>
                <w:sz w:val="26"/>
                <w:szCs w:val="26"/>
              </w:rPr>
              <w:t>course_review</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72587C4B" w14:textId="6374AF10" w:rsidR="66ABE3AB" w:rsidRDefault="66ABE3AB" w:rsidP="00D01B3C">
            <w:pPr>
              <w:spacing w:line="360" w:lineRule="auto"/>
            </w:pPr>
            <w:r w:rsidRPr="66ABE3AB">
              <w:rPr>
                <w:rFonts w:eastAsia="Times New Roman"/>
                <w:sz w:val="26"/>
                <w:szCs w:val="26"/>
              </w:rPr>
              <w:t>Người học đánh giá khóa học</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28F59F43" w14:textId="66B6F139" w:rsidR="66ABE3AB" w:rsidRDefault="66ABE3AB" w:rsidP="00D01B3C">
            <w:pPr>
              <w:spacing w:line="360" w:lineRule="auto"/>
            </w:pPr>
            <w:r w:rsidRPr="66ABE3AB">
              <w:rPr>
                <w:rFonts w:eastAsia="Times New Roman"/>
                <w:sz w:val="26"/>
                <w:szCs w:val="26"/>
              </w:rPr>
              <w:t>course_review:</w:t>
            </w:r>
            <w:r>
              <w:br/>
            </w:r>
            <w:r w:rsidRPr="66ABE3AB">
              <w:rPr>
                <w:rFonts w:eastAsia="Times New Roman"/>
                <w:sz w:val="26"/>
                <w:szCs w:val="26"/>
              </w:rPr>
              <w:t xml:space="preserve"> - user</w:t>
            </w:r>
            <w:r>
              <w:br/>
            </w:r>
            <w:r w:rsidRPr="66ABE3AB">
              <w:rPr>
                <w:rFonts w:eastAsia="Times New Roman"/>
                <w:sz w:val="26"/>
                <w:szCs w:val="26"/>
              </w:rPr>
              <w:t xml:space="preserve"> - course</w:t>
            </w:r>
            <w:r>
              <w:br/>
            </w:r>
            <w:r w:rsidRPr="66ABE3AB">
              <w:rPr>
                <w:rFonts w:eastAsia="Times New Roman"/>
                <w:sz w:val="26"/>
                <w:szCs w:val="26"/>
              </w:rPr>
              <w:t xml:space="preserve"> - rating</w:t>
            </w:r>
            <w:r>
              <w:br/>
            </w:r>
            <w:r w:rsidRPr="66ABE3AB">
              <w:rPr>
                <w:rFonts w:eastAsia="Times New Roman"/>
                <w:sz w:val="26"/>
                <w:szCs w:val="26"/>
              </w:rPr>
              <w:t xml:space="preserve"> - comment</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3F5E15E3" w14:textId="782F5B4F" w:rsidR="66ABE3AB" w:rsidRDefault="66ABE3AB" w:rsidP="00D01B3C">
            <w:pPr>
              <w:spacing w:line="360" w:lineRule="auto"/>
              <w:jc w:val="center"/>
            </w:pPr>
            <w:r w:rsidRPr="66ABE3AB">
              <w:rPr>
                <w:rFonts w:eastAsia="Times New Roman"/>
                <w:sz w:val="26"/>
                <w:szCs w:val="26"/>
              </w:rPr>
              <w:t xml:space="preserve"> </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7798583D" w14:textId="28E9641F" w:rsidR="66ABE3AB" w:rsidRDefault="66ABE3AB" w:rsidP="00D01B3C">
            <w:pPr>
              <w:spacing w:line="360" w:lineRule="auto"/>
            </w:pPr>
            <w:r w:rsidRPr="66ABE3AB">
              <w:rPr>
                <w:rFonts w:eastAsia="Times New Roman"/>
                <w:sz w:val="26"/>
                <w:szCs w:val="26"/>
              </w:rPr>
              <w:t>Đối tượng</w:t>
            </w:r>
          </w:p>
        </w:tc>
      </w:tr>
      <w:tr w:rsidR="66ABE3AB" w14:paraId="1499F6A1"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33349E9F" w14:textId="1D30FEF8" w:rsidR="66ABE3AB" w:rsidRDefault="66ABE3AB" w:rsidP="00D01B3C">
            <w:pPr>
              <w:spacing w:line="360" w:lineRule="auto"/>
            </w:pPr>
            <w:r w:rsidRPr="66ABE3AB">
              <w:rPr>
                <w:rFonts w:eastAsia="Times New Roman"/>
                <w:sz w:val="26"/>
                <w:szCs w:val="26"/>
              </w:rPr>
              <w:t>user</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4E72B4F7" w14:textId="0F379CBB" w:rsidR="66ABE3AB" w:rsidRDefault="66ABE3AB" w:rsidP="00D01B3C">
            <w:pPr>
              <w:spacing w:line="360" w:lineRule="auto"/>
            </w:pPr>
            <w:r w:rsidRPr="66ABE3AB">
              <w:rPr>
                <w:rFonts w:eastAsia="Times New Roman"/>
                <w:sz w:val="26"/>
                <w:szCs w:val="26"/>
              </w:rPr>
              <w:t>Người đánh giá</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76A1CD86" w14:textId="041F57E9" w:rsidR="66ABE3AB" w:rsidRDefault="66ABE3AB" w:rsidP="00D01B3C">
            <w:pPr>
              <w:spacing w:line="360" w:lineRule="auto"/>
            </w:pPr>
            <w:r w:rsidRPr="66ABE3AB">
              <w:rPr>
                <w:rFonts w:eastAsia="Times New Roman"/>
                <w:sz w:val="26"/>
                <w:szCs w:val="26"/>
              </w:rPr>
              <w:t>string</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10C842F1" w14:textId="5283B8DA" w:rsidR="66ABE3AB" w:rsidRDefault="66ABE3AB" w:rsidP="00D01B3C">
            <w:pPr>
              <w:spacing w:line="360" w:lineRule="auto"/>
              <w:jc w:val="center"/>
            </w:pPr>
            <w:r w:rsidRPr="66ABE3AB">
              <w:rPr>
                <w:rFonts w:eastAsia="Times New Roman"/>
                <w:sz w:val="26"/>
                <w:szCs w:val="26"/>
              </w:rPr>
              <w:t>100</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02ED917C" w14:textId="056C8D11" w:rsidR="66ABE3AB" w:rsidRDefault="66ABE3AB" w:rsidP="00D01B3C">
            <w:pPr>
              <w:spacing w:line="360" w:lineRule="auto"/>
            </w:pPr>
            <w:r w:rsidRPr="66ABE3AB">
              <w:rPr>
                <w:rFonts w:eastAsia="Times New Roman"/>
                <w:sz w:val="26"/>
                <w:szCs w:val="26"/>
              </w:rPr>
              <w:t xml:space="preserve"> </w:t>
            </w:r>
          </w:p>
        </w:tc>
      </w:tr>
      <w:tr w:rsidR="66ABE3AB" w14:paraId="2212815B"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42D8E4AD" w14:textId="3325083A" w:rsidR="66ABE3AB" w:rsidRDefault="66ABE3AB" w:rsidP="00D01B3C">
            <w:pPr>
              <w:spacing w:line="360" w:lineRule="auto"/>
            </w:pPr>
            <w:r w:rsidRPr="66ABE3AB">
              <w:rPr>
                <w:rFonts w:eastAsia="Times New Roman"/>
                <w:sz w:val="26"/>
                <w:szCs w:val="26"/>
              </w:rPr>
              <w:t>course</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1BBF172D" w14:textId="6429F7BC" w:rsidR="66ABE3AB" w:rsidRDefault="66ABE3AB" w:rsidP="00D01B3C">
            <w:pPr>
              <w:spacing w:line="360" w:lineRule="auto"/>
            </w:pPr>
            <w:r w:rsidRPr="66ABE3AB">
              <w:rPr>
                <w:rFonts w:eastAsia="Times New Roman"/>
                <w:sz w:val="26"/>
                <w:szCs w:val="26"/>
              </w:rPr>
              <w:t>Khóa học</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16D6874E" w14:textId="790F47C9" w:rsidR="66ABE3AB" w:rsidRDefault="66ABE3AB" w:rsidP="00D01B3C">
            <w:pPr>
              <w:spacing w:line="360" w:lineRule="auto"/>
            </w:pPr>
            <w:r w:rsidRPr="66ABE3AB">
              <w:rPr>
                <w:rFonts w:eastAsia="Times New Roman"/>
                <w:sz w:val="26"/>
                <w:szCs w:val="26"/>
              </w:rPr>
              <w:t>string</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36418517" w14:textId="6B3B7BA0" w:rsidR="66ABE3AB" w:rsidRDefault="66ABE3AB" w:rsidP="00D01B3C">
            <w:pPr>
              <w:spacing w:line="360" w:lineRule="auto"/>
              <w:jc w:val="center"/>
            </w:pPr>
            <w:r w:rsidRPr="66ABE3AB">
              <w:rPr>
                <w:rFonts w:eastAsia="Times New Roman"/>
                <w:sz w:val="26"/>
                <w:szCs w:val="26"/>
              </w:rPr>
              <w:t>255</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52F96B24" w14:textId="583338B6" w:rsidR="66ABE3AB" w:rsidRDefault="66ABE3AB" w:rsidP="00D01B3C">
            <w:pPr>
              <w:spacing w:line="360" w:lineRule="auto"/>
            </w:pPr>
            <w:r w:rsidRPr="66ABE3AB">
              <w:rPr>
                <w:rFonts w:eastAsia="Times New Roman"/>
                <w:sz w:val="26"/>
                <w:szCs w:val="26"/>
              </w:rPr>
              <w:t xml:space="preserve"> </w:t>
            </w:r>
          </w:p>
        </w:tc>
      </w:tr>
      <w:tr w:rsidR="66ABE3AB" w14:paraId="31524810"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26A0029E" w14:textId="6B1E0272" w:rsidR="66ABE3AB" w:rsidRDefault="66ABE3AB" w:rsidP="00D01B3C">
            <w:pPr>
              <w:spacing w:line="360" w:lineRule="auto"/>
            </w:pPr>
            <w:r w:rsidRPr="66ABE3AB">
              <w:rPr>
                <w:rFonts w:eastAsia="Times New Roman"/>
                <w:sz w:val="26"/>
                <w:szCs w:val="26"/>
              </w:rPr>
              <w:t>rating</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5C810DDF" w14:textId="1325ECE0" w:rsidR="66ABE3AB" w:rsidRDefault="66ABE3AB" w:rsidP="00D01B3C">
            <w:pPr>
              <w:spacing w:line="360" w:lineRule="auto"/>
            </w:pPr>
            <w:r w:rsidRPr="66ABE3AB">
              <w:rPr>
                <w:rFonts w:eastAsia="Times New Roman"/>
                <w:sz w:val="26"/>
                <w:szCs w:val="26"/>
              </w:rPr>
              <w:t>Điểm đánh giá</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2B8A32F7" w14:textId="70927666" w:rsidR="66ABE3AB" w:rsidRDefault="66ABE3AB" w:rsidP="00D01B3C">
            <w:pPr>
              <w:spacing w:line="360" w:lineRule="auto"/>
            </w:pPr>
            <w:r w:rsidRPr="66ABE3AB">
              <w:rPr>
                <w:rFonts w:eastAsia="Times New Roman"/>
                <w:sz w:val="26"/>
                <w:szCs w:val="26"/>
              </w:rPr>
              <w:t>int</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26F462FA" w14:textId="2A020EA4" w:rsidR="66ABE3AB" w:rsidRDefault="66ABE3AB" w:rsidP="00D01B3C">
            <w:pPr>
              <w:spacing w:line="360" w:lineRule="auto"/>
              <w:jc w:val="center"/>
            </w:pPr>
            <w:r w:rsidRPr="66ABE3AB">
              <w:rPr>
                <w:rFonts w:eastAsia="Times New Roman"/>
                <w:sz w:val="26"/>
                <w:szCs w:val="26"/>
              </w:rPr>
              <w:t xml:space="preserve"> </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121EA33E" w14:textId="6D21E2B9" w:rsidR="66ABE3AB" w:rsidRDefault="66ABE3AB" w:rsidP="00D01B3C">
            <w:pPr>
              <w:spacing w:line="360" w:lineRule="auto"/>
            </w:pPr>
            <w:r w:rsidRPr="66ABE3AB">
              <w:rPr>
                <w:rFonts w:eastAsia="Times New Roman"/>
                <w:sz w:val="26"/>
                <w:szCs w:val="26"/>
              </w:rPr>
              <w:t xml:space="preserve"> </w:t>
            </w:r>
          </w:p>
        </w:tc>
      </w:tr>
      <w:tr w:rsidR="66ABE3AB" w14:paraId="060E332B"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54367F03" w14:textId="63BC0D8E" w:rsidR="66ABE3AB" w:rsidRDefault="66ABE3AB" w:rsidP="00D01B3C">
            <w:pPr>
              <w:spacing w:line="360" w:lineRule="auto"/>
            </w:pPr>
            <w:r w:rsidRPr="66ABE3AB">
              <w:rPr>
                <w:rFonts w:eastAsia="Times New Roman"/>
                <w:sz w:val="26"/>
                <w:szCs w:val="26"/>
              </w:rPr>
              <w:t>comment</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3AB30702" w14:textId="2186486F" w:rsidR="66ABE3AB" w:rsidRDefault="66ABE3AB" w:rsidP="00D01B3C">
            <w:pPr>
              <w:spacing w:line="360" w:lineRule="auto"/>
            </w:pPr>
            <w:r w:rsidRPr="66ABE3AB">
              <w:rPr>
                <w:rFonts w:eastAsia="Times New Roman"/>
                <w:sz w:val="26"/>
                <w:szCs w:val="26"/>
              </w:rPr>
              <w:t>Nhận xét</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303C6316" w14:textId="05370031" w:rsidR="66ABE3AB" w:rsidRDefault="66ABE3AB" w:rsidP="00D01B3C">
            <w:pPr>
              <w:spacing w:line="360" w:lineRule="auto"/>
            </w:pPr>
            <w:r w:rsidRPr="66ABE3AB">
              <w:rPr>
                <w:rFonts w:eastAsia="Times New Roman"/>
                <w:sz w:val="26"/>
                <w:szCs w:val="26"/>
              </w:rPr>
              <w:t>text</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1E4739D0" w14:textId="763BD2C4" w:rsidR="66ABE3AB" w:rsidRDefault="66ABE3AB" w:rsidP="00D01B3C">
            <w:pPr>
              <w:spacing w:line="360" w:lineRule="auto"/>
              <w:jc w:val="center"/>
            </w:pPr>
            <w:r w:rsidRPr="66ABE3AB">
              <w:rPr>
                <w:rFonts w:eastAsia="Times New Roman"/>
                <w:sz w:val="26"/>
                <w:szCs w:val="26"/>
              </w:rPr>
              <w:t xml:space="preserve"> </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21033BA2" w14:textId="6721FD19" w:rsidR="66ABE3AB" w:rsidRDefault="66ABE3AB" w:rsidP="00D01B3C">
            <w:pPr>
              <w:spacing w:line="360" w:lineRule="auto"/>
            </w:pPr>
            <w:r w:rsidRPr="66ABE3AB">
              <w:rPr>
                <w:rFonts w:eastAsia="Times New Roman"/>
                <w:sz w:val="26"/>
                <w:szCs w:val="26"/>
              </w:rPr>
              <w:t xml:space="preserve"> </w:t>
            </w:r>
          </w:p>
        </w:tc>
      </w:tr>
      <w:tr w:rsidR="66ABE3AB" w14:paraId="26BBB324"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1716BF28" w14:textId="1CCF9515" w:rsidR="66ABE3AB" w:rsidRDefault="66ABE3AB" w:rsidP="00D01B3C">
            <w:pPr>
              <w:spacing w:line="360" w:lineRule="auto"/>
            </w:pPr>
            <w:r w:rsidRPr="66ABE3AB">
              <w:rPr>
                <w:rFonts w:eastAsia="Times New Roman"/>
                <w:sz w:val="26"/>
                <w:szCs w:val="26"/>
              </w:rPr>
              <w:t>notification</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07B0DA23" w14:textId="56C7BA93" w:rsidR="66ABE3AB" w:rsidRDefault="66ABE3AB" w:rsidP="00D01B3C">
            <w:pPr>
              <w:spacing w:line="360" w:lineRule="auto"/>
            </w:pPr>
            <w:r w:rsidRPr="66ABE3AB">
              <w:rPr>
                <w:rFonts w:eastAsia="Times New Roman"/>
                <w:sz w:val="26"/>
                <w:szCs w:val="26"/>
              </w:rPr>
              <w:t>Thông báo gửi đến người dùng</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39A374C9" w14:textId="5DB3C9B5" w:rsidR="66ABE3AB" w:rsidRDefault="66ABE3AB" w:rsidP="00D01B3C">
            <w:pPr>
              <w:spacing w:line="360" w:lineRule="auto"/>
            </w:pPr>
            <w:r w:rsidRPr="66ABE3AB">
              <w:rPr>
                <w:rFonts w:eastAsia="Times New Roman"/>
                <w:sz w:val="26"/>
                <w:szCs w:val="26"/>
              </w:rPr>
              <w:t>notification:</w:t>
            </w:r>
            <w:r>
              <w:br/>
            </w:r>
            <w:r w:rsidRPr="66ABE3AB">
              <w:rPr>
                <w:rFonts w:eastAsia="Times New Roman"/>
                <w:sz w:val="26"/>
                <w:szCs w:val="26"/>
              </w:rPr>
              <w:t xml:space="preserve"> - user</w:t>
            </w:r>
            <w:r>
              <w:br/>
            </w:r>
            <w:r w:rsidRPr="66ABE3AB">
              <w:rPr>
                <w:rFonts w:eastAsia="Times New Roman"/>
                <w:sz w:val="26"/>
                <w:szCs w:val="26"/>
              </w:rPr>
              <w:t xml:space="preserve"> - content</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171CF1EA" w14:textId="2B72294F" w:rsidR="66ABE3AB" w:rsidRDefault="66ABE3AB" w:rsidP="00D01B3C">
            <w:pPr>
              <w:spacing w:line="360" w:lineRule="auto"/>
              <w:jc w:val="center"/>
            </w:pPr>
            <w:r w:rsidRPr="66ABE3AB">
              <w:rPr>
                <w:rFonts w:eastAsia="Times New Roman"/>
                <w:sz w:val="26"/>
                <w:szCs w:val="26"/>
              </w:rPr>
              <w:t xml:space="preserve"> </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54D7844F" w14:textId="0478ABA0" w:rsidR="66ABE3AB" w:rsidRDefault="66ABE3AB" w:rsidP="00D01B3C">
            <w:pPr>
              <w:spacing w:line="360" w:lineRule="auto"/>
            </w:pPr>
            <w:r w:rsidRPr="66ABE3AB">
              <w:rPr>
                <w:rFonts w:eastAsia="Times New Roman"/>
                <w:sz w:val="26"/>
                <w:szCs w:val="26"/>
              </w:rPr>
              <w:t>Đối tượng</w:t>
            </w:r>
          </w:p>
        </w:tc>
      </w:tr>
      <w:tr w:rsidR="66ABE3AB" w14:paraId="445C10CA"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7FE0DE92" w14:textId="3F6C7654" w:rsidR="66ABE3AB" w:rsidRDefault="66ABE3AB" w:rsidP="00D01B3C">
            <w:pPr>
              <w:spacing w:line="360" w:lineRule="auto"/>
            </w:pPr>
            <w:r w:rsidRPr="66ABE3AB">
              <w:rPr>
                <w:rFonts w:eastAsia="Times New Roman"/>
                <w:sz w:val="26"/>
                <w:szCs w:val="26"/>
              </w:rPr>
              <w:lastRenderedPageBreak/>
              <w:t>user</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02167C03" w14:textId="2D33C2A3" w:rsidR="66ABE3AB" w:rsidRDefault="66ABE3AB" w:rsidP="00D01B3C">
            <w:pPr>
              <w:spacing w:line="360" w:lineRule="auto"/>
            </w:pPr>
            <w:r w:rsidRPr="66ABE3AB">
              <w:rPr>
                <w:rFonts w:eastAsia="Times New Roman"/>
                <w:sz w:val="26"/>
                <w:szCs w:val="26"/>
              </w:rPr>
              <w:t>Người dùng nhận thông báo</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0DD65BD1" w14:textId="419740E0" w:rsidR="66ABE3AB" w:rsidRDefault="66ABE3AB" w:rsidP="00D01B3C">
            <w:pPr>
              <w:spacing w:line="360" w:lineRule="auto"/>
            </w:pPr>
            <w:r w:rsidRPr="66ABE3AB">
              <w:rPr>
                <w:rFonts w:eastAsia="Times New Roman"/>
                <w:sz w:val="26"/>
                <w:szCs w:val="26"/>
              </w:rPr>
              <w:t>string</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4E574EC9" w14:textId="235EB6FF" w:rsidR="66ABE3AB" w:rsidRDefault="66ABE3AB" w:rsidP="00D01B3C">
            <w:pPr>
              <w:spacing w:line="360" w:lineRule="auto"/>
              <w:jc w:val="center"/>
            </w:pPr>
            <w:r w:rsidRPr="66ABE3AB">
              <w:rPr>
                <w:rFonts w:eastAsia="Times New Roman"/>
                <w:sz w:val="26"/>
                <w:szCs w:val="26"/>
              </w:rPr>
              <w:t>100</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5EFFFEF2" w14:textId="6A6C56EA" w:rsidR="66ABE3AB" w:rsidRDefault="66ABE3AB" w:rsidP="00D01B3C">
            <w:pPr>
              <w:spacing w:line="360" w:lineRule="auto"/>
            </w:pPr>
            <w:r w:rsidRPr="66ABE3AB">
              <w:rPr>
                <w:rFonts w:eastAsia="Times New Roman"/>
                <w:sz w:val="26"/>
                <w:szCs w:val="26"/>
              </w:rPr>
              <w:t xml:space="preserve"> </w:t>
            </w:r>
          </w:p>
        </w:tc>
      </w:tr>
      <w:tr w:rsidR="66ABE3AB" w14:paraId="2F1D219C" w14:textId="77777777" w:rsidTr="66ABE3AB">
        <w:trPr>
          <w:trHeight w:val="300"/>
        </w:trPr>
        <w:tc>
          <w:tcPr>
            <w:tcW w:w="2224" w:type="dxa"/>
            <w:tcBorders>
              <w:top w:val="single" w:sz="8" w:space="0" w:color="auto"/>
              <w:left w:val="single" w:sz="8" w:space="0" w:color="auto"/>
              <w:bottom w:val="single" w:sz="8" w:space="0" w:color="auto"/>
              <w:right w:val="single" w:sz="8" w:space="0" w:color="auto"/>
            </w:tcBorders>
            <w:tcMar>
              <w:left w:w="108" w:type="dxa"/>
              <w:right w:w="108" w:type="dxa"/>
            </w:tcMar>
          </w:tcPr>
          <w:p w14:paraId="3190B123" w14:textId="7A685949" w:rsidR="66ABE3AB" w:rsidRDefault="66ABE3AB" w:rsidP="00D01B3C">
            <w:pPr>
              <w:spacing w:line="360" w:lineRule="auto"/>
            </w:pPr>
            <w:r w:rsidRPr="66ABE3AB">
              <w:rPr>
                <w:rFonts w:eastAsia="Times New Roman"/>
                <w:sz w:val="26"/>
                <w:szCs w:val="26"/>
              </w:rPr>
              <w:t>content</w:t>
            </w:r>
          </w:p>
        </w:tc>
        <w:tc>
          <w:tcPr>
            <w:tcW w:w="1958" w:type="dxa"/>
            <w:tcBorders>
              <w:top w:val="single" w:sz="8" w:space="0" w:color="auto"/>
              <w:left w:val="single" w:sz="8" w:space="0" w:color="auto"/>
              <w:bottom w:val="single" w:sz="8" w:space="0" w:color="auto"/>
              <w:right w:val="single" w:sz="8" w:space="0" w:color="auto"/>
            </w:tcBorders>
            <w:tcMar>
              <w:left w:w="108" w:type="dxa"/>
              <w:right w:w="108" w:type="dxa"/>
            </w:tcMar>
          </w:tcPr>
          <w:p w14:paraId="7569280F" w14:textId="23CBC4DB" w:rsidR="66ABE3AB" w:rsidRDefault="66ABE3AB" w:rsidP="00D01B3C">
            <w:pPr>
              <w:spacing w:line="360" w:lineRule="auto"/>
            </w:pPr>
            <w:r w:rsidRPr="66ABE3AB">
              <w:rPr>
                <w:rFonts w:eastAsia="Times New Roman"/>
                <w:sz w:val="26"/>
                <w:szCs w:val="26"/>
              </w:rPr>
              <w:t>Nội dung thông báo</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72201C0A" w14:textId="115A2E93" w:rsidR="66ABE3AB" w:rsidRDefault="66ABE3AB" w:rsidP="00D01B3C">
            <w:pPr>
              <w:spacing w:line="360" w:lineRule="auto"/>
            </w:pPr>
            <w:r w:rsidRPr="66ABE3AB">
              <w:rPr>
                <w:rFonts w:eastAsia="Times New Roman"/>
                <w:sz w:val="26"/>
                <w:szCs w:val="26"/>
              </w:rPr>
              <w:t>string</w:t>
            </w:r>
          </w:p>
        </w:tc>
        <w:tc>
          <w:tcPr>
            <w:tcW w:w="1086" w:type="dxa"/>
            <w:tcBorders>
              <w:top w:val="single" w:sz="8" w:space="0" w:color="auto"/>
              <w:left w:val="single" w:sz="8" w:space="0" w:color="auto"/>
              <w:bottom w:val="single" w:sz="8" w:space="0" w:color="auto"/>
              <w:right w:val="single" w:sz="8" w:space="0" w:color="auto"/>
            </w:tcBorders>
            <w:tcMar>
              <w:left w:w="108" w:type="dxa"/>
              <w:right w:w="108" w:type="dxa"/>
            </w:tcMar>
          </w:tcPr>
          <w:p w14:paraId="5C50B5A6" w14:textId="7FEC76BE" w:rsidR="66ABE3AB" w:rsidRDefault="66ABE3AB" w:rsidP="00D01B3C">
            <w:pPr>
              <w:spacing w:line="360" w:lineRule="auto"/>
              <w:jc w:val="center"/>
            </w:pPr>
            <w:r w:rsidRPr="66ABE3AB">
              <w:rPr>
                <w:rFonts w:eastAsia="Times New Roman"/>
                <w:sz w:val="26"/>
                <w:szCs w:val="26"/>
              </w:rPr>
              <w:t xml:space="preserve"> </w:t>
            </w:r>
          </w:p>
        </w:tc>
        <w:tc>
          <w:tcPr>
            <w:tcW w:w="1588" w:type="dxa"/>
            <w:tcBorders>
              <w:top w:val="single" w:sz="8" w:space="0" w:color="auto"/>
              <w:left w:val="single" w:sz="8" w:space="0" w:color="auto"/>
              <w:bottom w:val="single" w:sz="8" w:space="0" w:color="auto"/>
              <w:right w:val="single" w:sz="8" w:space="0" w:color="auto"/>
            </w:tcBorders>
            <w:tcMar>
              <w:left w:w="108" w:type="dxa"/>
              <w:right w:w="108" w:type="dxa"/>
            </w:tcMar>
          </w:tcPr>
          <w:p w14:paraId="3804DFD9" w14:textId="4171FD2C" w:rsidR="66ABE3AB" w:rsidRDefault="66ABE3AB" w:rsidP="00D01B3C">
            <w:pPr>
              <w:spacing w:line="360" w:lineRule="auto"/>
            </w:pPr>
            <w:r w:rsidRPr="66ABE3AB">
              <w:rPr>
                <w:rFonts w:eastAsia="Times New Roman"/>
                <w:sz w:val="26"/>
                <w:szCs w:val="26"/>
              </w:rPr>
              <w:t xml:space="preserve"> </w:t>
            </w:r>
          </w:p>
        </w:tc>
      </w:tr>
    </w:tbl>
    <w:p w14:paraId="27B9FBB0" w14:textId="5893A417" w:rsidR="37446A99" w:rsidRPr="00B8618F" w:rsidRDefault="3FADA440" w:rsidP="00D01B3C">
      <w:pPr>
        <w:spacing w:after="0" w:line="360" w:lineRule="auto"/>
        <w:ind w:left="397"/>
        <w:jc w:val="center"/>
      </w:pPr>
      <w:r w:rsidRPr="66ABE3AB">
        <w:rPr>
          <w:rFonts w:eastAsia="Times New Roman"/>
          <w:i/>
          <w:iCs/>
          <w:lang w:val="vi"/>
        </w:rPr>
        <w:t>Bảng 4.1. Từ điển dữ liệu</w:t>
      </w:r>
    </w:p>
    <w:p w14:paraId="0BAAF0FC" w14:textId="62E0BDC0" w:rsidR="37446A99" w:rsidRPr="00B8618F" w:rsidRDefault="37446A99" w:rsidP="00D01B3C">
      <w:pPr>
        <w:spacing w:after="0" w:line="360" w:lineRule="auto"/>
      </w:pPr>
      <w:r>
        <w:br w:type="page"/>
      </w:r>
      <w:r w:rsidR="3577AEE6" w:rsidRPr="66ABE3AB">
        <w:rPr>
          <w:rFonts w:eastAsia="Times New Roman"/>
          <w:b/>
          <w:bCs/>
        </w:rPr>
        <w:lastRenderedPageBreak/>
        <w:t>4.4. Sơ đồ cơ sở dữ liệu</w:t>
      </w:r>
    </w:p>
    <w:p w14:paraId="4E08D9D4" w14:textId="3AC2EE66" w:rsidR="37446A99" w:rsidRPr="00B8618F" w:rsidRDefault="3577AEE6" w:rsidP="00D01B3C">
      <w:pPr>
        <w:spacing w:after="0" w:line="360" w:lineRule="auto"/>
      </w:pPr>
      <w:r w:rsidRPr="66ABE3AB">
        <w:rPr>
          <w:rFonts w:eastAsia="Times New Roman"/>
        </w:rPr>
        <w:t>Thiết kế cơ sở dữ liệu cho hệ thống LMS được triển khai dựa trên hệ quản trị cơ sở dữ liệu quan hệ MySQL. Dữ liệu được tổ chức theo mô hình quan hệ (RDBMS) với các quy tắc chuẩn hóa và ràng buộc khóa chính - khóa ngoại rõ ràng để đảm bảo tính toàn vẹn dữ liệu. Cụ thể:</w:t>
      </w:r>
    </w:p>
    <w:p w14:paraId="53A229AB" w14:textId="565E24E9" w:rsidR="37446A99" w:rsidRPr="00B8618F" w:rsidRDefault="3577AEE6" w:rsidP="00D01B3C">
      <w:pPr>
        <w:pStyle w:val="ListParagraph"/>
        <w:numPr>
          <w:ilvl w:val="0"/>
          <w:numId w:val="2"/>
        </w:numPr>
        <w:spacing w:after="0" w:line="360" w:lineRule="auto"/>
        <w:rPr>
          <w:rFonts w:eastAsia="Times New Roman"/>
        </w:rPr>
      </w:pPr>
      <w:r w:rsidRPr="66ABE3AB">
        <w:rPr>
          <w:rFonts w:eastAsia="Times New Roman"/>
        </w:rPr>
        <w:t>Mỗi bảng (table) đại diện cho một thực thể (entity) như users, courses, modules, contents, quizzes, questions, answers, user_quiz_attempts, enrollments, course_reviews, discussions, discussion_replies, notifications, v.v.</w:t>
      </w:r>
    </w:p>
    <w:p w14:paraId="645BA207" w14:textId="432C7F69" w:rsidR="37446A99" w:rsidRPr="00B8618F" w:rsidRDefault="3577AEE6" w:rsidP="00D01B3C">
      <w:pPr>
        <w:pStyle w:val="ListParagraph"/>
        <w:numPr>
          <w:ilvl w:val="0"/>
          <w:numId w:val="2"/>
        </w:numPr>
        <w:spacing w:after="0" w:line="360" w:lineRule="auto"/>
        <w:rPr>
          <w:rFonts w:eastAsia="Times New Roman"/>
        </w:rPr>
      </w:pPr>
      <w:r w:rsidRPr="66ABE3AB">
        <w:rPr>
          <w:rFonts w:eastAsia="Times New Roman"/>
        </w:rPr>
        <w:t>Khóa chính (Primary Key - PK) được sử dụng để định danh duy nhất mỗi bản ghi trong bảng. Tất cả các bảng đều có PK với giá trị tự động tăng (AUTO_INCREMENT).</w:t>
      </w:r>
    </w:p>
    <w:p w14:paraId="6DB6F605" w14:textId="2127D856" w:rsidR="37446A99" w:rsidRPr="00B8618F" w:rsidRDefault="3577AEE6" w:rsidP="00D01B3C">
      <w:pPr>
        <w:pStyle w:val="ListParagraph"/>
        <w:numPr>
          <w:ilvl w:val="0"/>
          <w:numId w:val="2"/>
        </w:numPr>
        <w:spacing w:after="0" w:line="360" w:lineRule="auto"/>
        <w:rPr>
          <w:rFonts w:eastAsia="Times New Roman"/>
        </w:rPr>
      </w:pPr>
      <w:r w:rsidRPr="66ABE3AB">
        <w:rPr>
          <w:rFonts w:eastAsia="Times New Roman"/>
        </w:rPr>
        <w:t>Khóa ngoại (Foreign Key - FK) thiết lập mối quan hệ giữa các bảng, phản ánh quan hệ 1-N hoặc N-N giữa các thực thể. Ví dụ: bảng courses tham chiếu tới categories qua category_id và tới users (giảng viên) qua instructor_id.</w:t>
      </w:r>
    </w:p>
    <w:p w14:paraId="3E788487" w14:textId="1FA99D26" w:rsidR="37446A99" w:rsidRPr="00B8618F" w:rsidRDefault="3577AEE6" w:rsidP="00D01B3C">
      <w:pPr>
        <w:pStyle w:val="ListParagraph"/>
        <w:numPr>
          <w:ilvl w:val="0"/>
          <w:numId w:val="2"/>
        </w:numPr>
        <w:spacing w:after="0" w:line="360" w:lineRule="auto"/>
        <w:rPr>
          <w:rFonts w:eastAsia="Times New Roman"/>
        </w:rPr>
      </w:pPr>
      <w:r w:rsidRPr="66ABE3AB">
        <w:rPr>
          <w:rFonts w:eastAsia="Times New Roman"/>
        </w:rPr>
        <w:t>Các quan hệ 1-N như: Một course có nhiều modules, mỗi module có nhiều contents, mỗi content có thể chứa quizzes, và mỗi quiz có nhiều questions, mỗi question có nhiều answers.</w:t>
      </w:r>
    </w:p>
    <w:p w14:paraId="2551567B" w14:textId="0DC6F732" w:rsidR="37446A99" w:rsidRPr="00B8618F" w:rsidRDefault="3577AEE6" w:rsidP="00D01B3C">
      <w:pPr>
        <w:pStyle w:val="ListParagraph"/>
        <w:numPr>
          <w:ilvl w:val="0"/>
          <w:numId w:val="2"/>
        </w:numPr>
        <w:spacing w:after="0" w:line="360" w:lineRule="auto"/>
        <w:rPr>
          <w:rFonts w:eastAsia="Times New Roman"/>
        </w:rPr>
      </w:pPr>
      <w:r w:rsidRPr="66ABE3AB">
        <w:rPr>
          <w:rFonts w:eastAsia="Times New Roman"/>
        </w:rPr>
        <w:t>Các quan hệ N-N được thiết kế gián tiếp qua bảng trung gian như enrollments (liên kết người học với khóa học) hay user_answers, user_quiz_attempts (lưu kết quả làm bài quiz).</w:t>
      </w:r>
    </w:p>
    <w:p w14:paraId="4551E44F" w14:textId="32B104FF" w:rsidR="37446A99" w:rsidRPr="00B8618F" w:rsidRDefault="3577AEE6" w:rsidP="00D01B3C">
      <w:pPr>
        <w:pStyle w:val="ListParagraph"/>
        <w:numPr>
          <w:ilvl w:val="0"/>
          <w:numId w:val="2"/>
        </w:numPr>
        <w:spacing w:after="0" w:line="360" w:lineRule="auto"/>
        <w:rPr>
          <w:rFonts w:eastAsia="Times New Roman"/>
        </w:rPr>
      </w:pPr>
      <w:r w:rsidRPr="66ABE3AB">
        <w:rPr>
          <w:rFonts w:eastAsia="Times New Roman"/>
        </w:rPr>
        <w:t>Các bảng liên quan đến hoạt động của người dùng như progress, video_progress, notifications, discussions, discussion_replies, course_reviews được liên kết với bảng users bằng FK user_id.</w:t>
      </w:r>
    </w:p>
    <w:p w14:paraId="51938C4F" w14:textId="440C52C8" w:rsidR="37446A99" w:rsidRPr="00B8618F" w:rsidRDefault="3577AEE6" w:rsidP="00D01B3C">
      <w:pPr>
        <w:spacing w:after="0" w:line="360" w:lineRule="auto"/>
      </w:pPr>
      <w:r w:rsidRPr="66ABE3AB">
        <w:rPr>
          <w:rFonts w:eastAsia="Times New Roman"/>
        </w:rPr>
        <w:t>Dựa vào mô hình quan hệ trên, các bảng được xác định và xây dựng bao gồm:</w:t>
      </w:r>
    </w:p>
    <w:p w14:paraId="5934920F" w14:textId="75219A61" w:rsidR="37446A99" w:rsidRPr="00B8618F" w:rsidRDefault="3577AEE6" w:rsidP="00D01B3C">
      <w:pPr>
        <w:pStyle w:val="ListParagraph"/>
        <w:numPr>
          <w:ilvl w:val="0"/>
          <w:numId w:val="1"/>
        </w:numPr>
        <w:spacing w:after="0" w:line="360" w:lineRule="auto"/>
        <w:rPr>
          <w:rFonts w:eastAsia="Times New Roman"/>
        </w:rPr>
      </w:pPr>
      <w:r w:rsidRPr="66ABE3AB">
        <w:rPr>
          <w:rFonts w:eastAsia="Times New Roman"/>
        </w:rPr>
        <w:t>users</w:t>
      </w:r>
    </w:p>
    <w:p w14:paraId="6C2AA34B" w14:textId="0C105622" w:rsidR="37446A99" w:rsidRPr="00B8618F" w:rsidRDefault="3577AEE6" w:rsidP="00D01B3C">
      <w:pPr>
        <w:pStyle w:val="ListParagraph"/>
        <w:numPr>
          <w:ilvl w:val="0"/>
          <w:numId w:val="1"/>
        </w:numPr>
        <w:spacing w:after="0" w:line="360" w:lineRule="auto"/>
        <w:rPr>
          <w:rFonts w:eastAsia="Times New Roman"/>
        </w:rPr>
      </w:pPr>
      <w:r w:rsidRPr="66ABE3AB">
        <w:rPr>
          <w:rFonts w:eastAsia="Times New Roman"/>
        </w:rPr>
        <w:t>categories</w:t>
      </w:r>
    </w:p>
    <w:p w14:paraId="262E3C1D" w14:textId="4BE78A88" w:rsidR="37446A99" w:rsidRPr="00B8618F" w:rsidRDefault="3577AEE6" w:rsidP="00D01B3C">
      <w:pPr>
        <w:pStyle w:val="ListParagraph"/>
        <w:numPr>
          <w:ilvl w:val="0"/>
          <w:numId w:val="1"/>
        </w:numPr>
        <w:spacing w:after="0" w:line="360" w:lineRule="auto"/>
        <w:rPr>
          <w:rFonts w:eastAsia="Times New Roman"/>
        </w:rPr>
      </w:pPr>
      <w:r w:rsidRPr="66ABE3AB">
        <w:rPr>
          <w:rFonts w:eastAsia="Times New Roman"/>
        </w:rPr>
        <w:t>courses</w:t>
      </w:r>
    </w:p>
    <w:p w14:paraId="1DFF26A8" w14:textId="38021C03" w:rsidR="37446A99" w:rsidRPr="00B8618F" w:rsidRDefault="3577AEE6" w:rsidP="00D01B3C">
      <w:pPr>
        <w:pStyle w:val="ListParagraph"/>
        <w:numPr>
          <w:ilvl w:val="0"/>
          <w:numId w:val="1"/>
        </w:numPr>
        <w:spacing w:after="0" w:line="360" w:lineRule="auto"/>
        <w:rPr>
          <w:rFonts w:eastAsia="Times New Roman"/>
        </w:rPr>
      </w:pPr>
      <w:r w:rsidRPr="66ABE3AB">
        <w:rPr>
          <w:rFonts w:eastAsia="Times New Roman"/>
        </w:rPr>
        <w:t>modules</w:t>
      </w:r>
    </w:p>
    <w:p w14:paraId="73727B8F" w14:textId="193649E1" w:rsidR="37446A99" w:rsidRPr="00B8618F" w:rsidRDefault="3577AEE6" w:rsidP="00D01B3C">
      <w:pPr>
        <w:pStyle w:val="ListParagraph"/>
        <w:numPr>
          <w:ilvl w:val="0"/>
          <w:numId w:val="1"/>
        </w:numPr>
        <w:spacing w:after="0" w:line="360" w:lineRule="auto"/>
        <w:rPr>
          <w:rFonts w:eastAsia="Times New Roman"/>
        </w:rPr>
      </w:pPr>
      <w:r w:rsidRPr="66ABE3AB">
        <w:rPr>
          <w:rFonts w:eastAsia="Times New Roman"/>
        </w:rPr>
        <w:t>contents</w:t>
      </w:r>
    </w:p>
    <w:p w14:paraId="0F9535F4" w14:textId="0BEC86DE" w:rsidR="37446A99" w:rsidRPr="00B8618F" w:rsidRDefault="3577AEE6" w:rsidP="00D01B3C">
      <w:pPr>
        <w:pStyle w:val="ListParagraph"/>
        <w:numPr>
          <w:ilvl w:val="0"/>
          <w:numId w:val="1"/>
        </w:numPr>
        <w:spacing w:after="0" w:line="360" w:lineRule="auto"/>
        <w:rPr>
          <w:rFonts w:eastAsia="Times New Roman"/>
        </w:rPr>
      </w:pPr>
      <w:r w:rsidRPr="66ABE3AB">
        <w:rPr>
          <w:rFonts w:eastAsia="Times New Roman"/>
        </w:rPr>
        <w:t>quizzes</w:t>
      </w:r>
    </w:p>
    <w:p w14:paraId="111B079F" w14:textId="4F4F4A13" w:rsidR="37446A99" w:rsidRPr="00B8618F" w:rsidRDefault="3577AEE6" w:rsidP="00D01B3C">
      <w:pPr>
        <w:pStyle w:val="ListParagraph"/>
        <w:numPr>
          <w:ilvl w:val="0"/>
          <w:numId w:val="1"/>
        </w:numPr>
        <w:spacing w:after="0" w:line="360" w:lineRule="auto"/>
        <w:rPr>
          <w:rFonts w:eastAsia="Times New Roman"/>
        </w:rPr>
      </w:pPr>
      <w:r w:rsidRPr="66ABE3AB">
        <w:rPr>
          <w:rFonts w:eastAsia="Times New Roman"/>
        </w:rPr>
        <w:lastRenderedPageBreak/>
        <w:t>questions</w:t>
      </w:r>
    </w:p>
    <w:p w14:paraId="2563C0FC" w14:textId="11E24128" w:rsidR="37446A99" w:rsidRPr="00B8618F" w:rsidRDefault="3577AEE6" w:rsidP="00D01B3C">
      <w:pPr>
        <w:pStyle w:val="ListParagraph"/>
        <w:numPr>
          <w:ilvl w:val="0"/>
          <w:numId w:val="1"/>
        </w:numPr>
        <w:spacing w:after="0" w:line="360" w:lineRule="auto"/>
        <w:rPr>
          <w:rFonts w:eastAsia="Times New Roman"/>
        </w:rPr>
      </w:pPr>
      <w:r w:rsidRPr="66ABE3AB">
        <w:rPr>
          <w:rFonts w:eastAsia="Times New Roman"/>
        </w:rPr>
        <w:t>answers</w:t>
      </w:r>
    </w:p>
    <w:p w14:paraId="213CA2F4" w14:textId="39F8AFB0" w:rsidR="37446A99" w:rsidRPr="00B8618F" w:rsidRDefault="3577AEE6" w:rsidP="00D01B3C">
      <w:pPr>
        <w:pStyle w:val="ListParagraph"/>
        <w:numPr>
          <w:ilvl w:val="0"/>
          <w:numId w:val="1"/>
        </w:numPr>
        <w:spacing w:after="0" w:line="360" w:lineRule="auto"/>
        <w:rPr>
          <w:rFonts w:eastAsia="Times New Roman"/>
        </w:rPr>
      </w:pPr>
      <w:r w:rsidRPr="66ABE3AB">
        <w:rPr>
          <w:rFonts w:eastAsia="Times New Roman"/>
        </w:rPr>
        <w:t>enrollments</w:t>
      </w:r>
    </w:p>
    <w:p w14:paraId="6A7B08F3" w14:textId="7FCFD35C" w:rsidR="37446A99" w:rsidRPr="00B8618F" w:rsidRDefault="3577AEE6" w:rsidP="00D01B3C">
      <w:pPr>
        <w:pStyle w:val="ListParagraph"/>
        <w:numPr>
          <w:ilvl w:val="0"/>
          <w:numId w:val="1"/>
        </w:numPr>
        <w:spacing w:after="0" w:line="360" w:lineRule="auto"/>
        <w:rPr>
          <w:rFonts w:eastAsia="Times New Roman"/>
        </w:rPr>
      </w:pPr>
      <w:r w:rsidRPr="66ABE3AB">
        <w:rPr>
          <w:rFonts w:eastAsia="Times New Roman"/>
        </w:rPr>
        <w:t>progress</w:t>
      </w:r>
    </w:p>
    <w:p w14:paraId="462DFAE8" w14:textId="7BB870A9" w:rsidR="37446A99" w:rsidRPr="00B8618F" w:rsidRDefault="3577AEE6" w:rsidP="00D01B3C">
      <w:pPr>
        <w:pStyle w:val="ListParagraph"/>
        <w:numPr>
          <w:ilvl w:val="0"/>
          <w:numId w:val="1"/>
        </w:numPr>
        <w:spacing w:after="0" w:line="360" w:lineRule="auto"/>
        <w:rPr>
          <w:rFonts w:eastAsia="Times New Roman"/>
        </w:rPr>
      </w:pPr>
      <w:r w:rsidRPr="66ABE3AB">
        <w:rPr>
          <w:rFonts w:eastAsia="Times New Roman"/>
        </w:rPr>
        <w:t>video_progress</w:t>
      </w:r>
    </w:p>
    <w:p w14:paraId="415E8BF1" w14:textId="52FEDAB0" w:rsidR="37446A99" w:rsidRPr="00B8618F" w:rsidRDefault="3577AEE6" w:rsidP="00D01B3C">
      <w:pPr>
        <w:pStyle w:val="ListParagraph"/>
        <w:numPr>
          <w:ilvl w:val="0"/>
          <w:numId w:val="1"/>
        </w:numPr>
        <w:spacing w:after="0" w:line="360" w:lineRule="auto"/>
        <w:rPr>
          <w:rFonts w:eastAsia="Times New Roman"/>
        </w:rPr>
      </w:pPr>
      <w:r w:rsidRPr="66ABE3AB">
        <w:rPr>
          <w:rFonts w:eastAsia="Times New Roman"/>
        </w:rPr>
        <w:t>user_quiz_attempts</w:t>
      </w:r>
    </w:p>
    <w:p w14:paraId="7D23C688" w14:textId="6C617A93" w:rsidR="37446A99" w:rsidRPr="00B8618F" w:rsidRDefault="3577AEE6" w:rsidP="00D01B3C">
      <w:pPr>
        <w:pStyle w:val="ListParagraph"/>
        <w:numPr>
          <w:ilvl w:val="0"/>
          <w:numId w:val="1"/>
        </w:numPr>
        <w:spacing w:after="0" w:line="360" w:lineRule="auto"/>
        <w:rPr>
          <w:rFonts w:eastAsia="Times New Roman"/>
        </w:rPr>
      </w:pPr>
      <w:r w:rsidRPr="66ABE3AB">
        <w:rPr>
          <w:rFonts w:eastAsia="Times New Roman"/>
        </w:rPr>
        <w:t>user_answers</w:t>
      </w:r>
    </w:p>
    <w:p w14:paraId="1C870F40" w14:textId="1CB8B254" w:rsidR="37446A99" w:rsidRPr="00B8618F" w:rsidRDefault="3577AEE6" w:rsidP="00D01B3C">
      <w:pPr>
        <w:pStyle w:val="ListParagraph"/>
        <w:numPr>
          <w:ilvl w:val="0"/>
          <w:numId w:val="1"/>
        </w:numPr>
        <w:spacing w:after="0" w:line="360" w:lineRule="auto"/>
        <w:rPr>
          <w:rFonts w:eastAsia="Times New Roman"/>
        </w:rPr>
      </w:pPr>
      <w:r w:rsidRPr="66ABE3AB">
        <w:rPr>
          <w:rFonts w:eastAsia="Times New Roman"/>
        </w:rPr>
        <w:t>notifications</w:t>
      </w:r>
    </w:p>
    <w:p w14:paraId="65781FBF" w14:textId="5C9D3427" w:rsidR="37446A99" w:rsidRPr="00B8618F" w:rsidRDefault="3577AEE6" w:rsidP="00D01B3C">
      <w:pPr>
        <w:pStyle w:val="ListParagraph"/>
        <w:numPr>
          <w:ilvl w:val="0"/>
          <w:numId w:val="1"/>
        </w:numPr>
        <w:spacing w:after="0" w:line="360" w:lineRule="auto"/>
        <w:rPr>
          <w:rFonts w:eastAsia="Times New Roman"/>
        </w:rPr>
      </w:pPr>
      <w:r w:rsidRPr="66ABE3AB">
        <w:rPr>
          <w:rFonts w:eastAsia="Times New Roman"/>
        </w:rPr>
        <w:t>discussions</w:t>
      </w:r>
    </w:p>
    <w:p w14:paraId="2145B8A7" w14:textId="45B242C0" w:rsidR="37446A99" w:rsidRPr="00B8618F" w:rsidRDefault="3577AEE6" w:rsidP="00D01B3C">
      <w:pPr>
        <w:pStyle w:val="ListParagraph"/>
        <w:numPr>
          <w:ilvl w:val="0"/>
          <w:numId w:val="1"/>
        </w:numPr>
        <w:spacing w:after="0" w:line="360" w:lineRule="auto"/>
        <w:rPr>
          <w:rFonts w:eastAsia="Times New Roman"/>
        </w:rPr>
      </w:pPr>
      <w:r w:rsidRPr="66ABE3AB">
        <w:rPr>
          <w:rFonts w:eastAsia="Times New Roman"/>
        </w:rPr>
        <w:t>discussion_replies</w:t>
      </w:r>
    </w:p>
    <w:p w14:paraId="4712F8E0" w14:textId="2D8A4AEE" w:rsidR="37446A99" w:rsidRPr="00B8618F" w:rsidRDefault="3577AEE6" w:rsidP="00D01B3C">
      <w:pPr>
        <w:pStyle w:val="ListParagraph"/>
        <w:numPr>
          <w:ilvl w:val="0"/>
          <w:numId w:val="1"/>
        </w:numPr>
        <w:spacing w:after="0" w:line="360" w:lineRule="auto"/>
        <w:rPr>
          <w:rFonts w:eastAsia="Times New Roman"/>
        </w:rPr>
      </w:pPr>
      <w:r w:rsidRPr="66ABE3AB">
        <w:rPr>
          <w:rFonts w:eastAsia="Times New Roman"/>
        </w:rPr>
        <w:t>course_reviews</w:t>
      </w:r>
    </w:p>
    <w:p w14:paraId="375BD9DF" w14:textId="00CA884C" w:rsidR="37446A99" w:rsidRPr="00B8618F" w:rsidRDefault="3577AEE6" w:rsidP="00D01B3C">
      <w:pPr>
        <w:spacing w:after="0" w:line="360" w:lineRule="auto"/>
      </w:pPr>
      <w:r w:rsidRPr="66ABE3AB">
        <w:rPr>
          <w:rFonts w:eastAsia="Times New Roman"/>
        </w:rPr>
        <w:t>Tất cả các bảng đều được chuẩn hóa để tránh trùng lặp dữ liệu, đảm bảo dễ bảo trì và mở rộng, đồng thời hỗ trợ tối ưu truy vấn trong hệ thống quản lý học tập trực tuyến (LMS).</w:t>
      </w:r>
    </w:p>
    <w:p w14:paraId="407DE191" w14:textId="2D191CA8" w:rsidR="37446A99" w:rsidRPr="00B8618F" w:rsidRDefault="3577AEE6" w:rsidP="00D01B3C">
      <w:pPr>
        <w:spacing w:after="0" w:line="360" w:lineRule="auto"/>
        <w:jc w:val="center"/>
      </w:pPr>
      <w:r>
        <w:rPr>
          <w:noProof/>
        </w:rPr>
        <w:drawing>
          <wp:inline distT="0" distB="0" distL="0" distR="0" wp14:anchorId="0AA0795E" wp14:editId="196DFADE">
            <wp:extent cx="5943600" cy="4343400"/>
            <wp:effectExtent l="0" t="0" r="0" b="0"/>
            <wp:docPr id="9399909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90934"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4343400"/>
                    </a:xfrm>
                    <a:prstGeom prst="rect">
                      <a:avLst/>
                    </a:prstGeom>
                  </pic:spPr>
                </pic:pic>
              </a:graphicData>
            </a:graphic>
          </wp:inline>
        </w:drawing>
      </w:r>
    </w:p>
    <w:p w14:paraId="2E7B7114" w14:textId="1899C7E1" w:rsidR="37446A99" w:rsidRPr="00B8618F" w:rsidRDefault="3577AEE6" w:rsidP="00D01B3C">
      <w:pPr>
        <w:spacing w:after="0" w:line="360" w:lineRule="auto"/>
        <w:jc w:val="center"/>
        <w:rPr>
          <w:rFonts w:eastAsia="Times New Roman"/>
          <w:i/>
          <w:color w:val="44546A" w:themeColor="text2"/>
        </w:rPr>
      </w:pPr>
      <w:r w:rsidRPr="66ABE3AB">
        <w:rPr>
          <w:rFonts w:eastAsia="Times New Roman"/>
          <w:i/>
          <w:iCs/>
          <w:color w:val="44546A" w:themeColor="text2"/>
        </w:rPr>
        <w:t>Hình 1: Cơ sở dữ liệu Mysql</w:t>
      </w:r>
    </w:p>
    <w:p w14:paraId="5307DA97" w14:textId="64FFCD0F" w:rsidR="37446A99" w:rsidRPr="00B8618F" w:rsidRDefault="3577AEE6" w:rsidP="00D01B3C">
      <w:pPr>
        <w:pStyle w:val="Heading2"/>
      </w:pPr>
      <w:bookmarkStart w:id="95" w:name="_Toc204776774"/>
      <w:r w:rsidRPr="66ABE3AB">
        <w:rPr>
          <w:rFonts w:eastAsia="Times New Roman"/>
        </w:rPr>
        <w:lastRenderedPageBreak/>
        <w:t>4.4.1. Bảng Users</w:t>
      </w:r>
      <w:bookmarkEnd w:id="95"/>
    </w:p>
    <w:tbl>
      <w:tblPr>
        <w:tblStyle w:val="TableGrid"/>
        <w:tblW w:w="0" w:type="auto"/>
        <w:tblLayout w:type="fixed"/>
        <w:tblLook w:val="04A0" w:firstRow="1" w:lastRow="0" w:firstColumn="1" w:lastColumn="0" w:noHBand="0" w:noVBand="1"/>
      </w:tblPr>
      <w:tblGrid>
        <w:gridCol w:w="788"/>
        <w:gridCol w:w="2151"/>
        <w:gridCol w:w="1509"/>
        <w:gridCol w:w="2105"/>
        <w:gridCol w:w="2825"/>
      </w:tblGrid>
      <w:tr w:rsidR="66ABE3AB" w14:paraId="06F6B725" w14:textId="77777777" w:rsidTr="66ABE3AB">
        <w:trPr>
          <w:trHeight w:val="300"/>
        </w:trPr>
        <w:tc>
          <w:tcPr>
            <w:tcW w:w="788" w:type="dxa"/>
            <w:tcBorders>
              <w:top w:val="single" w:sz="8" w:space="0" w:color="auto"/>
              <w:left w:val="single" w:sz="8" w:space="0" w:color="auto"/>
              <w:bottom w:val="single" w:sz="8" w:space="0" w:color="auto"/>
              <w:right w:val="single" w:sz="8" w:space="0" w:color="auto"/>
            </w:tcBorders>
            <w:tcMar>
              <w:left w:w="108" w:type="dxa"/>
              <w:right w:w="108" w:type="dxa"/>
            </w:tcMar>
          </w:tcPr>
          <w:p w14:paraId="6CAF1CB1" w14:textId="620EFF11" w:rsidR="66ABE3AB" w:rsidRDefault="66ABE3AB" w:rsidP="00D01B3C">
            <w:pPr>
              <w:spacing w:line="360" w:lineRule="auto"/>
              <w:jc w:val="center"/>
            </w:pPr>
            <w:r w:rsidRPr="66ABE3AB">
              <w:rPr>
                <w:rFonts w:eastAsia="Times New Roman"/>
                <w:sz w:val="26"/>
                <w:szCs w:val="26"/>
              </w:rPr>
              <w:t>STT</w:t>
            </w:r>
          </w:p>
        </w:tc>
        <w:tc>
          <w:tcPr>
            <w:tcW w:w="2151" w:type="dxa"/>
            <w:tcBorders>
              <w:top w:val="single" w:sz="8" w:space="0" w:color="auto"/>
              <w:left w:val="single" w:sz="8" w:space="0" w:color="auto"/>
              <w:bottom w:val="single" w:sz="8" w:space="0" w:color="auto"/>
              <w:right w:val="single" w:sz="8" w:space="0" w:color="auto"/>
            </w:tcBorders>
            <w:tcMar>
              <w:left w:w="108" w:type="dxa"/>
              <w:right w:w="108" w:type="dxa"/>
            </w:tcMar>
          </w:tcPr>
          <w:p w14:paraId="2F80EC13" w14:textId="63AA2020" w:rsidR="66ABE3AB" w:rsidRDefault="66ABE3AB" w:rsidP="00D01B3C">
            <w:pPr>
              <w:spacing w:line="360" w:lineRule="auto"/>
              <w:jc w:val="center"/>
            </w:pPr>
            <w:r w:rsidRPr="66ABE3AB">
              <w:rPr>
                <w:rFonts w:eastAsia="Times New Roman"/>
                <w:sz w:val="26"/>
                <w:szCs w:val="26"/>
              </w:rPr>
              <w:t>Thuộc tính</w:t>
            </w:r>
          </w:p>
        </w:tc>
        <w:tc>
          <w:tcPr>
            <w:tcW w:w="1509" w:type="dxa"/>
            <w:tcBorders>
              <w:top w:val="single" w:sz="8" w:space="0" w:color="auto"/>
              <w:left w:val="single" w:sz="8" w:space="0" w:color="auto"/>
              <w:bottom w:val="single" w:sz="8" w:space="0" w:color="auto"/>
              <w:right w:val="single" w:sz="8" w:space="0" w:color="auto"/>
            </w:tcBorders>
            <w:tcMar>
              <w:left w:w="108" w:type="dxa"/>
              <w:right w:w="108" w:type="dxa"/>
            </w:tcMar>
          </w:tcPr>
          <w:p w14:paraId="3F585B98" w14:textId="42DE6D1B" w:rsidR="66ABE3AB" w:rsidRDefault="66ABE3AB" w:rsidP="00D01B3C">
            <w:pPr>
              <w:spacing w:line="360" w:lineRule="auto"/>
              <w:jc w:val="center"/>
            </w:pPr>
            <w:r w:rsidRPr="66ABE3AB">
              <w:rPr>
                <w:rFonts w:eastAsia="Times New Roman"/>
                <w:sz w:val="26"/>
                <w:szCs w:val="26"/>
              </w:rPr>
              <w:t>Mô Tả</w:t>
            </w:r>
          </w:p>
        </w:tc>
        <w:tc>
          <w:tcPr>
            <w:tcW w:w="2105" w:type="dxa"/>
            <w:tcBorders>
              <w:top w:val="single" w:sz="8" w:space="0" w:color="auto"/>
              <w:left w:val="single" w:sz="8" w:space="0" w:color="auto"/>
              <w:bottom w:val="single" w:sz="8" w:space="0" w:color="auto"/>
              <w:right w:val="single" w:sz="8" w:space="0" w:color="auto"/>
            </w:tcBorders>
            <w:tcMar>
              <w:left w:w="108" w:type="dxa"/>
              <w:right w:w="108" w:type="dxa"/>
            </w:tcMar>
          </w:tcPr>
          <w:p w14:paraId="4B83EE99" w14:textId="0E2EC570" w:rsidR="66ABE3AB" w:rsidRDefault="66ABE3AB" w:rsidP="00D01B3C">
            <w:pPr>
              <w:spacing w:line="360" w:lineRule="auto"/>
              <w:jc w:val="center"/>
            </w:pPr>
            <w:r w:rsidRPr="66ABE3AB">
              <w:rPr>
                <w:rFonts w:eastAsia="Times New Roman"/>
                <w:sz w:val="26"/>
                <w:szCs w:val="26"/>
              </w:rPr>
              <w:t>Kiểu Dữ liệu</w:t>
            </w:r>
          </w:p>
        </w:tc>
        <w:tc>
          <w:tcPr>
            <w:tcW w:w="2825" w:type="dxa"/>
            <w:tcBorders>
              <w:top w:val="single" w:sz="8" w:space="0" w:color="auto"/>
              <w:left w:val="single" w:sz="8" w:space="0" w:color="auto"/>
              <w:bottom w:val="single" w:sz="8" w:space="0" w:color="auto"/>
              <w:right w:val="single" w:sz="8" w:space="0" w:color="auto"/>
            </w:tcBorders>
            <w:tcMar>
              <w:left w:w="108" w:type="dxa"/>
              <w:right w:w="108" w:type="dxa"/>
            </w:tcMar>
          </w:tcPr>
          <w:p w14:paraId="19C82E31" w14:textId="3EC6E728" w:rsidR="66ABE3AB" w:rsidRDefault="66ABE3AB" w:rsidP="00D01B3C">
            <w:pPr>
              <w:spacing w:line="360" w:lineRule="auto"/>
              <w:jc w:val="center"/>
            </w:pPr>
            <w:r w:rsidRPr="66ABE3AB">
              <w:rPr>
                <w:rFonts w:eastAsia="Times New Roman"/>
                <w:sz w:val="26"/>
                <w:szCs w:val="26"/>
              </w:rPr>
              <w:t>Điều kiện ràng buộc</w:t>
            </w:r>
          </w:p>
        </w:tc>
      </w:tr>
      <w:tr w:rsidR="66ABE3AB" w14:paraId="2EBEA59A" w14:textId="77777777" w:rsidTr="66ABE3AB">
        <w:trPr>
          <w:trHeight w:val="300"/>
        </w:trPr>
        <w:tc>
          <w:tcPr>
            <w:tcW w:w="788" w:type="dxa"/>
            <w:tcBorders>
              <w:top w:val="single" w:sz="8" w:space="0" w:color="auto"/>
              <w:left w:val="single" w:sz="8" w:space="0" w:color="auto"/>
              <w:bottom w:val="single" w:sz="8" w:space="0" w:color="auto"/>
              <w:right w:val="single" w:sz="8" w:space="0" w:color="auto"/>
            </w:tcBorders>
            <w:tcMar>
              <w:left w:w="108" w:type="dxa"/>
              <w:right w:w="108" w:type="dxa"/>
            </w:tcMar>
          </w:tcPr>
          <w:p w14:paraId="713D4E7A" w14:textId="1B8BD378" w:rsidR="66ABE3AB" w:rsidRDefault="66ABE3AB" w:rsidP="00D01B3C">
            <w:pPr>
              <w:spacing w:line="360" w:lineRule="auto"/>
              <w:jc w:val="center"/>
            </w:pPr>
            <w:r w:rsidRPr="66ABE3AB">
              <w:rPr>
                <w:rFonts w:eastAsia="Times New Roman"/>
                <w:sz w:val="26"/>
                <w:szCs w:val="26"/>
              </w:rPr>
              <w:t>1</w:t>
            </w:r>
          </w:p>
        </w:tc>
        <w:tc>
          <w:tcPr>
            <w:tcW w:w="2151" w:type="dxa"/>
            <w:tcBorders>
              <w:top w:val="single" w:sz="8" w:space="0" w:color="auto"/>
              <w:left w:val="single" w:sz="8" w:space="0" w:color="auto"/>
              <w:bottom w:val="single" w:sz="8" w:space="0" w:color="auto"/>
              <w:right w:val="single" w:sz="8" w:space="0" w:color="auto"/>
            </w:tcBorders>
            <w:tcMar>
              <w:left w:w="108" w:type="dxa"/>
              <w:right w:w="108" w:type="dxa"/>
            </w:tcMar>
          </w:tcPr>
          <w:p w14:paraId="4DC6D867" w14:textId="740282C1" w:rsidR="66ABE3AB" w:rsidRDefault="66ABE3AB" w:rsidP="00D01B3C">
            <w:pPr>
              <w:spacing w:line="360" w:lineRule="auto"/>
            </w:pPr>
            <w:r w:rsidRPr="66ABE3AB">
              <w:rPr>
                <w:rFonts w:eastAsia="Times New Roman"/>
                <w:sz w:val="26"/>
                <w:szCs w:val="26"/>
              </w:rPr>
              <w:t>user_id</w:t>
            </w:r>
          </w:p>
        </w:tc>
        <w:tc>
          <w:tcPr>
            <w:tcW w:w="1509" w:type="dxa"/>
            <w:tcBorders>
              <w:top w:val="single" w:sz="8" w:space="0" w:color="auto"/>
              <w:left w:val="single" w:sz="8" w:space="0" w:color="auto"/>
              <w:bottom w:val="single" w:sz="8" w:space="0" w:color="auto"/>
              <w:right w:val="single" w:sz="8" w:space="0" w:color="auto"/>
            </w:tcBorders>
            <w:tcMar>
              <w:left w:w="108" w:type="dxa"/>
              <w:right w:w="108" w:type="dxa"/>
            </w:tcMar>
          </w:tcPr>
          <w:p w14:paraId="3E31700C" w14:textId="59010949" w:rsidR="66ABE3AB" w:rsidRDefault="66ABE3AB" w:rsidP="00D01B3C">
            <w:pPr>
              <w:spacing w:line="360" w:lineRule="auto"/>
            </w:pPr>
            <w:r w:rsidRPr="66ABE3AB">
              <w:rPr>
                <w:rFonts w:eastAsia="Times New Roman"/>
                <w:sz w:val="26"/>
                <w:szCs w:val="26"/>
              </w:rPr>
              <w:t>Mã người dùng (PK)</w:t>
            </w:r>
          </w:p>
        </w:tc>
        <w:tc>
          <w:tcPr>
            <w:tcW w:w="2105" w:type="dxa"/>
            <w:tcBorders>
              <w:top w:val="single" w:sz="8" w:space="0" w:color="auto"/>
              <w:left w:val="single" w:sz="8" w:space="0" w:color="auto"/>
              <w:bottom w:val="single" w:sz="8" w:space="0" w:color="auto"/>
              <w:right w:val="single" w:sz="8" w:space="0" w:color="auto"/>
            </w:tcBorders>
            <w:tcMar>
              <w:left w:w="108" w:type="dxa"/>
              <w:right w:w="108" w:type="dxa"/>
            </w:tcMar>
          </w:tcPr>
          <w:p w14:paraId="0485AF98" w14:textId="4D967011" w:rsidR="66ABE3AB" w:rsidRDefault="66ABE3AB" w:rsidP="00D01B3C">
            <w:pPr>
              <w:spacing w:line="360" w:lineRule="auto"/>
            </w:pPr>
            <w:r w:rsidRPr="66ABE3AB">
              <w:rPr>
                <w:rFonts w:eastAsia="Times New Roman"/>
                <w:sz w:val="26"/>
                <w:szCs w:val="26"/>
              </w:rPr>
              <w:t>INT</w:t>
            </w:r>
          </w:p>
        </w:tc>
        <w:tc>
          <w:tcPr>
            <w:tcW w:w="2825"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Look w:val="04A0" w:firstRow="1" w:lastRow="0" w:firstColumn="1" w:lastColumn="0" w:noHBand="0" w:noVBand="1"/>
            </w:tblPr>
            <w:tblGrid>
              <w:gridCol w:w="2615"/>
            </w:tblGrid>
            <w:tr w:rsidR="66ABE3AB" w14:paraId="0171B19C" w14:textId="77777777" w:rsidTr="66ABE3AB">
              <w:trPr>
                <w:trHeight w:val="300"/>
              </w:trPr>
              <w:tc>
                <w:tcPr>
                  <w:tcW w:w="2615" w:type="dxa"/>
                  <w:tcMar>
                    <w:top w:w="15" w:type="dxa"/>
                    <w:left w:w="15" w:type="dxa"/>
                    <w:bottom w:w="15" w:type="dxa"/>
                    <w:right w:w="15" w:type="dxa"/>
                  </w:tcMar>
                  <w:vAlign w:val="center"/>
                </w:tcPr>
                <w:p w14:paraId="382A5CEA" w14:textId="0B4C5065" w:rsidR="66ABE3AB" w:rsidRDefault="66ABE3AB" w:rsidP="00D01B3C">
                  <w:pPr>
                    <w:spacing w:after="0" w:line="360" w:lineRule="auto"/>
                  </w:pPr>
                </w:p>
              </w:tc>
            </w:tr>
          </w:tbl>
          <w:p w14:paraId="7448C816" w14:textId="53C55A89" w:rsidR="66ABE3AB" w:rsidRDefault="66ABE3AB" w:rsidP="00D01B3C">
            <w:pPr>
              <w:spacing w:line="360" w:lineRule="auto"/>
            </w:pPr>
            <w:r w:rsidRPr="66ABE3AB">
              <w:rPr>
                <w:rFonts w:eastAsia="Times New Roman"/>
                <w:sz w:val="26"/>
                <w:szCs w:val="26"/>
              </w:rPr>
              <w:t xml:space="preserve"> </w:t>
            </w:r>
          </w:p>
          <w:tbl>
            <w:tblPr>
              <w:tblW w:w="0" w:type="auto"/>
              <w:tblLayout w:type="fixed"/>
              <w:tblLook w:val="04A0" w:firstRow="1" w:lastRow="0" w:firstColumn="1" w:lastColumn="0" w:noHBand="0" w:noVBand="1"/>
            </w:tblPr>
            <w:tblGrid>
              <w:gridCol w:w="2615"/>
            </w:tblGrid>
            <w:tr w:rsidR="66ABE3AB" w14:paraId="10E78044" w14:textId="77777777" w:rsidTr="66ABE3AB">
              <w:trPr>
                <w:trHeight w:val="300"/>
              </w:trPr>
              <w:tc>
                <w:tcPr>
                  <w:tcW w:w="2615" w:type="dxa"/>
                  <w:tcMar>
                    <w:top w:w="15" w:type="dxa"/>
                    <w:left w:w="15" w:type="dxa"/>
                    <w:bottom w:w="15" w:type="dxa"/>
                    <w:right w:w="15" w:type="dxa"/>
                  </w:tcMar>
                  <w:vAlign w:val="center"/>
                </w:tcPr>
                <w:p w14:paraId="19AF80F5" w14:textId="2CA2DDAC" w:rsidR="66ABE3AB" w:rsidRDefault="66ABE3AB" w:rsidP="00D01B3C">
                  <w:pPr>
                    <w:spacing w:after="0" w:line="360" w:lineRule="auto"/>
                  </w:pPr>
                  <w:r w:rsidRPr="66ABE3AB">
                    <w:rPr>
                      <w:rFonts w:eastAsia="Times New Roman"/>
                    </w:rPr>
                    <w:t>AUTO_INCREMENT, PK, NOT NULL</w:t>
                  </w:r>
                </w:p>
              </w:tc>
            </w:tr>
          </w:tbl>
          <w:p w14:paraId="70322C0D" w14:textId="77777777" w:rsidR="007973C6" w:rsidRDefault="007973C6" w:rsidP="00D01B3C">
            <w:pPr>
              <w:spacing w:line="360" w:lineRule="auto"/>
            </w:pPr>
          </w:p>
        </w:tc>
      </w:tr>
      <w:tr w:rsidR="66ABE3AB" w14:paraId="2FE0650F" w14:textId="77777777" w:rsidTr="66ABE3AB">
        <w:trPr>
          <w:trHeight w:val="300"/>
        </w:trPr>
        <w:tc>
          <w:tcPr>
            <w:tcW w:w="788" w:type="dxa"/>
            <w:tcBorders>
              <w:top w:val="single" w:sz="8" w:space="0" w:color="auto"/>
              <w:left w:val="single" w:sz="8" w:space="0" w:color="auto"/>
              <w:bottom w:val="single" w:sz="8" w:space="0" w:color="auto"/>
              <w:right w:val="single" w:sz="8" w:space="0" w:color="auto"/>
            </w:tcBorders>
            <w:tcMar>
              <w:left w:w="108" w:type="dxa"/>
              <w:right w:w="108" w:type="dxa"/>
            </w:tcMar>
          </w:tcPr>
          <w:p w14:paraId="53C44975" w14:textId="5714810E" w:rsidR="66ABE3AB" w:rsidRDefault="66ABE3AB" w:rsidP="00D01B3C">
            <w:pPr>
              <w:spacing w:line="360" w:lineRule="auto"/>
              <w:jc w:val="center"/>
            </w:pPr>
            <w:r w:rsidRPr="66ABE3AB">
              <w:rPr>
                <w:rFonts w:eastAsia="Times New Roman"/>
                <w:sz w:val="26"/>
                <w:szCs w:val="26"/>
              </w:rPr>
              <w:t>2</w:t>
            </w:r>
          </w:p>
        </w:tc>
        <w:tc>
          <w:tcPr>
            <w:tcW w:w="2151" w:type="dxa"/>
            <w:tcBorders>
              <w:top w:val="single" w:sz="8" w:space="0" w:color="auto"/>
              <w:left w:val="single" w:sz="8" w:space="0" w:color="auto"/>
              <w:bottom w:val="single" w:sz="8" w:space="0" w:color="auto"/>
              <w:right w:val="single" w:sz="8" w:space="0" w:color="auto"/>
            </w:tcBorders>
            <w:tcMar>
              <w:left w:w="108" w:type="dxa"/>
              <w:right w:w="108" w:type="dxa"/>
            </w:tcMar>
          </w:tcPr>
          <w:p w14:paraId="117770B0" w14:textId="7519EF7E" w:rsidR="66ABE3AB" w:rsidRDefault="66ABE3AB" w:rsidP="00D01B3C">
            <w:pPr>
              <w:spacing w:line="360" w:lineRule="auto"/>
            </w:pPr>
            <w:r w:rsidRPr="66ABE3AB">
              <w:rPr>
                <w:rFonts w:eastAsia="Times New Roman"/>
                <w:sz w:val="26"/>
                <w:szCs w:val="26"/>
              </w:rPr>
              <w:t>username</w:t>
            </w:r>
          </w:p>
        </w:tc>
        <w:tc>
          <w:tcPr>
            <w:tcW w:w="1509" w:type="dxa"/>
            <w:tcBorders>
              <w:top w:val="single" w:sz="8" w:space="0" w:color="auto"/>
              <w:left w:val="single" w:sz="8" w:space="0" w:color="auto"/>
              <w:bottom w:val="single" w:sz="8" w:space="0" w:color="auto"/>
              <w:right w:val="single" w:sz="8" w:space="0" w:color="auto"/>
            </w:tcBorders>
            <w:tcMar>
              <w:left w:w="108" w:type="dxa"/>
              <w:right w:w="108" w:type="dxa"/>
            </w:tcMar>
          </w:tcPr>
          <w:p w14:paraId="032987EB" w14:textId="64BEFE51" w:rsidR="66ABE3AB" w:rsidRDefault="66ABE3AB" w:rsidP="00D01B3C">
            <w:pPr>
              <w:spacing w:line="360" w:lineRule="auto"/>
            </w:pPr>
            <w:r w:rsidRPr="66ABE3AB">
              <w:rPr>
                <w:rFonts w:eastAsia="Times New Roman"/>
                <w:sz w:val="26"/>
                <w:szCs w:val="26"/>
              </w:rPr>
              <w:t>Tên đăng nhập</w:t>
            </w:r>
          </w:p>
        </w:tc>
        <w:tc>
          <w:tcPr>
            <w:tcW w:w="2105" w:type="dxa"/>
            <w:tcBorders>
              <w:top w:val="single" w:sz="8" w:space="0" w:color="auto"/>
              <w:left w:val="single" w:sz="8" w:space="0" w:color="auto"/>
              <w:bottom w:val="single" w:sz="8" w:space="0" w:color="auto"/>
              <w:right w:val="single" w:sz="8" w:space="0" w:color="auto"/>
            </w:tcBorders>
            <w:tcMar>
              <w:left w:w="108" w:type="dxa"/>
              <w:right w:w="108" w:type="dxa"/>
            </w:tcMar>
          </w:tcPr>
          <w:p w14:paraId="155CA62F" w14:textId="6582C774" w:rsidR="66ABE3AB" w:rsidRDefault="66ABE3AB" w:rsidP="00D01B3C">
            <w:pPr>
              <w:spacing w:line="360" w:lineRule="auto"/>
            </w:pPr>
            <w:r w:rsidRPr="66ABE3AB">
              <w:rPr>
                <w:rFonts w:eastAsia="Times New Roman"/>
                <w:sz w:val="26"/>
                <w:szCs w:val="26"/>
              </w:rPr>
              <w:t>VARCHAR(50)</w:t>
            </w:r>
          </w:p>
        </w:tc>
        <w:tc>
          <w:tcPr>
            <w:tcW w:w="2825" w:type="dxa"/>
            <w:tcBorders>
              <w:top w:val="single" w:sz="8" w:space="0" w:color="auto"/>
              <w:left w:val="single" w:sz="8" w:space="0" w:color="auto"/>
              <w:bottom w:val="single" w:sz="8" w:space="0" w:color="auto"/>
              <w:right w:val="single" w:sz="8" w:space="0" w:color="auto"/>
            </w:tcBorders>
            <w:tcMar>
              <w:left w:w="108" w:type="dxa"/>
              <w:right w:w="108" w:type="dxa"/>
            </w:tcMar>
          </w:tcPr>
          <w:p w14:paraId="03788BA1" w14:textId="034EDAA2" w:rsidR="66ABE3AB" w:rsidRDefault="66ABE3AB" w:rsidP="00D01B3C">
            <w:pPr>
              <w:spacing w:line="360" w:lineRule="auto"/>
            </w:pPr>
            <w:r w:rsidRPr="66ABE3AB">
              <w:rPr>
                <w:rFonts w:eastAsia="Times New Roman"/>
                <w:sz w:val="26"/>
                <w:szCs w:val="26"/>
              </w:rPr>
              <w:t>NOT NULL, UNIQUE</w:t>
            </w:r>
          </w:p>
        </w:tc>
      </w:tr>
      <w:tr w:rsidR="66ABE3AB" w14:paraId="092F2D11" w14:textId="77777777" w:rsidTr="66ABE3AB">
        <w:trPr>
          <w:trHeight w:val="300"/>
        </w:trPr>
        <w:tc>
          <w:tcPr>
            <w:tcW w:w="788" w:type="dxa"/>
            <w:tcBorders>
              <w:top w:val="single" w:sz="8" w:space="0" w:color="auto"/>
              <w:left w:val="single" w:sz="8" w:space="0" w:color="auto"/>
              <w:bottom w:val="single" w:sz="8" w:space="0" w:color="auto"/>
              <w:right w:val="single" w:sz="8" w:space="0" w:color="auto"/>
            </w:tcBorders>
            <w:tcMar>
              <w:left w:w="108" w:type="dxa"/>
              <w:right w:w="108" w:type="dxa"/>
            </w:tcMar>
          </w:tcPr>
          <w:p w14:paraId="74275CD9" w14:textId="0F75F72F" w:rsidR="66ABE3AB" w:rsidRDefault="66ABE3AB" w:rsidP="00D01B3C">
            <w:pPr>
              <w:spacing w:line="360" w:lineRule="auto"/>
              <w:jc w:val="center"/>
            </w:pPr>
            <w:r w:rsidRPr="66ABE3AB">
              <w:rPr>
                <w:rFonts w:eastAsia="Times New Roman"/>
                <w:sz w:val="26"/>
                <w:szCs w:val="26"/>
              </w:rPr>
              <w:t>3</w:t>
            </w:r>
          </w:p>
        </w:tc>
        <w:tc>
          <w:tcPr>
            <w:tcW w:w="2151" w:type="dxa"/>
            <w:tcBorders>
              <w:top w:val="single" w:sz="8" w:space="0" w:color="auto"/>
              <w:left w:val="single" w:sz="8" w:space="0" w:color="auto"/>
              <w:bottom w:val="single" w:sz="8" w:space="0" w:color="auto"/>
              <w:right w:val="single" w:sz="8" w:space="0" w:color="auto"/>
            </w:tcBorders>
            <w:tcMar>
              <w:left w:w="108" w:type="dxa"/>
              <w:right w:w="108" w:type="dxa"/>
            </w:tcMar>
          </w:tcPr>
          <w:p w14:paraId="1535F4E4" w14:textId="32634CD0" w:rsidR="66ABE3AB" w:rsidRDefault="66ABE3AB" w:rsidP="00D01B3C">
            <w:pPr>
              <w:spacing w:line="360" w:lineRule="auto"/>
            </w:pPr>
            <w:r w:rsidRPr="66ABE3AB">
              <w:rPr>
                <w:rFonts w:eastAsia="Times New Roman"/>
                <w:sz w:val="26"/>
                <w:szCs w:val="26"/>
              </w:rPr>
              <w:t>Password</w:t>
            </w:r>
          </w:p>
        </w:tc>
        <w:tc>
          <w:tcPr>
            <w:tcW w:w="1509" w:type="dxa"/>
            <w:tcBorders>
              <w:top w:val="single" w:sz="8" w:space="0" w:color="auto"/>
              <w:left w:val="single" w:sz="8" w:space="0" w:color="auto"/>
              <w:bottom w:val="single" w:sz="8" w:space="0" w:color="auto"/>
              <w:right w:val="single" w:sz="8" w:space="0" w:color="auto"/>
            </w:tcBorders>
            <w:tcMar>
              <w:left w:w="108" w:type="dxa"/>
              <w:right w:w="108" w:type="dxa"/>
            </w:tcMar>
          </w:tcPr>
          <w:p w14:paraId="459DF686" w14:textId="68235957" w:rsidR="66ABE3AB" w:rsidRDefault="66ABE3AB" w:rsidP="00D01B3C">
            <w:pPr>
              <w:spacing w:line="360" w:lineRule="auto"/>
            </w:pPr>
            <w:r w:rsidRPr="66ABE3AB">
              <w:rPr>
                <w:rFonts w:eastAsia="Times New Roman"/>
                <w:sz w:val="26"/>
                <w:szCs w:val="26"/>
              </w:rPr>
              <w:t>Mật khẩu</w:t>
            </w:r>
          </w:p>
        </w:tc>
        <w:tc>
          <w:tcPr>
            <w:tcW w:w="2105" w:type="dxa"/>
            <w:tcBorders>
              <w:top w:val="single" w:sz="8" w:space="0" w:color="auto"/>
              <w:left w:val="single" w:sz="8" w:space="0" w:color="auto"/>
              <w:bottom w:val="single" w:sz="8" w:space="0" w:color="auto"/>
              <w:right w:val="single" w:sz="8" w:space="0" w:color="auto"/>
            </w:tcBorders>
            <w:tcMar>
              <w:left w:w="108" w:type="dxa"/>
              <w:right w:w="108" w:type="dxa"/>
            </w:tcMar>
          </w:tcPr>
          <w:p w14:paraId="658BF200" w14:textId="34587B7B" w:rsidR="66ABE3AB" w:rsidRDefault="66ABE3AB" w:rsidP="00D01B3C">
            <w:pPr>
              <w:spacing w:line="360" w:lineRule="auto"/>
            </w:pPr>
            <w:r w:rsidRPr="66ABE3AB">
              <w:rPr>
                <w:rFonts w:eastAsia="Times New Roman"/>
                <w:sz w:val="26"/>
                <w:szCs w:val="26"/>
              </w:rPr>
              <w:t>VARCHAR(255)</w:t>
            </w:r>
          </w:p>
        </w:tc>
        <w:tc>
          <w:tcPr>
            <w:tcW w:w="2825" w:type="dxa"/>
            <w:tcBorders>
              <w:top w:val="single" w:sz="8" w:space="0" w:color="auto"/>
              <w:left w:val="single" w:sz="8" w:space="0" w:color="auto"/>
              <w:bottom w:val="single" w:sz="8" w:space="0" w:color="auto"/>
              <w:right w:val="single" w:sz="8" w:space="0" w:color="auto"/>
            </w:tcBorders>
            <w:tcMar>
              <w:left w:w="108" w:type="dxa"/>
              <w:right w:w="108" w:type="dxa"/>
            </w:tcMar>
          </w:tcPr>
          <w:p w14:paraId="3037BF29" w14:textId="0BC89452" w:rsidR="66ABE3AB" w:rsidRDefault="66ABE3AB" w:rsidP="00D01B3C">
            <w:pPr>
              <w:spacing w:line="360" w:lineRule="auto"/>
            </w:pPr>
            <w:r w:rsidRPr="66ABE3AB">
              <w:rPr>
                <w:rFonts w:eastAsia="Times New Roman"/>
                <w:sz w:val="26"/>
                <w:szCs w:val="26"/>
              </w:rPr>
              <w:t>NOT NULL</w:t>
            </w:r>
          </w:p>
        </w:tc>
      </w:tr>
      <w:tr w:rsidR="66ABE3AB" w14:paraId="5FA26EF3" w14:textId="77777777" w:rsidTr="66ABE3AB">
        <w:trPr>
          <w:trHeight w:val="300"/>
        </w:trPr>
        <w:tc>
          <w:tcPr>
            <w:tcW w:w="788" w:type="dxa"/>
            <w:tcBorders>
              <w:top w:val="single" w:sz="8" w:space="0" w:color="auto"/>
              <w:left w:val="single" w:sz="8" w:space="0" w:color="auto"/>
              <w:bottom w:val="single" w:sz="8" w:space="0" w:color="auto"/>
              <w:right w:val="single" w:sz="8" w:space="0" w:color="auto"/>
            </w:tcBorders>
            <w:tcMar>
              <w:left w:w="108" w:type="dxa"/>
              <w:right w:w="108" w:type="dxa"/>
            </w:tcMar>
          </w:tcPr>
          <w:p w14:paraId="717241F3" w14:textId="19D4A891" w:rsidR="66ABE3AB" w:rsidRDefault="66ABE3AB" w:rsidP="00D01B3C">
            <w:pPr>
              <w:spacing w:line="360" w:lineRule="auto"/>
              <w:jc w:val="center"/>
            </w:pPr>
            <w:r w:rsidRPr="66ABE3AB">
              <w:rPr>
                <w:rFonts w:eastAsia="Times New Roman"/>
                <w:sz w:val="26"/>
                <w:szCs w:val="26"/>
              </w:rPr>
              <w:t>4</w:t>
            </w:r>
          </w:p>
        </w:tc>
        <w:tc>
          <w:tcPr>
            <w:tcW w:w="2151" w:type="dxa"/>
            <w:tcBorders>
              <w:top w:val="single" w:sz="8" w:space="0" w:color="auto"/>
              <w:left w:val="single" w:sz="8" w:space="0" w:color="auto"/>
              <w:bottom w:val="single" w:sz="8" w:space="0" w:color="auto"/>
              <w:right w:val="single" w:sz="8" w:space="0" w:color="auto"/>
            </w:tcBorders>
            <w:tcMar>
              <w:left w:w="108" w:type="dxa"/>
              <w:right w:w="108" w:type="dxa"/>
            </w:tcMar>
          </w:tcPr>
          <w:p w14:paraId="4D308C8D" w14:textId="373F8774" w:rsidR="66ABE3AB" w:rsidRDefault="66ABE3AB" w:rsidP="00D01B3C">
            <w:pPr>
              <w:spacing w:line="360" w:lineRule="auto"/>
            </w:pPr>
            <w:r w:rsidRPr="66ABE3AB">
              <w:rPr>
                <w:rFonts w:eastAsia="Times New Roman"/>
                <w:sz w:val="26"/>
                <w:szCs w:val="26"/>
              </w:rPr>
              <w:t>Email</w:t>
            </w:r>
          </w:p>
        </w:tc>
        <w:tc>
          <w:tcPr>
            <w:tcW w:w="1509" w:type="dxa"/>
            <w:tcBorders>
              <w:top w:val="single" w:sz="8" w:space="0" w:color="auto"/>
              <w:left w:val="single" w:sz="8" w:space="0" w:color="auto"/>
              <w:bottom w:val="single" w:sz="8" w:space="0" w:color="auto"/>
              <w:right w:val="single" w:sz="8" w:space="0" w:color="auto"/>
            </w:tcBorders>
            <w:tcMar>
              <w:left w:w="108" w:type="dxa"/>
              <w:right w:w="108" w:type="dxa"/>
            </w:tcMar>
          </w:tcPr>
          <w:p w14:paraId="60D8252B" w14:textId="31095CC0" w:rsidR="66ABE3AB" w:rsidRDefault="66ABE3AB" w:rsidP="00D01B3C">
            <w:pPr>
              <w:spacing w:line="360" w:lineRule="auto"/>
            </w:pPr>
            <w:r w:rsidRPr="66ABE3AB">
              <w:rPr>
                <w:rFonts w:eastAsia="Times New Roman"/>
                <w:sz w:val="26"/>
                <w:szCs w:val="26"/>
              </w:rPr>
              <w:t>Email</w:t>
            </w:r>
          </w:p>
        </w:tc>
        <w:tc>
          <w:tcPr>
            <w:tcW w:w="2105" w:type="dxa"/>
            <w:tcBorders>
              <w:top w:val="single" w:sz="8" w:space="0" w:color="auto"/>
              <w:left w:val="single" w:sz="8" w:space="0" w:color="auto"/>
              <w:bottom w:val="single" w:sz="8" w:space="0" w:color="auto"/>
              <w:right w:val="single" w:sz="8" w:space="0" w:color="auto"/>
            </w:tcBorders>
            <w:tcMar>
              <w:left w:w="108" w:type="dxa"/>
              <w:right w:w="108" w:type="dxa"/>
            </w:tcMar>
          </w:tcPr>
          <w:p w14:paraId="56C338A4" w14:textId="0E4BA325" w:rsidR="66ABE3AB" w:rsidRDefault="66ABE3AB" w:rsidP="00D01B3C">
            <w:pPr>
              <w:spacing w:line="360" w:lineRule="auto"/>
            </w:pPr>
            <w:r w:rsidRPr="66ABE3AB">
              <w:rPr>
                <w:rFonts w:eastAsia="Times New Roman"/>
                <w:sz w:val="26"/>
                <w:szCs w:val="26"/>
              </w:rPr>
              <w:t>VARCHAR(100)</w:t>
            </w:r>
          </w:p>
        </w:tc>
        <w:tc>
          <w:tcPr>
            <w:tcW w:w="2825" w:type="dxa"/>
            <w:tcBorders>
              <w:top w:val="single" w:sz="8" w:space="0" w:color="auto"/>
              <w:left w:val="single" w:sz="8" w:space="0" w:color="auto"/>
              <w:bottom w:val="single" w:sz="8" w:space="0" w:color="auto"/>
              <w:right w:val="single" w:sz="8" w:space="0" w:color="auto"/>
            </w:tcBorders>
            <w:tcMar>
              <w:left w:w="108" w:type="dxa"/>
              <w:right w:w="108" w:type="dxa"/>
            </w:tcMar>
          </w:tcPr>
          <w:p w14:paraId="6D249EEA" w14:textId="16774A23" w:rsidR="66ABE3AB" w:rsidRDefault="66ABE3AB" w:rsidP="00D01B3C">
            <w:pPr>
              <w:spacing w:line="360" w:lineRule="auto"/>
            </w:pPr>
            <w:r w:rsidRPr="66ABE3AB">
              <w:rPr>
                <w:rFonts w:eastAsia="Times New Roman"/>
                <w:sz w:val="26"/>
                <w:szCs w:val="26"/>
              </w:rPr>
              <w:t>NOT NULL, UNIQUE</w:t>
            </w:r>
          </w:p>
        </w:tc>
      </w:tr>
      <w:tr w:rsidR="66ABE3AB" w14:paraId="59D9F11E" w14:textId="77777777" w:rsidTr="66ABE3AB">
        <w:trPr>
          <w:trHeight w:val="300"/>
        </w:trPr>
        <w:tc>
          <w:tcPr>
            <w:tcW w:w="788" w:type="dxa"/>
            <w:tcBorders>
              <w:top w:val="single" w:sz="8" w:space="0" w:color="auto"/>
              <w:left w:val="single" w:sz="8" w:space="0" w:color="auto"/>
              <w:bottom w:val="single" w:sz="8" w:space="0" w:color="auto"/>
              <w:right w:val="single" w:sz="8" w:space="0" w:color="auto"/>
            </w:tcBorders>
            <w:tcMar>
              <w:left w:w="108" w:type="dxa"/>
              <w:right w:w="108" w:type="dxa"/>
            </w:tcMar>
          </w:tcPr>
          <w:p w14:paraId="19BC6D20" w14:textId="5B6F9FDB" w:rsidR="66ABE3AB" w:rsidRDefault="66ABE3AB" w:rsidP="00D01B3C">
            <w:pPr>
              <w:spacing w:line="360" w:lineRule="auto"/>
              <w:jc w:val="center"/>
            </w:pPr>
            <w:r w:rsidRPr="66ABE3AB">
              <w:rPr>
                <w:rFonts w:eastAsia="Times New Roman"/>
                <w:sz w:val="26"/>
                <w:szCs w:val="26"/>
              </w:rPr>
              <w:t>5</w:t>
            </w:r>
          </w:p>
        </w:tc>
        <w:tc>
          <w:tcPr>
            <w:tcW w:w="2151" w:type="dxa"/>
            <w:tcBorders>
              <w:top w:val="single" w:sz="8" w:space="0" w:color="auto"/>
              <w:left w:val="single" w:sz="8" w:space="0" w:color="auto"/>
              <w:bottom w:val="single" w:sz="8" w:space="0" w:color="auto"/>
              <w:right w:val="single" w:sz="8" w:space="0" w:color="auto"/>
            </w:tcBorders>
            <w:tcMar>
              <w:left w:w="108" w:type="dxa"/>
              <w:right w:w="108" w:type="dxa"/>
            </w:tcMar>
          </w:tcPr>
          <w:p w14:paraId="75538E9B" w14:textId="18A4AF69" w:rsidR="66ABE3AB" w:rsidRDefault="66ABE3AB" w:rsidP="00D01B3C">
            <w:pPr>
              <w:spacing w:line="360" w:lineRule="auto"/>
            </w:pPr>
            <w:r w:rsidRPr="66ABE3AB">
              <w:rPr>
                <w:rFonts w:eastAsia="Times New Roman"/>
                <w:sz w:val="26"/>
                <w:szCs w:val="26"/>
              </w:rPr>
              <w:t>full_name</w:t>
            </w:r>
          </w:p>
        </w:tc>
        <w:tc>
          <w:tcPr>
            <w:tcW w:w="1509" w:type="dxa"/>
            <w:tcBorders>
              <w:top w:val="single" w:sz="8" w:space="0" w:color="auto"/>
              <w:left w:val="single" w:sz="8" w:space="0" w:color="auto"/>
              <w:bottom w:val="single" w:sz="8" w:space="0" w:color="auto"/>
              <w:right w:val="single" w:sz="8" w:space="0" w:color="auto"/>
            </w:tcBorders>
            <w:tcMar>
              <w:left w:w="108" w:type="dxa"/>
              <w:right w:w="108" w:type="dxa"/>
            </w:tcMar>
          </w:tcPr>
          <w:p w14:paraId="19EBF67E" w14:textId="6A10A676" w:rsidR="66ABE3AB" w:rsidRDefault="66ABE3AB" w:rsidP="00D01B3C">
            <w:pPr>
              <w:spacing w:line="360" w:lineRule="auto"/>
            </w:pPr>
            <w:r w:rsidRPr="66ABE3AB">
              <w:rPr>
                <w:rFonts w:eastAsia="Times New Roman"/>
                <w:sz w:val="26"/>
                <w:szCs w:val="26"/>
              </w:rPr>
              <w:t>Họ và tên</w:t>
            </w:r>
          </w:p>
        </w:tc>
        <w:tc>
          <w:tcPr>
            <w:tcW w:w="2105" w:type="dxa"/>
            <w:tcBorders>
              <w:top w:val="single" w:sz="8" w:space="0" w:color="auto"/>
              <w:left w:val="single" w:sz="8" w:space="0" w:color="auto"/>
              <w:bottom w:val="single" w:sz="8" w:space="0" w:color="auto"/>
              <w:right w:val="single" w:sz="8" w:space="0" w:color="auto"/>
            </w:tcBorders>
            <w:tcMar>
              <w:left w:w="108" w:type="dxa"/>
              <w:right w:w="108" w:type="dxa"/>
            </w:tcMar>
          </w:tcPr>
          <w:p w14:paraId="038D6AD5" w14:textId="01E4C11A" w:rsidR="66ABE3AB" w:rsidRDefault="66ABE3AB" w:rsidP="00D01B3C">
            <w:pPr>
              <w:spacing w:line="360" w:lineRule="auto"/>
            </w:pPr>
            <w:r w:rsidRPr="66ABE3AB">
              <w:rPr>
                <w:rFonts w:eastAsia="Times New Roman"/>
                <w:sz w:val="26"/>
                <w:szCs w:val="26"/>
              </w:rPr>
              <w:t>VARCHAR(100)</w:t>
            </w:r>
          </w:p>
        </w:tc>
        <w:tc>
          <w:tcPr>
            <w:tcW w:w="2825" w:type="dxa"/>
            <w:tcBorders>
              <w:top w:val="single" w:sz="8" w:space="0" w:color="auto"/>
              <w:left w:val="single" w:sz="8" w:space="0" w:color="auto"/>
              <w:bottom w:val="single" w:sz="8" w:space="0" w:color="auto"/>
              <w:right w:val="single" w:sz="8" w:space="0" w:color="auto"/>
            </w:tcBorders>
            <w:tcMar>
              <w:left w:w="108" w:type="dxa"/>
              <w:right w:w="108" w:type="dxa"/>
            </w:tcMar>
          </w:tcPr>
          <w:p w14:paraId="767FF630" w14:textId="02EFC16D" w:rsidR="66ABE3AB" w:rsidRDefault="66ABE3AB" w:rsidP="00D01B3C">
            <w:pPr>
              <w:spacing w:line="360" w:lineRule="auto"/>
            </w:pPr>
            <w:r w:rsidRPr="66ABE3AB">
              <w:rPr>
                <w:rFonts w:eastAsia="Times New Roman"/>
                <w:sz w:val="26"/>
                <w:szCs w:val="26"/>
              </w:rPr>
              <w:t>NOT NULL</w:t>
            </w:r>
          </w:p>
        </w:tc>
      </w:tr>
      <w:tr w:rsidR="66ABE3AB" w14:paraId="1FBDFF34" w14:textId="77777777" w:rsidTr="66ABE3AB">
        <w:trPr>
          <w:trHeight w:val="300"/>
        </w:trPr>
        <w:tc>
          <w:tcPr>
            <w:tcW w:w="788" w:type="dxa"/>
            <w:tcBorders>
              <w:top w:val="single" w:sz="8" w:space="0" w:color="auto"/>
              <w:left w:val="single" w:sz="8" w:space="0" w:color="auto"/>
              <w:bottom w:val="single" w:sz="8" w:space="0" w:color="auto"/>
              <w:right w:val="single" w:sz="8" w:space="0" w:color="auto"/>
            </w:tcBorders>
            <w:tcMar>
              <w:left w:w="108" w:type="dxa"/>
              <w:right w:w="108" w:type="dxa"/>
            </w:tcMar>
          </w:tcPr>
          <w:p w14:paraId="564BD3E6" w14:textId="7029BF69" w:rsidR="66ABE3AB" w:rsidRDefault="66ABE3AB" w:rsidP="00D01B3C">
            <w:pPr>
              <w:spacing w:line="360" w:lineRule="auto"/>
              <w:jc w:val="center"/>
            </w:pPr>
            <w:r w:rsidRPr="66ABE3AB">
              <w:rPr>
                <w:rFonts w:eastAsia="Times New Roman"/>
                <w:sz w:val="26"/>
                <w:szCs w:val="26"/>
              </w:rPr>
              <w:t>6</w:t>
            </w:r>
          </w:p>
        </w:tc>
        <w:tc>
          <w:tcPr>
            <w:tcW w:w="2151" w:type="dxa"/>
            <w:tcBorders>
              <w:top w:val="single" w:sz="8" w:space="0" w:color="auto"/>
              <w:left w:val="single" w:sz="8" w:space="0" w:color="auto"/>
              <w:bottom w:val="single" w:sz="8" w:space="0" w:color="auto"/>
              <w:right w:val="single" w:sz="8" w:space="0" w:color="auto"/>
            </w:tcBorders>
            <w:tcMar>
              <w:left w:w="108" w:type="dxa"/>
              <w:right w:w="108" w:type="dxa"/>
            </w:tcMar>
          </w:tcPr>
          <w:p w14:paraId="62223423" w14:textId="12075B6B" w:rsidR="66ABE3AB" w:rsidRDefault="66ABE3AB" w:rsidP="00D01B3C">
            <w:pPr>
              <w:spacing w:line="360" w:lineRule="auto"/>
            </w:pPr>
            <w:r w:rsidRPr="66ABE3AB">
              <w:rPr>
                <w:rFonts w:eastAsia="Times New Roman"/>
                <w:sz w:val="26"/>
                <w:szCs w:val="26"/>
              </w:rPr>
              <w:t>Role</w:t>
            </w:r>
          </w:p>
        </w:tc>
        <w:tc>
          <w:tcPr>
            <w:tcW w:w="1509" w:type="dxa"/>
            <w:tcBorders>
              <w:top w:val="single" w:sz="8" w:space="0" w:color="auto"/>
              <w:left w:val="single" w:sz="8" w:space="0" w:color="auto"/>
              <w:bottom w:val="single" w:sz="8" w:space="0" w:color="auto"/>
              <w:right w:val="single" w:sz="8" w:space="0" w:color="auto"/>
            </w:tcBorders>
            <w:tcMar>
              <w:left w:w="108" w:type="dxa"/>
              <w:right w:w="108" w:type="dxa"/>
            </w:tcMar>
          </w:tcPr>
          <w:p w14:paraId="3808F7A4" w14:textId="19075601" w:rsidR="66ABE3AB" w:rsidRDefault="66ABE3AB" w:rsidP="00D01B3C">
            <w:pPr>
              <w:spacing w:line="360" w:lineRule="auto"/>
            </w:pPr>
            <w:r w:rsidRPr="66ABE3AB">
              <w:rPr>
                <w:rFonts w:eastAsia="Times New Roman"/>
                <w:sz w:val="26"/>
                <w:szCs w:val="26"/>
              </w:rPr>
              <w:t>Vai trò</w:t>
            </w:r>
          </w:p>
        </w:tc>
        <w:tc>
          <w:tcPr>
            <w:tcW w:w="2105" w:type="dxa"/>
            <w:tcBorders>
              <w:top w:val="single" w:sz="8" w:space="0" w:color="auto"/>
              <w:left w:val="single" w:sz="8" w:space="0" w:color="auto"/>
              <w:bottom w:val="single" w:sz="8" w:space="0" w:color="auto"/>
              <w:right w:val="single" w:sz="8" w:space="0" w:color="auto"/>
            </w:tcBorders>
            <w:tcMar>
              <w:left w:w="108" w:type="dxa"/>
              <w:right w:w="108" w:type="dxa"/>
            </w:tcMar>
          </w:tcPr>
          <w:p w14:paraId="3040AF55" w14:textId="129D65CE" w:rsidR="66ABE3AB" w:rsidRDefault="66ABE3AB" w:rsidP="00D01B3C">
            <w:pPr>
              <w:spacing w:line="360" w:lineRule="auto"/>
            </w:pPr>
            <w:r w:rsidRPr="66ABE3AB">
              <w:rPr>
                <w:rFonts w:eastAsia="Times New Roman"/>
                <w:sz w:val="26"/>
                <w:szCs w:val="26"/>
              </w:rPr>
              <w:t>ENUM(admin,</w:t>
            </w:r>
          </w:p>
          <w:p w14:paraId="31431685" w14:textId="08ADBE4D" w:rsidR="66ABE3AB" w:rsidRDefault="66ABE3AB" w:rsidP="00D01B3C">
            <w:pPr>
              <w:spacing w:line="360" w:lineRule="auto"/>
            </w:pPr>
            <w:r w:rsidRPr="66ABE3AB">
              <w:rPr>
                <w:rFonts w:eastAsia="Times New Roman"/>
                <w:sz w:val="26"/>
                <w:szCs w:val="26"/>
              </w:rPr>
              <w:t>instructor,student)</w:t>
            </w:r>
          </w:p>
        </w:tc>
        <w:tc>
          <w:tcPr>
            <w:tcW w:w="2825" w:type="dxa"/>
            <w:tcBorders>
              <w:top w:val="single" w:sz="8" w:space="0" w:color="auto"/>
              <w:left w:val="single" w:sz="8" w:space="0" w:color="auto"/>
              <w:bottom w:val="single" w:sz="8" w:space="0" w:color="auto"/>
              <w:right w:val="single" w:sz="8" w:space="0" w:color="auto"/>
            </w:tcBorders>
            <w:tcMar>
              <w:left w:w="108" w:type="dxa"/>
              <w:right w:w="108" w:type="dxa"/>
            </w:tcMar>
          </w:tcPr>
          <w:p w14:paraId="497C2C35" w14:textId="7DABA667" w:rsidR="66ABE3AB" w:rsidRDefault="66ABE3AB" w:rsidP="00D01B3C">
            <w:pPr>
              <w:spacing w:line="360" w:lineRule="auto"/>
            </w:pPr>
            <w:r w:rsidRPr="66ABE3AB">
              <w:rPr>
                <w:rFonts w:eastAsia="Times New Roman"/>
                <w:sz w:val="26"/>
                <w:szCs w:val="26"/>
              </w:rPr>
              <w:t>NOT NULL</w:t>
            </w:r>
          </w:p>
        </w:tc>
      </w:tr>
      <w:tr w:rsidR="66ABE3AB" w14:paraId="0E77EE91" w14:textId="77777777" w:rsidTr="66ABE3AB">
        <w:trPr>
          <w:trHeight w:val="300"/>
        </w:trPr>
        <w:tc>
          <w:tcPr>
            <w:tcW w:w="788" w:type="dxa"/>
            <w:tcBorders>
              <w:top w:val="single" w:sz="8" w:space="0" w:color="auto"/>
              <w:left w:val="single" w:sz="8" w:space="0" w:color="auto"/>
              <w:bottom w:val="single" w:sz="8" w:space="0" w:color="auto"/>
              <w:right w:val="single" w:sz="8" w:space="0" w:color="auto"/>
            </w:tcBorders>
            <w:tcMar>
              <w:left w:w="108" w:type="dxa"/>
              <w:right w:w="108" w:type="dxa"/>
            </w:tcMar>
          </w:tcPr>
          <w:p w14:paraId="0CF8493D" w14:textId="3C4FB7D0" w:rsidR="66ABE3AB" w:rsidRDefault="66ABE3AB" w:rsidP="00D01B3C">
            <w:pPr>
              <w:spacing w:line="360" w:lineRule="auto"/>
              <w:jc w:val="center"/>
            </w:pPr>
            <w:r w:rsidRPr="66ABE3AB">
              <w:rPr>
                <w:rFonts w:eastAsia="Times New Roman"/>
                <w:sz w:val="26"/>
                <w:szCs w:val="26"/>
              </w:rPr>
              <w:t>7</w:t>
            </w:r>
          </w:p>
        </w:tc>
        <w:tc>
          <w:tcPr>
            <w:tcW w:w="2151" w:type="dxa"/>
            <w:tcBorders>
              <w:top w:val="single" w:sz="8" w:space="0" w:color="auto"/>
              <w:left w:val="single" w:sz="8" w:space="0" w:color="auto"/>
              <w:bottom w:val="single" w:sz="8" w:space="0" w:color="auto"/>
              <w:right w:val="single" w:sz="8" w:space="0" w:color="auto"/>
            </w:tcBorders>
            <w:tcMar>
              <w:left w:w="108" w:type="dxa"/>
              <w:right w:w="108" w:type="dxa"/>
            </w:tcMar>
          </w:tcPr>
          <w:p w14:paraId="44AF8898" w14:textId="20B83D9C" w:rsidR="66ABE3AB" w:rsidRDefault="66ABE3AB" w:rsidP="00D01B3C">
            <w:pPr>
              <w:spacing w:line="360" w:lineRule="auto"/>
            </w:pPr>
            <w:r w:rsidRPr="66ABE3AB">
              <w:rPr>
                <w:rFonts w:eastAsia="Times New Roman"/>
                <w:sz w:val="26"/>
                <w:szCs w:val="26"/>
              </w:rPr>
              <w:t>Verification_token</w:t>
            </w:r>
          </w:p>
        </w:tc>
        <w:tc>
          <w:tcPr>
            <w:tcW w:w="1509" w:type="dxa"/>
            <w:tcBorders>
              <w:top w:val="single" w:sz="8" w:space="0" w:color="auto"/>
              <w:left w:val="single" w:sz="8" w:space="0" w:color="auto"/>
              <w:bottom w:val="single" w:sz="8" w:space="0" w:color="auto"/>
              <w:right w:val="single" w:sz="8" w:space="0" w:color="auto"/>
            </w:tcBorders>
            <w:tcMar>
              <w:left w:w="108" w:type="dxa"/>
              <w:right w:w="108" w:type="dxa"/>
            </w:tcMar>
          </w:tcPr>
          <w:p w14:paraId="7E293520" w14:textId="20281A86" w:rsidR="66ABE3AB" w:rsidRDefault="66ABE3AB" w:rsidP="00D01B3C">
            <w:pPr>
              <w:spacing w:line="360" w:lineRule="auto"/>
            </w:pPr>
            <w:r w:rsidRPr="66ABE3AB">
              <w:rPr>
                <w:rFonts w:eastAsia="Times New Roman"/>
                <w:sz w:val="26"/>
                <w:szCs w:val="26"/>
              </w:rPr>
              <w:t>Mã token xác thực</w:t>
            </w:r>
          </w:p>
        </w:tc>
        <w:tc>
          <w:tcPr>
            <w:tcW w:w="2105" w:type="dxa"/>
            <w:tcBorders>
              <w:top w:val="single" w:sz="8" w:space="0" w:color="auto"/>
              <w:left w:val="single" w:sz="8" w:space="0" w:color="auto"/>
              <w:bottom w:val="single" w:sz="8" w:space="0" w:color="auto"/>
              <w:right w:val="single" w:sz="8" w:space="0" w:color="auto"/>
            </w:tcBorders>
            <w:tcMar>
              <w:left w:w="108" w:type="dxa"/>
              <w:right w:w="108" w:type="dxa"/>
            </w:tcMar>
          </w:tcPr>
          <w:p w14:paraId="2FE43A2D" w14:textId="0C33B41C" w:rsidR="66ABE3AB" w:rsidRDefault="66ABE3AB" w:rsidP="00D01B3C">
            <w:pPr>
              <w:spacing w:line="360" w:lineRule="auto"/>
            </w:pPr>
            <w:r w:rsidRPr="66ABE3AB">
              <w:rPr>
                <w:rFonts w:eastAsia="Times New Roman"/>
                <w:sz w:val="26"/>
                <w:szCs w:val="26"/>
              </w:rPr>
              <w:t>VARCHAR(255)</w:t>
            </w:r>
          </w:p>
        </w:tc>
        <w:tc>
          <w:tcPr>
            <w:tcW w:w="2825" w:type="dxa"/>
            <w:tcBorders>
              <w:top w:val="single" w:sz="8" w:space="0" w:color="auto"/>
              <w:left w:val="single" w:sz="8" w:space="0" w:color="auto"/>
              <w:bottom w:val="single" w:sz="8" w:space="0" w:color="auto"/>
              <w:right w:val="single" w:sz="8" w:space="0" w:color="auto"/>
            </w:tcBorders>
            <w:tcMar>
              <w:left w:w="108" w:type="dxa"/>
              <w:right w:w="108" w:type="dxa"/>
            </w:tcMar>
          </w:tcPr>
          <w:p w14:paraId="7AC67BFA" w14:textId="24D795BD" w:rsidR="66ABE3AB" w:rsidRDefault="66ABE3AB" w:rsidP="00D01B3C">
            <w:pPr>
              <w:spacing w:line="360" w:lineRule="auto"/>
            </w:pPr>
            <w:r w:rsidRPr="66ABE3AB">
              <w:rPr>
                <w:rFonts w:eastAsia="Times New Roman"/>
                <w:sz w:val="26"/>
                <w:szCs w:val="26"/>
              </w:rPr>
              <w:t>NULLABLE</w:t>
            </w:r>
          </w:p>
        </w:tc>
      </w:tr>
      <w:tr w:rsidR="66ABE3AB" w14:paraId="434855A5" w14:textId="77777777" w:rsidTr="66ABE3AB">
        <w:trPr>
          <w:trHeight w:val="300"/>
        </w:trPr>
        <w:tc>
          <w:tcPr>
            <w:tcW w:w="788" w:type="dxa"/>
            <w:tcBorders>
              <w:top w:val="single" w:sz="8" w:space="0" w:color="auto"/>
              <w:left w:val="single" w:sz="8" w:space="0" w:color="auto"/>
              <w:bottom w:val="single" w:sz="8" w:space="0" w:color="auto"/>
              <w:right w:val="single" w:sz="8" w:space="0" w:color="auto"/>
            </w:tcBorders>
            <w:tcMar>
              <w:left w:w="108" w:type="dxa"/>
              <w:right w:w="108" w:type="dxa"/>
            </w:tcMar>
          </w:tcPr>
          <w:p w14:paraId="07B19C7E" w14:textId="6FE8C674" w:rsidR="66ABE3AB" w:rsidRDefault="66ABE3AB" w:rsidP="00D01B3C">
            <w:pPr>
              <w:spacing w:line="360" w:lineRule="auto"/>
              <w:jc w:val="center"/>
            </w:pPr>
            <w:r w:rsidRPr="66ABE3AB">
              <w:rPr>
                <w:rFonts w:eastAsia="Times New Roman"/>
                <w:sz w:val="26"/>
                <w:szCs w:val="26"/>
              </w:rPr>
              <w:t>8</w:t>
            </w:r>
          </w:p>
        </w:tc>
        <w:tc>
          <w:tcPr>
            <w:tcW w:w="2151" w:type="dxa"/>
            <w:tcBorders>
              <w:top w:val="single" w:sz="8" w:space="0" w:color="auto"/>
              <w:left w:val="single" w:sz="8" w:space="0" w:color="auto"/>
              <w:bottom w:val="single" w:sz="8" w:space="0" w:color="auto"/>
              <w:right w:val="single" w:sz="8" w:space="0" w:color="auto"/>
            </w:tcBorders>
            <w:tcMar>
              <w:left w:w="108" w:type="dxa"/>
              <w:right w:w="108" w:type="dxa"/>
            </w:tcMar>
          </w:tcPr>
          <w:p w14:paraId="39E0F2E6" w14:textId="5782DC89" w:rsidR="66ABE3AB" w:rsidRDefault="66ABE3AB" w:rsidP="00D01B3C">
            <w:pPr>
              <w:spacing w:line="360" w:lineRule="auto"/>
            </w:pPr>
            <w:r w:rsidRPr="66ABE3AB">
              <w:rPr>
                <w:rFonts w:eastAsia="Times New Roman"/>
                <w:sz w:val="26"/>
                <w:szCs w:val="26"/>
              </w:rPr>
              <w:t>is_verified</w:t>
            </w:r>
          </w:p>
        </w:tc>
        <w:tc>
          <w:tcPr>
            <w:tcW w:w="1509" w:type="dxa"/>
            <w:tcBorders>
              <w:top w:val="single" w:sz="8" w:space="0" w:color="auto"/>
              <w:left w:val="single" w:sz="8" w:space="0" w:color="auto"/>
              <w:bottom w:val="single" w:sz="8" w:space="0" w:color="auto"/>
              <w:right w:val="single" w:sz="8" w:space="0" w:color="auto"/>
            </w:tcBorders>
            <w:tcMar>
              <w:left w:w="108" w:type="dxa"/>
              <w:right w:w="108" w:type="dxa"/>
            </w:tcMar>
          </w:tcPr>
          <w:p w14:paraId="5C681F93" w14:textId="7CAD121B" w:rsidR="66ABE3AB" w:rsidRDefault="66ABE3AB" w:rsidP="00D01B3C">
            <w:pPr>
              <w:spacing w:line="360" w:lineRule="auto"/>
            </w:pPr>
            <w:r w:rsidRPr="66ABE3AB">
              <w:rPr>
                <w:rFonts w:eastAsia="Times New Roman"/>
                <w:sz w:val="26"/>
                <w:szCs w:val="26"/>
              </w:rPr>
              <w:t>Trạng thái xác thực</w:t>
            </w:r>
          </w:p>
        </w:tc>
        <w:tc>
          <w:tcPr>
            <w:tcW w:w="2105" w:type="dxa"/>
            <w:tcBorders>
              <w:top w:val="single" w:sz="8" w:space="0" w:color="auto"/>
              <w:left w:val="single" w:sz="8" w:space="0" w:color="auto"/>
              <w:bottom w:val="single" w:sz="8" w:space="0" w:color="auto"/>
              <w:right w:val="single" w:sz="8" w:space="0" w:color="auto"/>
            </w:tcBorders>
            <w:tcMar>
              <w:left w:w="108" w:type="dxa"/>
              <w:right w:w="108" w:type="dxa"/>
            </w:tcMar>
          </w:tcPr>
          <w:p w14:paraId="5A030640" w14:textId="61D52EAB" w:rsidR="66ABE3AB" w:rsidRDefault="66ABE3AB" w:rsidP="00D01B3C">
            <w:pPr>
              <w:spacing w:line="360" w:lineRule="auto"/>
            </w:pPr>
            <w:r w:rsidRPr="66ABE3AB">
              <w:rPr>
                <w:rFonts w:eastAsia="Times New Roman"/>
                <w:sz w:val="26"/>
                <w:szCs w:val="26"/>
              </w:rPr>
              <w:t>BOOLEAN</w:t>
            </w:r>
          </w:p>
        </w:tc>
        <w:tc>
          <w:tcPr>
            <w:tcW w:w="2825" w:type="dxa"/>
            <w:tcBorders>
              <w:top w:val="single" w:sz="8" w:space="0" w:color="auto"/>
              <w:left w:val="single" w:sz="8" w:space="0" w:color="auto"/>
              <w:bottom w:val="single" w:sz="8" w:space="0" w:color="auto"/>
              <w:right w:val="single" w:sz="8" w:space="0" w:color="auto"/>
            </w:tcBorders>
            <w:tcMar>
              <w:left w:w="108" w:type="dxa"/>
              <w:right w:w="108" w:type="dxa"/>
            </w:tcMar>
          </w:tcPr>
          <w:p w14:paraId="28DD1BF5" w14:textId="02663CB9" w:rsidR="66ABE3AB" w:rsidRDefault="66ABE3AB" w:rsidP="00D01B3C">
            <w:pPr>
              <w:spacing w:line="360" w:lineRule="auto"/>
            </w:pPr>
            <w:r w:rsidRPr="66ABE3AB">
              <w:rPr>
                <w:rFonts w:eastAsia="Times New Roman"/>
                <w:sz w:val="26"/>
                <w:szCs w:val="26"/>
              </w:rPr>
              <w:t>DEFAULT FALSE</w:t>
            </w:r>
          </w:p>
        </w:tc>
      </w:tr>
      <w:tr w:rsidR="66ABE3AB" w14:paraId="39E876EA" w14:textId="77777777" w:rsidTr="66ABE3AB">
        <w:trPr>
          <w:trHeight w:val="300"/>
        </w:trPr>
        <w:tc>
          <w:tcPr>
            <w:tcW w:w="788" w:type="dxa"/>
            <w:tcBorders>
              <w:top w:val="single" w:sz="8" w:space="0" w:color="auto"/>
              <w:left w:val="single" w:sz="8" w:space="0" w:color="auto"/>
              <w:bottom w:val="single" w:sz="8" w:space="0" w:color="auto"/>
              <w:right w:val="single" w:sz="8" w:space="0" w:color="auto"/>
            </w:tcBorders>
            <w:tcMar>
              <w:left w:w="108" w:type="dxa"/>
              <w:right w:w="108" w:type="dxa"/>
            </w:tcMar>
          </w:tcPr>
          <w:p w14:paraId="31BC5B4F" w14:textId="48CB347E" w:rsidR="66ABE3AB" w:rsidRDefault="66ABE3AB" w:rsidP="00D01B3C">
            <w:pPr>
              <w:spacing w:line="360" w:lineRule="auto"/>
              <w:jc w:val="center"/>
            </w:pPr>
            <w:r w:rsidRPr="66ABE3AB">
              <w:rPr>
                <w:rFonts w:eastAsia="Times New Roman"/>
                <w:sz w:val="26"/>
                <w:szCs w:val="26"/>
              </w:rPr>
              <w:t>9</w:t>
            </w:r>
          </w:p>
        </w:tc>
        <w:tc>
          <w:tcPr>
            <w:tcW w:w="2151" w:type="dxa"/>
            <w:tcBorders>
              <w:top w:val="single" w:sz="8" w:space="0" w:color="auto"/>
              <w:left w:val="single" w:sz="8" w:space="0" w:color="auto"/>
              <w:bottom w:val="single" w:sz="8" w:space="0" w:color="auto"/>
              <w:right w:val="single" w:sz="8" w:space="0" w:color="auto"/>
            </w:tcBorders>
            <w:tcMar>
              <w:left w:w="108" w:type="dxa"/>
              <w:right w:w="108" w:type="dxa"/>
            </w:tcMar>
          </w:tcPr>
          <w:p w14:paraId="542A0F3A" w14:textId="6BDC612D" w:rsidR="66ABE3AB" w:rsidRDefault="66ABE3AB" w:rsidP="00D01B3C">
            <w:pPr>
              <w:spacing w:line="360" w:lineRule="auto"/>
            </w:pPr>
            <w:r w:rsidRPr="66ABE3AB">
              <w:rPr>
                <w:rFonts w:eastAsia="Times New Roman"/>
                <w:sz w:val="26"/>
                <w:szCs w:val="26"/>
              </w:rPr>
              <w:t>verified_at</w:t>
            </w:r>
          </w:p>
        </w:tc>
        <w:tc>
          <w:tcPr>
            <w:tcW w:w="1509" w:type="dxa"/>
            <w:tcBorders>
              <w:top w:val="single" w:sz="8" w:space="0" w:color="auto"/>
              <w:left w:val="single" w:sz="8" w:space="0" w:color="auto"/>
              <w:bottom w:val="single" w:sz="8" w:space="0" w:color="auto"/>
              <w:right w:val="single" w:sz="8" w:space="0" w:color="auto"/>
            </w:tcBorders>
            <w:tcMar>
              <w:left w:w="108" w:type="dxa"/>
              <w:right w:w="108" w:type="dxa"/>
            </w:tcMar>
          </w:tcPr>
          <w:p w14:paraId="0600886A" w14:textId="6A29907B" w:rsidR="66ABE3AB" w:rsidRDefault="66ABE3AB" w:rsidP="00D01B3C">
            <w:pPr>
              <w:spacing w:line="360" w:lineRule="auto"/>
            </w:pPr>
            <w:r w:rsidRPr="66ABE3AB">
              <w:rPr>
                <w:rFonts w:eastAsia="Times New Roman"/>
                <w:sz w:val="26"/>
                <w:szCs w:val="26"/>
              </w:rPr>
              <w:t>Thời gian xác thực</w:t>
            </w:r>
          </w:p>
        </w:tc>
        <w:tc>
          <w:tcPr>
            <w:tcW w:w="2105" w:type="dxa"/>
            <w:tcBorders>
              <w:top w:val="single" w:sz="8" w:space="0" w:color="auto"/>
              <w:left w:val="single" w:sz="8" w:space="0" w:color="auto"/>
              <w:bottom w:val="single" w:sz="8" w:space="0" w:color="auto"/>
              <w:right w:val="single" w:sz="8" w:space="0" w:color="auto"/>
            </w:tcBorders>
            <w:tcMar>
              <w:left w:w="108" w:type="dxa"/>
              <w:right w:w="108" w:type="dxa"/>
            </w:tcMar>
          </w:tcPr>
          <w:p w14:paraId="0D89961D" w14:textId="4E074F0F" w:rsidR="66ABE3AB" w:rsidRDefault="66ABE3AB" w:rsidP="00D01B3C">
            <w:pPr>
              <w:spacing w:line="360" w:lineRule="auto"/>
            </w:pPr>
            <w:r w:rsidRPr="66ABE3AB">
              <w:rPr>
                <w:rFonts w:eastAsia="Times New Roman"/>
                <w:sz w:val="26"/>
                <w:szCs w:val="26"/>
              </w:rPr>
              <w:t>TIMESTAMP</w:t>
            </w:r>
          </w:p>
        </w:tc>
        <w:tc>
          <w:tcPr>
            <w:tcW w:w="2825" w:type="dxa"/>
            <w:tcBorders>
              <w:top w:val="single" w:sz="8" w:space="0" w:color="auto"/>
              <w:left w:val="single" w:sz="8" w:space="0" w:color="auto"/>
              <w:bottom w:val="single" w:sz="8" w:space="0" w:color="auto"/>
              <w:right w:val="single" w:sz="8" w:space="0" w:color="auto"/>
            </w:tcBorders>
            <w:tcMar>
              <w:left w:w="108" w:type="dxa"/>
              <w:right w:w="108" w:type="dxa"/>
            </w:tcMar>
          </w:tcPr>
          <w:p w14:paraId="2F5DAC5D" w14:textId="2B2811B5" w:rsidR="66ABE3AB" w:rsidRDefault="66ABE3AB" w:rsidP="00D01B3C">
            <w:pPr>
              <w:spacing w:line="360" w:lineRule="auto"/>
            </w:pPr>
            <w:r w:rsidRPr="66ABE3AB">
              <w:rPr>
                <w:rFonts w:eastAsia="Times New Roman"/>
                <w:sz w:val="26"/>
                <w:szCs w:val="26"/>
              </w:rPr>
              <w:t>NULLABLE</w:t>
            </w:r>
          </w:p>
        </w:tc>
      </w:tr>
      <w:tr w:rsidR="66ABE3AB" w14:paraId="1F49F3CC" w14:textId="77777777" w:rsidTr="66ABE3AB">
        <w:trPr>
          <w:trHeight w:val="300"/>
        </w:trPr>
        <w:tc>
          <w:tcPr>
            <w:tcW w:w="788" w:type="dxa"/>
            <w:tcBorders>
              <w:top w:val="single" w:sz="8" w:space="0" w:color="auto"/>
              <w:left w:val="single" w:sz="8" w:space="0" w:color="auto"/>
              <w:bottom w:val="single" w:sz="8" w:space="0" w:color="auto"/>
              <w:right w:val="single" w:sz="8" w:space="0" w:color="auto"/>
            </w:tcBorders>
            <w:tcMar>
              <w:left w:w="108" w:type="dxa"/>
              <w:right w:w="108" w:type="dxa"/>
            </w:tcMar>
          </w:tcPr>
          <w:p w14:paraId="2A5178C2" w14:textId="77FA0ED9" w:rsidR="66ABE3AB" w:rsidRDefault="66ABE3AB" w:rsidP="00D01B3C">
            <w:pPr>
              <w:spacing w:line="360" w:lineRule="auto"/>
              <w:jc w:val="center"/>
            </w:pPr>
            <w:r w:rsidRPr="66ABE3AB">
              <w:rPr>
                <w:rFonts w:eastAsia="Times New Roman"/>
                <w:sz w:val="26"/>
                <w:szCs w:val="26"/>
              </w:rPr>
              <w:t>10</w:t>
            </w:r>
          </w:p>
        </w:tc>
        <w:tc>
          <w:tcPr>
            <w:tcW w:w="2151" w:type="dxa"/>
            <w:tcBorders>
              <w:top w:val="single" w:sz="8" w:space="0" w:color="auto"/>
              <w:left w:val="single" w:sz="8" w:space="0" w:color="auto"/>
              <w:bottom w:val="single" w:sz="8" w:space="0" w:color="auto"/>
              <w:right w:val="single" w:sz="8" w:space="0" w:color="auto"/>
            </w:tcBorders>
            <w:tcMar>
              <w:left w:w="108" w:type="dxa"/>
              <w:right w:w="108" w:type="dxa"/>
            </w:tcMar>
          </w:tcPr>
          <w:p w14:paraId="43623E83" w14:textId="2272F0FA" w:rsidR="66ABE3AB" w:rsidRDefault="66ABE3AB" w:rsidP="00D01B3C">
            <w:pPr>
              <w:spacing w:line="360" w:lineRule="auto"/>
            </w:pPr>
            <w:r w:rsidRPr="66ABE3AB">
              <w:rPr>
                <w:rFonts w:eastAsia="Times New Roman"/>
                <w:sz w:val="26"/>
                <w:szCs w:val="26"/>
              </w:rPr>
              <w:t>created_at</w:t>
            </w:r>
          </w:p>
        </w:tc>
        <w:tc>
          <w:tcPr>
            <w:tcW w:w="1509" w:type="dxa"/>
            <w:tcBorders>
              <w:top w:val="single" w:sz="8" w:space="0" w:color="auto"/>
              <w:left w:val="single" w:sz="8" w:space="0" w:color="auto"/>
              <w:bottom w:val="single" w:sz="8" w:space="0" w:color="auto"/>
              <w:right w:val="single" w:sz="8" w:space="0" w:color="auto"/>
            </w:tcBorders>
            <w:tcMar>
              <w:left w:w="108" w:type="dxa"/>
              <w:right w:w="108" w:type="dxa"/>
            </w:tcMar>
          </w:tcPr>
          <w:p w14:paraId="01BA2468" w14:textId="33A51B0D" w:rsidR="66ABE3AB" w:rsidRDefault="66ABE3AB" w:rsidP="00D01B3C">
            <w:pPr>
              <w:spacing w:line="360" w:lineRule="auto"/>
            </w:pPr>
            <w:r w:rsidRPr="66ABE3AB">
              <w:rPr>
                <w:rFonts w:eastAsia="Times New Roman"/>
                <w:sz w:val="26"/>
                <w:szCs w:val="26"/>
              </w:rPr>
              <w:t>Ngày tạo</w:t>
            </w:r>
          </w:p>
        </w:tc>
        <w:tc>
          <w:tcPr>
            <w:tcW w:w="2105" w:type="dxa"/>
            <w:tcBorders>
              <w:top w:val="single" w:sz="8" w:space="0" w:color="auto"/>
              <w:left w:val="single" w:sz="8" w:space="0" w:color="auto"/>
              <w:bottom w:val="single" w:sz="8" w:space="0" w:color="auto"/>
              <w:right w:val="single" w:sz="8" w:space="0" w:color="auto"/>
            </w:tcBorders>
            <w:tcMar>
              <w:left w:w="108" w:type="dxa"/>
              <w:right w:w="108" w:type="dxa"/>
            </w:tcMar>
          </w:tcPr>
          <w:p w14:paraId="23A34883" w14:textId="766E5D30" w:rsidR="66ABE3AB" w:rsidRDefault="66ABE3AB" w:rsidP="00D01B3C">
            <w:pPr>
              <w:spacing w:line="360" w:lineRule="auto"/>
            </w:pPr>
            <w:r w:rsidRPr="66ABE3AB">
              <w:rPr>
                <w:rFonts w:eastAsia="Times New Roman"/>
                <w:sz w:val="26"/>
                <w:szCs w:val="26"/>
              </w:rPr>
              <w:t>TIMESTAMP</w:t>
            </w:r>
          </w:p>
        </w:tc>
        <w:tc>
          <w:tcPr>
            <w:tcW w:w="2825" w:type="dxa"/>
            <w:tcBorders>
              <w:top w:val="single" w:sz="8" w:space="0" w:color="auto"/>
              <w:left w:val="single" w:sz="8" w:space="0" w:color="auto"/>
              <w:bottom w:val="single" w:sz="8" w:space="0" w:color="auto"/>
              <w:right w:val="single" w:sz="8" w:space="0" w:color="auto"/>
            </w:tcBorders>
            <w:tcMar>
              <w:left w:w="108" w:type="dxa"/>
              <w:right w:w="108" w:type="dxa"/>
            </w:tcMar>
          </w:tcPr>
          <w:p w14:paraId="73F04584" w14:textId="7BA652B1" w:rsidR="66ABE3AB" w:rsidRDefault="66ABE3AB" w:rsidP="00D01B3C">
            <w:pPr>
              <w:spacing w:line="360" w:lineRule="auto"/>
            </w:pPr>
            <w:r w:rsidRPr="66ABE3AB">
              <w:rPr>
                <w:rFonts w:eastAsia="Times New Roman"/>
                <w:sz w:val="26"/>
                <w:szCs w:val="26"/>
              </w:rPr>
              <w:t>DEFAULT CURRENT_TIMESTAMP</w:t>
            </w:r>
          </w:p>
        </w:tc>
      </w:tr>
      <w:tr w:rsidR="66ABE3AB" w14:paraId="4949B3E0" w14:textId="77777777" w:rsidTr="66ABE3AB">
        <w:trPr>
          <w:trHeight w:val="300"/>
        </w:trPr>
        <w:tc>
          <w:tcPr>
            <w:tcW w:w="788" w:type="dxa"/>
            <w:tcBorders>
              <w:top w:val="single" w:sz="8" w:space="0" w:color="auto"/>
              <w:left w:val="single" w:sz="8" w:space="0" w:color="auto"/>
              <w:bottom w:val="single" w:sz="8" w:space="0" w:color="auto"/>
              <w:right w:val="single" w:sz="8" w:space="0" w:color="auto"/>
            </w:tcBorders>
            <w:tcMar>
              <w:left w:w="108" w:type="dxa"/>
              <w:right w:w="108" w:type="dxa"/>
            </w:tcMar>
          </w:tcPr>
          <w:p w14:paraId="570F8A4C" w14:textId="40FAED39" w:rsidR="66ABE3AB" w:rsidRDefault="66ABE3AB" w:rsidP="00D01B3C">
            <w:pPr>
              <w:spacing w:line="360" w:lineRule="auto"/>
              <w:jc w:val="center"/>
            </w:pPr>
            <w:r w:rsidRPr="66ABE3AB">
              <w:rPr>
                <w:rFonts w:eastAsia="Times New Roman"/>
                <w:sz w:val="26"/>
                <w:szCs w:val="26"/>
              </w:rPr>
              <w:t>11</w:t>
            </w:r>
          </w:p>
        </w:tc>
        <w:tc>
          <w:tcPr>
            <w:tcW w:w="2151" w:type="dxa"/>
            <w:tcBorders>
              <w:top w:val="single" w:sz="8" w:space="0" w:color="auto"/>
              <w:left w:val="single" w:sz="8" w:space="0" w:color="auto"/>
              <w:bottom w:val="single" w:sz="8" w:space="0" w:color="auto"/>
              <w:right w:val="single" w:sz="8" w:space="0" w:color="auto"/>
            </w:tcBorders>
            <w:tcMar>
              <w:left w:w="108" w:type="dxa"/>
              <w:right w:w="108" w:type="dxa"/>
            </w:tcMar>
          </w:tcPr>
          <w:p w14:paraId="4BB87B6E" w14:textId="35C31E00" w:rsidR="66ABE3AB" w:rsidRDefault="66ABE3AB" w:rsidP="00D01B3C">
            <w:pPr>
              <w:spacing w:line="360" w:lineRule="auto"/>
            </w:pPr>
            <w:r w:rsidRPr="66ABE3AB">
              <w:rPr>
                <w:rFonts w:eastAsia="Times New Roman"/>
                <w:sz w:val="26"/>
                <w:szCs w:val="26"/>
              </w:rPr>
              <w:t>updated_at</w:t>
            </w:r>
          </w:p>
        </w:tc>
        <w:tc>
          <w:tcPr>
            <w:tcW w:w="1509" w:type="dxa"/>
            <w:tcBorders>
              <w:top w:val="single" w:sz="8" w:space="0" w:color="auto"/>
              <w:left w:val="single" w:sz="8" w:space="0" w:color="auto"/>
              <w:bottom w:val="single" w:sz="8" w:space="0" w:color="auto"/>
              <w:right w:val="single" w:sz="8" w:space="0" w:color="auto"/>
            </w:tcBorders>
            <w:tcMar>
              <w:left w:w="108" w:type="dxa"/>
              <w:right w:w="108" w:type="dxa"/>
            </w:tcMar>
          </w:tcPr>
          <w:p w14:paraId="04EE93CA" w14:textId="305C4439" w:rsidR="66ABE3AB" w:rsidRDefault="66ABE3AB" w:rsidP="00D01B3C">
            <w:pPr>
              <w:spacing w:line="360" w:lineRule="auto"/>
            </w:pPr>
            <w:r w:rsidRPr="66ABE3AB">
              <w:rPr>
                <w:rFonts w:eastAsia="Times New Roman"/>
                <w:sz w:val="26"/>
                <w:szCs w:val="26"/>
              </w:rPr>
              <w:t>Ngày cập nhật</w:t>
            </w:r>
          </w:p>
        </w:tc>
        <w:tc>
          <w:tcPr>
            <w:tcW w:w="2105" w:type="dxa"/>
            <w:tcBorders>
              <w:top w:val="single" w:sz="8" w:space="0" w:color="auto"/>
              <w:left w:val="single" w:sz="8" w:space="0" w:color="auto"/>
              <w:bottom w:val="single" w:sz="8" w:space="0" w:color="auto"/>
              <w:right w:val="single" w:sz="8" w:space="0" w:color="auto"/>
            </w:tcBorders>
            <w:tcMar>
              <w:left w:w="108" w:type="dxa"/>
              <w:right w:w="108" w:type="dxa"/>
            </w:tcMar>
          </w:tcPr>
          <w:p w14:paraId="5689E1BD" w14:textId="0378A733" w:rsidR="66ABE3AB" w:rsidRDefault="66ABE3AB" w:rsidP="00D01B3C">
            <w:pPr>
              <w:spacing w:line="360" w:lineRule="auto"/>
            </w:pPr>
            <w:r w:rsidRPr="66ABE3AB">
              <w:rPr>
                <w:rFonts w:eastAsia="Times New Roman"/>
                <w:sz w:val="26"/>
                <w:szCs w:val="26"/>
              </w:rPr>
              <w:t>TIMESTAMP</w:t>
            </w:r>
          </w:p>
        </w:tc>
        <w:tc>
          <w:tcPr>
            <w:tcW w:w="2825" w:type="dxa"/>
            <w:tcBorders>
              <w:top w:val="single" w:sz="8" w:space="0" w:color="auto"/>
              <w:left w:val="single" w:sz="8" w:space="0" w:color="auto"/>
              <w:bottom w:val="single" w:sz="8" w:space="0" w:color="auto"/>
              <w:right w:val="single" w:sz="8" w:space="0" w:color="auto"/>
            </w:tcBorders>
            <w:tcMar>
              <w:left w:w="108" w:type="dxa"/>
              <w:right w:w="108" w:type="dxa"/>
            </w:tcMar>
          </w:tcPr>
          <w:p w14:paraId="1E0F644B" w14:textId="621E41A9" w:rsidR="66ABE3AB" w:rsidRDefault="66ABE3AB" w:rsidP="00D01B3C">
            <w:pPr>
              <w:spacing w:line="360" w:lineRule="auto"/>
            </w:pPr>
            <w:r w:rsidRPr="66ABE3AB">
              <w:rPr>
                <w:rFonts w:eastAsia="Times New Roman"/>
                <w:sz w:val="26"/>
                <w:szCs w:val="26"/>
              </w:rPr>
              <w:t>DEFAULT CURRENT_TIMESTAMP ON UPDATE CURRENT_TIMESTAMP</w:t>
            </w:r>
          </w:p>
        </w:tc>
      </w:tr>
    </w:tbl>
    <w:p w14:paraId="5CE96D08" w14:textId="17386330" w:rsidR="37446A99" w:rsidRPr="00B8618F" w:rsidRDefault="3577AEE6" w:rsidP="00D01B3C">
      <w:pPr>
        <w:spacing w:after="0" w:line="360" w:lineRule="auto"/>
      </w:pPr>
      <w:r w:rsidRPr="66ABE3AB">
        <w:rPr>
          <w:rFonts w:eastAsia="Times New Roman"/>
        </w:rPr>
        <w:t xml:space="preserve"> </w:t>
      </w:r>
    </w:p>
    <w:p w14:paraId="60DFAB90" w14:textId="030B9837" w:rsidR="37446A99" w:rsidRPr="00B8618F" w:rsidRDefault="3577AEE6" w:rsidP="00D01B3C">
      <w:pPr>
        <w:pStyle w:val="Heading2"/>
      </w:pPr>
      <w:bookmarkStart w:id="96" w:name="_Toc204776775"/>
      <w:r w:rsidRPr="66ABE3AB">
        <w:rPr>
          <w:rFonts w:eastAsia="Times New Roman"/>
        </w:rPr>
        <w:lastRenderedPageBreak/>
        <w:t>4.4.2 Bảng Courses</w:t>
      </w:r>
      <w:bookmarkEnd w:id="96"/>
    </w:p>
    <w:tbl>
      <w:tblPr>
        <w:tblStyle w:val="TableGrid"/>
        <w:tblW w:w="0" w:type="auto"/>
        <w:tblLayout w:type="fixed"/>
        <w:tblLook w:val="04A0" w:firstRow="1" w:lastRow="0" w:firstColumn="1" w:lastColumn="0" w:noHBand="0" w:noVBand="1"/>
      </w:tblPr>
      <w:tblGrid>
        <w:gridCol w:w="805"/>
        <w:gridCol w:w="1980"/>
        <w:gridCol w:w="1620"/>
        <w:gridCol w:w="2160"/>
        <w:gridCol w:w="2825"/>
      </w:tblGrid>
      <w:tr w:rsidR="66ABE3AB" w14:paraId="24BD3331" w14:textId="77777777" w:rsidTr="66ABE3AB">
        <w:trPr>
          <w:trHeight w:val="300"/>
        </w:trPr>
        <w:tc>
          <w:tcPr>
            <w:tcW w:w="805" w:type="dxa"/>
            <w:tcBorders>
              <w:top w:val="single" w:sz="8" w:space="0" w:color="auto"/>
              <w:left w:val="single" w:sz="8" w:space="0" w:color="auto"/>
              <w:bottom w:val="single" w:sz="8" w:space="0" w:color="auto"/>
              <w:right w:val="single" w:sz="8" w:space="0" w:color="auto"/>
            </w:tcBorders>
            <w:tcMar>
              <w:left w:w="108" w:type="dxa"/>
              <w:right w:w="108" w:type="dxa"/>
            </w:tcMar>
          </w:tcPr>
          <w:p w14:paraId="621A4896" w14:textId="4D66D3B0" w:rsidR="66ABE3AB" w:rsidRDefault="66ABE3AB" w:rsidP="00D01B3C">
            <w:pPr>
              <w:spacing w:line="360" w:lineRule="auto"/>
            </w:pPr>
            <w:r w:rsidRPr="66ABE3AB">
              <w:rPr>
                <w:rFonts w:eastAsia="Times New Roman"/>
                <w:sz w:val="26"/>
                <w:szCs w:val="26"/>
              </w:rPr>
              <w:t>STT</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27E68C68" w14:textId="590FA537" w:rsidR="66ABE3AB" w:rsidRDefault="66ABE3AB" w:rsidP="00D01B3C">
            <w:pPr>
              <w:spacing w:line="360" w:lineRule="auto"/>
            </w:pPr>
            <w:r w:rsidRPr="66ABE3AB">
              <w:rPr>
                <w:rFonts w:eastAsia="Times New Roman"/>
                <w:sz w:val="26"/>
                <w:szCs w:val="26"/>
              </w:rPr>
              <w:t>Thuộc tính</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tcPr>
          <w:p w14:paraId="5D1F5841" w14:textId="446E49E5" w:rsidR="66ABE3AB" w:rsidRDefault="66ABE3AB" w:rsidP="00D01B3C">
            <w:pPr>
              <w:spacing w:line="360" w:lineRule="auto"/>
            </w:pPr>
            <w:r w:rsidRPr="66ABE3AB">
              <w:rPr>
                <w:rFonts w:eastAsia="Times New Roman"/>
                <w:sz w:val="26"/>
                <w:szCs w:val="26"/>
              </w:rPr>
              <w:t>Mô Tả</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6FF7BCD2" w14:textId="700F3150" w:rsidR="66ABE3AB" w:rsidRDefault="66ABE3AB" w:rsidP="00D01B3C">
            <w:pPr>
              <w:spacing w:line="360" w:lineRule="auto"/>
            </w:pPr>
            <w:r w:rsidRPr="66ABE3AB">
              <w:rPr>
                <w:rFonts w:eastAsia="Times New Roman"/>
                <w:sz w:val="26"/>
                <w:szCs w:val="26"/>
              </w:rPr>
              <w:t>Kiểu Dữ liệu</w:t>
            </w:r>
          </w:p>
        </w:tc>
        <w:tc>
          <w:tcPr>
            <w:tcW w:w="2825" w:type="dxa"/>
            <w:tcBorders>
              <w:top w:val="single" w:sz="8" w:space="0" w:color="auto"/>
              <w:left w:val="single" w:sz="8" w:space="0" w:color="auto"/>
              <w:bottom w:val="single" w:sz="8" w:space="0" w:color="auto"/>
              <w:right w:val="single" w:sz="8" w:space="0" w:color="auto"/>
            </w:tcBorders>
            <w:tcMar>
              <w:left w:w="108" w:type="dxa"/>
              <w:right w:w="108" w:type="dxa"/>
            </w:tcMar>
          </w:tcPr>
          <w:p w14:paraId="6BBAB596" w14:textId="290B1801" w:rsidR="66ABE3AB" w:rsidRDefault="66ABE3AB" w:rsidP="00D01B3C">
            <w:pPr>
              <w:spacing w:line="360" w:lineRule="auto"/>
            </w:pPr>
            <w:r w:rsidRPr="66ABE3AB">
              <w:rPr>
                <w:rFonts w:eastAsia="Times New Roman"/>
                <w:sz w:val="26"/>
                <w:szCs w:val="26"/>
              </w:rPr>
              <w:t>Điều kiện ràng buộc</w:t>
            </w:r>
          </w:p>
        </w:tc>
      </w:tr>
      <w:tr w:rsidR="66ABE3AB" w14:paraId="12C29F6B" w14:textId="77777777" w:rsidTr="66ABE3AB">
        <w:trPr>
          <w:trHeight w:val="300"/>
        </w:trPr>
        <w:tc>
          <w:tcPr>
            <w:tcW w:w="805" w:type="dxa"/>
            <w:tcBorders>
              <w:top w:val="single" w:sz="8" w:space="0" w:color="auto"/>
              <w:left w:val="single" w:sz="8" w:space="0" w:color="auto"/>
              <w:bottom w:val="single" w:sz="8" w:space="0" w:color="auto"/>
              <w:right w:val="single" w:sz="8" w:space="0" w:color="auto"/>
            </w:tcBorders>
            <w:tcMar>
              <w:left w:w="108" w:type="dxa"/>
              <w:right w:w="108" w:type="dxa"/>
            </w:tcMar>
          </w:tcPr>
          <w:p w14:paraId="78E3E97B" w14:textId="685D97E2" w:rsidR="66ABE3AB" w:rsidRDefault="66ABE3AB" w:rsidP="00D01B3C">
            <w:pPr>
              <w:spacing w:line="360" w:lineRule="auto"/>
              <w:jc w:val="center"/>
            </w:pPr>
            <w:r w:rsidRPr="66ABE3AB">
              <w:rPr>
                <w:rFonts w:eastAsia="Times New Roman"/>
                <w:sz w:val="26"/>
                <w:szCs w:val="26"/>
              </w:rPr>
              <w:t>1</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2CF3E211" w14:textId="63FBF1F1" w:rsidR="66ABE3AB" w:rsidRDefault="66ABE3AB" w:rsidP="00D01B3C">
            <w:pPr>
              <w:spacing w:line="360" w:lineRule="auto"/>
            </w:pPr>
            <w:r w:rsidRPr="66ABE3AB">
              <w:rPr>
                <w:rFonts w:eastAsia="Times New Roman"/>
                <w:sz w:val="26"/>
                <w:szCs w:val="26"/>
              </w:rPr>
              <w:t>course_id</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tcPr>
          <w:p w14:paraId="53B7E870" w14:textId="79228BC9" w:rsidR="66ABE3AB" w:rsidRDefault="66ABE3AB" w:rsidP="00D01B3C">
            <w:pPr>
              <w:spacing w:line="360" w:lineRule="auto"/>
            </w:pPr>
            <w:r w:rsidRPr="66ABE3AB">
              <w:rPr>
                <w:rFonts w:eastAsia="Times New Roman"/>
                <w:sz w:val="26"/>
                <w:szCs w:val="26"/>
              </w:rPr>
              <w:t>Mã khóa học (PK)</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1BF23C7B" w14:textId="6535BE40" w:rsidR="66ABE3AB" w:rsidRDefault="66ABE3AB" w:rsidP="00D01B3C">
            <w:pPr>
              <w:spacing w:line="360" w:lineRule="auto"/>
            </w:pPr>
            <w:r w:rsidRPr="66ABE3AB">
              <w:rPr>
                <w:rFonts w:eastAsia="Times New Roman"/>
                <w:sz w:val="26"/>
                <w:szCs w:val="26"/>
              </w:rPr>
              <w:t>INT</w:t>
            </w:r>
          </w:p>
        </w:tc>
        <w:tc>
          <w:tcPr>
            <w:tcW w:w="2825" w:type="dxa"/>
            <w:tcBorders>
              <w:top w:val="single" w:sz="8" w:space="0" w:color="auto"/>
              <w:left w:val="single" w:sz="8" w:space="0" w:color="auto"/>
              <w:bottom w:val="single" w:sz="8" w:space="0" w:color="auto"/>
              <w:right w:val="single" w:sz="8" w:space="0" w:color="auto"/>
            </w:tcBorders>
            <w:tcMar>
              <w:left w:w="108" w:type="dxa"/>
              <w:right w:w="108" w:type="dxa"/>
            </w:tcMar>
          </w:tcPr>
          <w:p w14:paraId="6CE5FE22" w14:textId="2E610E89" w:rsidR="66ABE3AB" w:rsidRDefault="66ABE3AB" w:rsidP="00D01B3C">
            <w:pPr>
              <w:spacing w:line="360" w:lineRule="auto"/>
            </w:pPr>
            <w:r w:rsidRPr="66ABE3AB">
              <w:rPr>
                <w:rFonts w:eastAsia="Times New Roman"/>
                <w:sz w:val="26"/>
                <w:szCs w:val="26"/>
              </w:rPr>
              <w:t>AUTO_INCREMENT, PK, NOT NULL</w:t>
            </w:r>
          </w:p>
        </w:tc>
      </w:tr>
      <w:tr w:rsidR="66ABE3AB" w14:paraId="4B951BFC" w14:textId="77777777" w:rsidTr="66ABE3AB">
        <w:trPr>
          <w:trHeight w:val="300"/>
        </w:trPr>
        <w:tc>
          <w:tcPr>
            <w:tcW w:w="805" w:type="dxa"/>
            <w:tcBorders>
              <w:top w:val="single" w:sz="8" w:space="0" w:color="auto"/>
              <w:left w:val="single" w:sz="8" w:space="0" w:color="auto"/>
              <w:bottom w:val="single" w:sz="8" w:space="0" w:color="auto"/>
              <w:right w:val="single" w:sz="8" w:space="0" w:color="auto"/>
            </w:tcBorders>
            <w:tcMar>
              <w:left w:w="108" w:type="dxa"/>
              <w:right w:w="108" w:type="dxa"/>
            </w:tcMar>
          </w:tcPr>
          <w:p w14:paraId="29BB70F4" w14:textId="667AD584" w:rsidR="66ABE3AB" w:rsidRDefault="66ABE3AB" w:rsidP="00D01B3C">
            <w:pPr>
              <w:spacing w:line="360" w:lineRule="auto"/>
              <w:jc w:val="center"/>
            </w:pPr>
            <w:r w:rsidRPr="66ABE3AB">
              <w:rPr>
                <w:rFonts w:eastAsia="Times New Roman"/>
                <w:sz w:val="26"/>
                <w:szCs w:val="26"/>
              </w:rPr>
              <w:t>2</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2D620FB7" w14:textId="3769E53F" w:rsidR="66ABE3AB" w:rsidRDefault="66ABE3AB" w:rsidP="00D01B3C">
            <w:pPr>
              <w:spacing w:line="360" w:lineRule="auto"/>
            </w:pPr>
            <w:r w:rsidRPr="66ABE3AB">
              <w:rPr>
                <w:rFonts w:eastAsia="Times New Roman"/>
                <w:sz w:val="26"/>
                <w:szCs w:val="26"/>
              </w:rPr>
              <w:t>Title</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tcPr>
          <w:p w14:paraId="71F9BA81" w14:textId="6AC22C2D" w:rsidR="66ABE3AB" w:rsidRDefault="66ABE3AB" w:rsidP="00D01B3C">
            <w:pPr>
              <w:spacing w:line="360" w:lineRule="auto"/>
            </w:pPr>
            <w:r w:rsidRPr="66ABE3AB">
              <w:rPr>
                <w:rFonts w:eastAsia="Times New Roman"/>
                <w:sz w:val="26"/>
                <w:szCs w:val="26"/>
              </w:rPr>
              <w:t>Tiêu đề khóa học</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06A77D09" w14:textId="648BBEF1" w:rsidR="66ABE3AB" w:rsidRDefault="66ABE3AB" w:rsidP="00D01B3C">
            <w:pPr>
              <w:spacing w:line="360" w:lineRule="auto"/>
            </w:pPr>
            <w:r w:rsidRPr="66ABE3AB">
              <w:rPr>
                <w:rFonts w:eastAsia="Times New Roman"/>
                <w:sz w:val="26"/>
                <w:szCs w:val="26"/>
              </w:rPr>
              <w:t>VARCHAR(255)</w:t>
            </w:r>
          </w:p>
        </w:tc>
        <w:tc>
          <w:tcPr>
            <w:tcW w:w="2825" w:type="dxa"/>
            <w:tcBorders>
              <w:top w:val="single" w:sz="8" w:space="0" w:color="auto"/>
              <w:left w:val="single" w:sz="8" w:space="0" w:color="auto"/>
              <w:bottom w:val="single" w:sz="8" w:space="0" w:color="auto"/>
              <w:right w:val="single" w:sz="8" w:space="0" w:color="auto"/>
            </w:tcBorders>
            <w:tcMar>
              <w:left w:w="108" w:type="dxa"/>
              <w:right w:w="108" w:type="dxa"/>
            </w:tcMar>
          </w:tcPr>
          <w:p w14:paraId="6DA8181C" w14:textId="0E289D12" w:rsidR="66ABE3AB" w:rsidRDefault="66ABE3AB" w:rsidP="00D01B3C">
            <w:pPr>
              <w:spacing w:line="360" w:lineRule="auto"/>
            </w:pPr>
            <w:r w:rsidRPr="66ABE3AB">
              <w:rPr>
                <w:rFonts w:eastAsia="Times New Roman"/>
                <w:sz w:val="26"/>
                <w:szCs w:val="26"/>
              </w:rPr>
              <w:t>NOT NULL</w:t>
            </w:r>
          </w:p>
        </w:tc>
      </w:tr>
      <w:tr w:rsidR="66ABE3AB" w14:paraId="6116AA70" w14:textId="77777777" w:rsidTr="66ABE3AB">
        <w:trPr>
          <w:trHeight w:val="300"/>
        </w:trPr>
        <w:tc>
          <w:tcPr>
            <w:tcW w:w="805" w:type="dxa"/>
            <w:tcBorders>
              <w:top w:val="single" w:sz="8" w:space="0" w:color="auto"/>
              <w:left w:val="single" w:sz="8" w:space="0" w:color="auto"/>
              <w:bottom w:val="single" w:sz="8" w:space="0" w:color="auto"/>
              <w:right w:val="single" w:sz="8" w:space="0" w:color="auto"/>
            </w:tcBorders>
            <w:tcMar>
              <w:left w:w="108" w:type="dxa"/>
              <w:right w:w="108" w:type="dxa"/>
            </w:tcMar>
          </w:tcPr>
          <w:p w14:paraId="25B351F9" w14:textId="29F2E5A0" w:rsidR="66ABE3AB" w:rsidRDefault="66ABE3AB" w:rsidP="00D01B3C">
            <w:pPr>
              <w:spacing w:line="360" w:lineRule="auto"/>
              <w:jc w:val="center"/>
            </w:pPr>
            <w:r w:rsidRPr="66ABE3AB">
              <w:rPr>
                <w:rFonts w:eastAsia="Times New Roman"/>
                <w:sz w:val="26"/>
                <w:szCs w:val="26"/>
              </w:rPr>
              <w:t>3</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0C04B371" w14:textId="0777168B" w:rsidR="66ABE3AB" w:rsidRDefault="66ABE3AB" w:rsidP="00D01B3C">
            <w:pPr>
              <w:spacing w:line="360" w:lineRule="auto"/>
            </w:pPr>
            <w:r w:rsidRPr="66ABE3AB">
              <w:rPr>
                <w:rFonts w:eastAsia="Times New Roman"/>
                <w:sz w:val="26"/>
                <w:szCs w:val="26"/>
              </w:rPr>
              <w:t>Description</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tcPr>
          <w:p w14:paraId="2C668286" w14:textId="56B914D2" w:rsidR="66ABE3AB" w:rsidRDefault="66ABE3AB" w:rsidP="00D01B3C">
            <w:pPr>
              <w:spacing w:line="360" w:lineRule="auto"/>
            </w:pPr>
            <w:r w:rsidRPr="66ABE3AB">
              <w:rPr>
                <w:rFonts w:eastAsia="Times New Roman"/>
                <w:sz w:val="26"/>
                <w:szCs w:val="26"/>
              </w:rPr>
              <w:t>Mô tả</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683DAA86" w14:textId="0C26F829" w:rsidR="66ABE3AB" w:rsidRDefault="66ABE3AB" w:rsidP="00D01B3C">
            <w:pPr>
              <w:spacing w:line="360" w:lineRule="auto"/>
            </w:pPr>
            <w:r w:rsidRPr="66ABE3AB">
              <w:rPr>
                <w:rFonts w:eastAsia="Times New Roman"/>
                <w:sz w:val="26"/>
                <w:szCs w:val="26"/>
              </w:rPr>
              <w:t>TEXT</w:t>
            </w:r>
          </w:p>
        </w:tc>
        <w:tc>
          <w:tcPr>
            <w:tcW w:w="2825" w:type="dxa"/>
            <w:tcBorders>
              <w:top w:val="single" w:sz="8" w:space="0" w:color="auto"/>
              <w:left w:val="single" w:sz="8" w:space="0" w:color="auto"/>
              <w:bottom w:val="single" w:sz="8" w:space="0" w:color="auto"/>
              <w:right w:val="single" w:sz="8" w:space="0" w:color="auto"/>
            </w:tcBorders>
            <w:tcMar>
              <w:left w:w="108" w:type="dxa"/>
              <w:right w:w="108" w:type="dxa"/>
            </w:tcMar>
          </w:tcPr>
          <w:p w14:paraId="660F2DCF" w14:textId="42E983E2" w:rsidR="66ABE3AB" w:rsidRDefault="66ABE3AB" w:rsidP="00D01B3C">
            <w:pPr>
              <w:spacing w:line="360" w:lineRule="auto"/>
            </w:pPr>
            <w:r w:rsidRPr="66ABE3AB">
              <w:rPr>
                <w:rFonts w:eastAsia="Times New Roman"/>
                <w:sz w:val="26"/>
                <w:szCs w:val="26"/>
              </w:rPr>
              <w:t>NULLABLE</w:t>
            </w:r>
          </w:p>
        </w:tc>
      </w:tr>
      <w:tr w:rsidR="66ABE3AB" w14:paraId="5DDAEBEE" w14:textId="77777777" w:rsidTr="66ABE3AB">
        <w:trPr>
          <w:trHeight w:val="300"/>
        </w:trPr>
        <w:tc>
          <w:tcPr>
            <w:tcW w:w="805" w:type="dxa"/>
            <w:tcBorders>
              <w:top w:val="single" w:sz="8" w:space="0" w:color="auto"/>
              <w:left w:val="single" w:sz="8" w:space="0" w:color="auto"/>
              <w:bottom w:val="single" w:sz="8" w:space="0" w:color="auto"/>
              <w:right w:val="single" w:sz="8" w:space="0" w:color="auto"/>
            </w:tcBorders>
            <w:tcMar>
              <w:left w:w="108" w:type="dxa"/>
              <w:right w:w="108" w:type="dxa"/>
            </w:tcMar>
          </w:tcPr>
          <w:p w14:paraId="1C7E6C8D" w14:textId="0EA1FD0A" w:rsidR="66ABE3AB" w:rsidRDefault="66ABE3AB" w:rsidP="00D01B3C">
            <w:pPr>
              <w:spacing w:line="360" w:lineRule="auto"/>
              <w:jc w:val="center"/>
            </w:pPr>
            <w:r w:rsidRPr="66ABE3AB">
              <w:rPr>
                <w:rFonts w:eastAsia="Times New Roman"/>
                <w:sz w:val="26"/>
                <w:szCs w:val="26"/>
              </w:rPr>
              <w:t>4</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06136F68" w14:textId="6969607B" w:rsidR="66ABE3AB" w:rsidRDefault="66ABE3AB" w:rsidP="00D01B3C">
            <w:pPr>
              <w:spacing w:line="360" w:lineRule="auto"/>
            </w:pPr>
            <w:r w:rsidRPr="66ABE3AB">
              <w:rPr>
                <w:rFonts w:eastAsia="Times New Roman"/>
                <w:sz w:val="26"/>
                <w:szCs w:val="26"/>
              </w:rPr>
              <w:t>category_id</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tcPr>
          <w:p w14:paraId="32BC080B" w14:textId="17C7F2F4" w:rsidR="66ABE3AB" w:rsidRDefault="66ABE3AB" w:rsidP="00D01B3C">
            <w:pPr>
              <w:spacing w:line="360" w:lineRule="auto"/>
            </w:pPr>
            <w:r w:rsidRPr="66ABE3AB">
              <w:rPr>
                <w:rFonts w:eastAsia="Times New Roman"/>
                <w:sz w:val="26"/>
                <w:szCs w:val="26"/>
              </w:rPr>
              <w:t>FK danh mục</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74E27452" w14:textId="71B6D987" w:rsidR="66ABE3AB" w:rsidRDefault="66ABE3AB" w:rsidP="00D01B3C">
            <w:pPr>
              <w:spacing w:line="360" w:lineRule="auto"/>
            </w:pPr>
            <w:r w:rsidRPr="66ABE3AB">
              <w:rPr>
                <w:rFonts w:eastAsia="Times New Roman"/>
                <w:sz w:val="26"/>
                <w:szCs w:val="26"/>
              </w:rPr>
              <w:t>INT</w:t>
            </w:r>
          </w:p>
        </w:tc>
        <w:tc>
          <w:tcPr>
            <w:tcW w:w="2825" w:type="dxa"/>
            <w:tcBorders>
              <w:top w:val="single" w:sz="8" w:space="0" w:color="auto"/>
              <w:left w:val="single" w:sz="8" w:space="0" w:color="auto"/>
              <w:bottom w:val="single" w:sz="8" w:space="0" w:color="auto"/>
              <w:right w:val="single" w:sz="8" w:space="0" w:color="auto"/>
            </w:tcBorders>
            <w:tcMar>
              <w:left w:w="108" w:type="dxa"/>
              <w:right w:w="108" w:type="dxa"/>
            </w:tcMar>
          </w:tcPr>
          <w:p w14:paraId="22155E73" w14:textId="4237C6D4" w:rsidR="66ABE3AB" w:rsidRDefault="66ABE3AB" w:rsidP="00D01B3C">
            <w:pPr>
              <w:spacing w:line="360" w:lineRule="auto"/>
            </w:pPr>
            <w:r w:rsidRPr="66ABE3AB">
              <w:rPr>
                <w:rFonts w:eastAsia="Times New Roman"/>
                <w:sz w:val="26"/>
                <w:szCs w:val="26"/>
              </w:rPr>
              <w:t>FK -&gt; categories.category_id, NULLABLE</w:t>
            </w:r>
          </w:p>
        </w:tc>
      </w:tr>
      <w:tr w:rsidR="66ABE3AB" w14:paraId="2AD7542C" w14:textId="77777777" w:rsidTr="66ABE3AB">
        <w:trPr>
          <w:trHeight w:val="300"/>
        </w:trPr>
        <w:tc>
          <w:tcPr>
            <w:tcW w:w="805" w:type="dxa"/>
            <w:tcBorders>
              <w:top w:val="single" w:sz="8" w:space="0" w:color="auto"/>
              <w:left w:val="single" w:sz="8" w:space="0" w:color="auto"/>
              <w:bottom w:val="single" w:sz="8" w:space="0" w:color="auto"/>
              <w:right w:val="single" w:sz="8" w:space="0" w:color="auto"/>
            </w:tcBorders>
            <w:tcMar>
              <w:left w:w="108" w:type="dxa"/>
              <w:right w:w="108" w:type="dxa"/>
            </w:tcMar>
          </w:tcPr>
          <w:p w14:paraId="7DECFFEC" w14:textId="5E049D83" w:rsidR="66ABE3AB" w:rsidRDefault="66ABE3AB" w:rsidP="00D01B3C">
            <w:pPr>
              <w:spacing w:line="360" w:lineRule="auto"/>
              <w:jc w:val="center"/>
            </w:pPr>
            <w:r w:rsidRPr="66ABE3AB">
              <w:rPr>
                <w:rFonts w:eastAsia="Times New Roman"/>
                <w:sz w:val="26"/>
                <w:szCs w:val="26"/>
              </w:rPr>
              <w:t>5</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755B1DFC" w14:textId="078E0CF6" w:rsidR="66ABE3AB" w:rsidRDefault="66ABE3AB" w:rsidP="00D01B3C">
            <w:pPr>
              <w:spacing w:line="360" w:lineRule="auto"/>
            </w:pPr>
            <w:r w:rsidRPr="66ABE3AB">
              <w:rPr>
                <w:rFonts w:eastAsia="Times New Roman"/>
                <w:sz w:val="26"/>
                <w:szCs w:val="26"/>
              </w:rPr>
              <w:t>instructor_id</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tcPr>
          <w:p w14:paraId="1D8DA6F6" w14:textId="51EF06F0" w:rsidR="66ABE3AB" w:rsidRDefault="66ABE3AB" w:rsidP="00D01B3C">
            <w:pPr>
              <w:spacing w:line="360" w:lineRule="auto"/>
            </w:pPr>
            <w:r w:rsidRPr="66ABE3AB">
              <w:rPr>
                <w:rFonts w:eastAsia="Times New Roman"/>
                <w:sz w:val="26"/>
                <w:szCs w:val="26"/>
              </w:rPr>
              <w:t>FK giảng viên</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1141BD12" w14:textId="475408E8" w:rsidR="66ABE3AB" w:rsidRDefault="66ABE3AB" w:rsidP="00D01B3C">
            <w:pPr>
              <w:spacing w:line="360" w:lineRule="auto"/>
            </w:pPr>
            <w:r w:rsidRPr="66ABE3AB">
              <w:rPr>
                <w:rFonts w:eastAsia="Times New Roman"/>
                <w:sz w:val="26"/>
                <w:szCs w:val="26"/>
              </w:rPr>
              <w:t>INT</w:t>
            </w:r>
          </w:p>
        </w:tc>
        <w:tc>
          <w:tcPr>
            <w:tcW w:w="2825" w:type="dxa"/>
            <w:tcBorders>
              <w:top w:val="single" w:sz="8" w:space="0" w:color="auto"/>
              <w:left w:val="single" w:sz="8" w:space="0" w:color="auto"/>
              <w:bottom w:val="single" w:sz="8" w:space="0" w:color="auto"/>
              <w:right w:val="single" w:sz="8" w:space="0" w:color="auto"/>
            </w:tcBorders>
            <w:tcMar>
              <w:left w:w="108" w:type="dxa"/>
              <w:right w:w="108" w:type="dxa"/>
            </w:tcMar>
          </w:tcPr>
          <w:p w14:paraId="7A5498F2" w14:textId="6ECAC28E" w:rsidR="66ABE3AB" w:rsidRDefault="66ABE3AB" w:rsidP="00D01B3C">
            <w:pPr>
              <w:spacing w:line="360" w:lineRule="auto"/>
            </w:pPr>
            <w:r w:rsidRPr="66ABE3AB">
              <w:rPr>
                <w:rFonts w:eastAsia="Times New Roman"/>
                <w:sz w:val="26"/>
                <w:szCs w:val="26"/>
              </w:rPr>
              <w:t>FK -&gt; users.user_id, NULLABLE</w:t>
            </w:r>
          </w:p>
        </w:tc>
      </w:tr>
      <w:tr w:rsidR="66ABE3AB" w14:paraId="334ED989" w14:textId="77777777" w:rsidTr="66ABE3AB">
        <w:trPr>
          <w:trHeight w:val="300"/>
        </w:trPr>
        <w:tc>
          <w:tcPr>
            <w:tcW w:w="805" w:type="dxa"/>
            <w:tcBorders>
              <w:top w:val="single" w:sz="8" w:space="0" w:color="auto"/>
              <w:left w:val="single" w:sz="8" w:space="0" w:color="auto"/>
              <w:bottom w:val="single" w:sz="8" w:space="0" w:color="auto"/>
              <w:right w:val="single" w:sz="8" w:space="0" w:color="auto"/>
            </w:tcBorders>
            <w:tcMar>
              <w:left w:w="108" w:type="dxa"/>
              <w:right w:w="108" w:type="dxa"/>
            </w:tcMar>
          </w:tcPr>
          <w:p w14:paraId="76F9302A" w14:textId="3C7D3579" w:rsidR="66ABE3AB" w:rsidRDefault="66ABE3AB" w:rsidP="00D01B3C">
            <w:pPr>
              <w:spacing w:line="360" w:lineRule="auto"/>
              <w:jc w:val="center"/>
            </w:pPr>
            <w:r w:rsidRPr="66ABE3AB">
              <w:rPr>
                <w:rFonts w:eastAsia="Times New Roman"/>
                <w:sz w:val="26"/>
                <w:szCs w:val="26"/>
              </w:rPr>
              <w:t>6</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3B02C893" w14:textId="5184438D" w:rsidR="66ABE3AB" w:rsidRDefault="66ABE3AB" w:rsidP="00D01B3C">
            <w:pPr>
              <w:spacing w:line="360" w:lineRule="auto"/>
            </w:pPr>
            <w:r w:rsidRPr="66ABE3AB">
              <w:rPr>
                <w:rFonts w:eastAsia="Times New Roman"/>
                <w:sz w:val="26"/>
                <w:szCs w:val="26"/>
              </w:rPr>
              <w:t>Status</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tcPr>
          <w:p w14:paraId="30553379" w14:textId="27AFD0CF" w:rsidR="66ABE3AB" w:rsidRDefault="66ABE3AB" w:rsidP="00D01B3C">
            <w:pPr>
              <w:spacing w:line="360" w:lineRule="auto"/>
            </w:pPr>
            <w:r w:rsidRPr="66ABE3AB">
              <w:rPr>
                <w:rFonts w:eastAsia="Times New Roman"/>
                <w:sz w:val="26"/>
                <w:szCs w:val="26"/>
              </w:rPr>
              <w:t>Trạng thái</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571E76D1" w14:textId="53767894" w:rsidR="66ABE3AB" w:rsidRDefault="66ABE3AB" w:rsidP="00D01B3C">
            <w:pPr>
              <w:spacing w:line="360" w:lineRule="auto"/>
            </w:pPr>
            <w:r w:rsidRPr="66ABE3AB">
              <w:rPr>
                <w:rFonts w:eastAsia="Times New Roman"/>
                <w:sz w:val="26"/>
                <w:szCs w:val="26"/>
              </w:rPr>
              <w:t>ENUM(...)</w:t>
            </w:r>
          </w:p>
        </w:tc>
        <w:tc>
          <w:tcPr>
            <w:tcW w:w="2825" w:type="dxa"/>
            <w:tcBorders>
              <w:top w:val="single" w:sz="8" w:space="0" w:color="auto"/>
              <w:left w:val="single" w:sz="8" w:space="0" w:color="auto"/>
              <w:bottom w:val="single" w:sz="8" w:space="0" w:color="auto"/>
              <w:right w:val="single" w:sz="8" w:space="0" w:color="auto"/>
            </w:tcBorders>
            <w:tcMar>
              <w:left w:w="108" w:type="dxa"/>
              <w:right w:w="108" w:type="dxa"/>
            </w:tcMar>
          </w:tcPr>
          <w:p w14:paraId="0218B225" w14:textId="164E34BF" w:rsidR="66ABE3AB" w:rsidRDefault="66ABE3AB" w:rsidP="00D01B3C">
            <w:pPr>
              <w:spacing w:line="360" w:lineRule="auto"/>
            </w:pPr>
            <w:r w:rsidRPr="66ABE3AB">
              <w:rPr>
                <w:rFonts w:eastAsia="Times New Roman"/>
                <w:sz w:val="26"/>
                <w:szCs w:val="26"/>
              </w:rPr>
              <w:t>NOT NULL, DEFAULT 'draft'</w:t>
            </w:r>
          </w:p>
        </w:tc>
      </w:tr>
      <w:tr w:rsidR="66ABE3AB" w14:paraId="25A03579" w14:textId="77777777" w:rsidTr="66ABE3AB">
        <w:trPr>
          <w:trHeight w:val="300"/>
        </w:trPr>
        <w:tc>
          <w:tcPr>
            <w:tcW w:w="805" w:type="dxa"/>
            <w:tcBorders>
              <w:top w:val="single" w:sz="8" w:space="0" w:color="auto"/>
              <w:left w:val="single" w:sz="8" w:space="0" w:color="auto"/>
              <w:bottom w:val="single" w:sz="8" w:space="0" w:color="auto"/>
              <w:right w:val="single" w:sz="8" w:space="0" w:color="auto"/>
            </w:tcBorders>
            <w:tcMar>
              <w:left w:w="108" w:type="dxa"/>
              <w:right w:w="108" w:type="dxa"/>
            </w:tcMar>
          </w:tcPr>
          <w:p w14:paraId="169A854E" w14:textId="117D1CEE" w:rsidR="66ABE3AB" w:rsidRDefault="66ABE3AB" w:rsidP="00D01B3C">
            <w:pPr>
              <w:spacing w:line="360" w:lineRule="auto"/>
              <w:jc w:val="center"/>
            </w:pPr>
            <w:r w:rsidRPr="66ABE3AB">
              <w:rPr>
                <w:rFonts w:eastAsia="Times New Roman"/>
                <w:sz w:val="26"/>
                <w:szCs w:val="26"/>
              </w:rPr>
              <w:t>7</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78B29F80" w14:textId="02948FBE" w:rsidR="66ABE3AB" w:rsidRDefault="66ABE3AB" w:rsidP="00D01B3C">
            <w:pPr>
              <w:spacing w:line="360" w:lineRule="auto"/>
            </w:pPr>
            <w:r w:rsidRPr="66ABE3AB">
              <w:rPr>
                <w:rFonts w:eastAsia="Times New Roman"/>
                <w:sz w:val="26"/>
                <w:szCs w:val="26"/>
              </w:rPr>
              <w:t>Price</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tcPr>
          <w:p w14:paraId="2B3353D6" w14:textId="1F0A7CBA" w:rsidR="66ABE3AB" w:rsidRDefault="66ABE3AB" w:rsidP="00D01B3C">
            <w:pPr>
              <w:spacing w:line="360" w:lineRule="auto"/>
            </w:pPr>
            <w:r w:rsidRPr="66ABE3AB">
              <w:rPr>
                <w:rFonts w:eastAsia="Times New Roman"/>
                <w:sz w:val="26"/>
                <w:szCs w:val="26"/>
              </w:rPr>
              <w:t>Giá</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4719DB1F" w14:textId="5A2C1675" w:rsidR="66ABE3AB" w:rsidRDefault="66ABE3AB" w:rsidP="00D01B3C">
            <w:pPr>
              <w:spacing w:line="360" w:lineRule="auto"/>
            </w:pPr>
            <w:r w:rsidRPr="66ABE3AB">
              <w:rPr>
                <w:rFonts w:eastAsia="Times New Roman"/>
                <w:sz w:val="26"/>
                <w:szCs w:val="26"/>
              </w:rPr>
              <w:t>DECIMAL(10,2)</w:t>
            </w:r>
          </w:p>
        </w:tc>
        <w:tc>
          <w:tcPr>
            <w:tcW w:w="2825" w:type="dxa"/>
            <w:tcBorders>
              <w:top w:val="single" w:sz="8" w:space="0" w:color="auto"/>
              <w:left w:val="single" w:sz="8" w:space="0" w:color="auto"/>
              <w:bottom w:val="single" w:sz="8" w:space="0" w:color="auto"/>
              <w:right w:val="single" w:sz="8" w:space="0" w:color="auto"/>
            </w:tcBorders>
            <w:tcMar>
              <w:left w:w="108" w:type="dxa"/>
              <w:right w:w="108" w:type="dxa"/>
            </w:tcMar>
          </w:tcPr>
          <w:p w14:paraId="2659132B" w14:textId="34B2C8F2" w:rsidR="66ABE3AB" w:rsidRDefault="66ABE3AB" w:rsidP="00D01B3C">
            <w:pPr>
              <w:spacing w:line="360" w:lineRule="auto"/>
            </w:pPr>
            <w:r w:rsidRPr="66ABE3AB">
              <w:rPr>
                <w:rFonts w:eastAsia="Times New Roman"/>
                <w:sz w:val="26"/>
                <w:szCs w:val="26"/>
              </w:rPr>
              <w:t>NOT NULL, DEFAULT 0.00</w:t>
            </w:r>
          </w:p>
        </w:tc>
      </w:tr>
      <w:tr w:rsidR="66ABE3AB" w14:paraId="368F6B41" w14:textId="77777777" w:rsidTr="66ABE3AB">
        <w:trPr>
          <w:trHeight w:val="300"/>
        </w:trPr>
        <w:tc>
          <w:tcPr>
            <w:tcW w:w="805" w:type="dxa"/>
            <w:tcBorders>
              <w:top w:val="single" w:sz="8" w:space="0" w:color="auto"/>
              <w:left w:val="single" w:sz="8" w:space="0" w:color="auto"/>
              <w:bottom w:val="single" w:sz="8" w:space="0" w:color="auto"/>
              <w:right w:val="single" w:sz="8" w:space="0" w:color="auto"/>
            </w:tcBorders>
            <w:tcMar>
              <w:left w:w="108" w:type="dxa"/>
              <w:right w:w="108" w:type="dxa"/>
            </w:tcMar>
          </w:tcPr>
          <w:p w14:paraId="2B72592C" w14:textId="1982F16F" w:rsidR="66ABE3AB" w:rsidRDefault="66ABE3AB" w:rsidP="00D01B3C">
            <w:pPr>
              <w:spacing w:line="360" w:lineRule="auto"/>
              <w:jc w:val="center"/>
            </w:pPr>
            <w:r w:rsidRPr="66ABE3AB">
              <w:rPr>
                <w:rFonts w:eastAsia="Times New Roman"/>
                <w:sz w:val="26"/>
                <w:szCs w:val="26"/>
              </w:rPr>
              <w:t>8</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4D7077CA" w14:textId="64533395" w:rsidR="66ABE3AB" w:rsidRDefault="66ABE3AB" w:rsidP="00D01B3C">
            <w:pPr>
              <w:spacing w:line="360" w:lineRule="auto"/>
            </w:pPr>
            <w:r w:rsidRPr="66ABE3AB">
              <w:rPr>
                <w:rFonts w:eastAsia="Times New Roman"/>
                <w:sz w:val="26"/>
                <w:szCs w:val="26"/>
              </w:rPr>
              <w:t>created_at</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tcPr>
          <w:p w14:paraId="17AC631F" w14:textId="775DB7B3" w:rsidR="66ABE3AB" w:rsidRDefault="66ABE3AB" w:rsidP="00D01B3C">
            <w:pPr>
              <w:spacing w:line="360" w:lineRule="auto"/>
            </w:pPr>
            <w:r w:rsidRPr="66ABE3AB">
              <w:rPr>
                <w:rFonts w:eastAsia="Times New Roman"/>
                <w:sz w:val="26"/>
                <w:szCs w:val="26"/>
              </w:rPr>
              <w:t>Ngày tạo</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3F430044" w14:textId="36BF0F12" w:rsidR="66ABE3AB" w:rsidRDefault="66ABE3AB" w:rsidP="00D01B3C">
            <w:pPr>
              <w:spacing w:line="360" w:lineRule="auto"/>
            </w:pPr>
            <w:r w:rsidRPr="66ABE3AB">
              <w:rPr>
                <w:rFonts w:eastAsia="Times New Roman"/>
                <w:sz w:val="26"/>
                <w:szCs w:val="26"/>
              </w:rPr>
              <w:t>TIMESTAMP</w:t>
            </w:r>
          </w:p>
        </w:tc>
        <w:tc>
          <w:tcPr>
            <w:tcW w:w="2825" w:type="dxa"/>
            <w:tcBorders>
              <w:top w:val="single" w:sz="8" w:space="0" w:color="auto"/>
              <w:left w:val="single" w:sz="8" w:space="0" w:color="auto"/>
              <w:bottom w:val="single" w:sz="8" w:space="0" w:color="auto"/>
              <w:right w:val="single" w:sz="8" w:space="0" w:color="auto"/>
            </w:tcBorders>
            <w:tcMar>
              <w:left w:w="108" w:type="dxa"/>
              <w:right w:w="108" w:type="dxa"/>
            </w:tcMar>
          </w:tcPr>
          <w:p w14:paraId="006A3F7A" w14:textId="48A4F4B7" w:rsidR="66ABE3AB" w:rsidRDefault="66ABE3AB" w:rsidP="00D01B3C">
            <w:pPr>
              <w:spacing w:line="360" w:lineRule="auto"/>
            </w:pPr>
            <w:r w:rsidRPr="66ABE3AB">
              <w:rPr>
                <w:rFonts w:eastAsia="Times New Roman"/>
                <w:sz w:val="26"/>
                <w:szCs w:val="26"/>
              </w:rPr>
              <w:t>DEFAULT CURRENT_TIMESTAMP</w:t>
            </w:r>
          </w:p>
        </w:tc>
      </w:tr>
      <w:tr w:rsidR="66ABE3AB" w14:paraId="480EEAB6" w14:textId="77777777" w:rsidTr="66ABE3AB">
        <w:trPr>
          <w:trHeight w:val="300"/>
        </w:trPr>
        <w:tc>
          <w:tcPr>
            <w:tcW w:w="805" w:type="dxa"/>
            <w:tcBorders>
              <w:top w:val="single" w:sz="8" w:space="0" w:color="auto"/>
              <w:left w:val="single" w:sz="8" w:space="0" w:color="auto"/>
              <w:bottom w:val="single" w:sz="8" w:space="0" w:color="auto"/>
              <w:right w:val="single" w:sz="8" w:space="0" w:color="auto"/>
            </w:tcBorders>
            <w:tcMar>
              <w:left w:w="108" w:type="dxa"/>
              <w:right w:w="108" w:type="dxa"/>
            </w:tcMar>
          </w:tcPr>
          <w:p w14:paraId="5AB676C5" w14:textId="4D7DC234" w:rsidR="66ABE3AB" w:rsidRDefault="66ABE3AB" w:rsidP="00D01B3C">
            <w:pPr>
              <w:spacing w:line="360" w:lineRule="auto"/>
              <w:jc w:val="center"/>
            </w:pPr>
            <w:r w:rsidRPr="66ABE3AB">
              <w:rPr>
                <w:rFonts w:eastAsia="Times New Roman"/>
                <w:sz w:val="26"/>
                <w:szCs w:val="26"/>
              </w:rPr>
              <w:t>9</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53396991" w14:textId="6D6FDA5C" w:rsidR="66ABE3AB" w:rsidRDefault="66ABE3AB" w:rsidP="00D01B3C">
            <w:pPr>
              <w:spacing w:line="360" w:lineRule="auto"/>
            </w:pPr>
            <w:r w:rsidRPr="66ABE3AB">
              <w:rPr>
                <w:rFonts w:eastAsia="Times New Roman"/>
                <w:sz w:val="26"/>
                <w:szCs w:val="26"/>
              </w:rPr>
              <w:t>updated_at</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tcPr>
          <w:p w14:paraId="007894F6" w14:textId="1ABEA642" w:rsidR="66ABE3AB" w:rsidRDefault="66ABE3AB" w:rsidP="00D01B3C">
            <w:pPr>
              <w:spacing w:line="360" w:lineRule="auto"/>
            </w:pPr>
            <w:r w:rsidRPr="66ABE3AB">
              <w:rPr>
                <w:rFonts w:eastAsia="Times New Roman"/>
                <w:sz w:val="26"/>
                <w:szCs w:val="26"/>
              </w:rPr>
              <w:t>Ngày cập nhật</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479B36B5" w14:textId="539F22D8" w:rsidR="66ABE3AB" w:rsidRDefault="66ABE3AB" w:rsidP="00D01B3C">
            <w:pPr>
              <w:spacing w:line="360" w:lineRule="auto"/>
            </w:pPr>
            <w:r w:rsidRPr="66ABE3AB">
              <w:rPr>
                <w:rFonts w:eastAsia="Times New Roman"/>
                <w:sz w:val="26"/>
                <w:szCs w:val="26"/>
              </w:rPr>
              <w:t>TIMESTAMP</w:t>
            </w:r>
          </w:p>
        </w:tc>
        <w:tc>
          <w:tcPr>
            <w:tcW w:w="2825" w:type="dxa"/>
            <w:tcBorders>
              <w:top w:val="single" w:sz="8" w:space="0" w:color="auto"/>
              <w:left w:val="single" w:sz="8" w:space="0" w:color="auto"/>
              <w:bottom w:val="single" w:sz="8" w:space="0" w:color="auto"/>
              <w:right w:val="single" w:sz="8" w:space="0" w:color="auto"/>
            </w:tcBorders>
            <w:tcMar>
              <w:left w:w="108" w:type="dxa"/>
              <w:right w:w="108" w:type="dxa"/>
            </w:tcMar>
          </w:tcPr>
          <w:p w14:paraId="019E057B" w14:textId="221E5249" w:rsidR="66ABE3AB" w:rsidRDefault="66ABE3AB" w:rsidP="00D01B3C">
            <w:pPr>
              <w:spacing w:line="360" w:lineRule="auto"/>
            </w:pPr>
            <w:r w:rsidRPr="66ABE3AB">
              <w:rPr>
                <w:rFonts w:eastAsia="Times New Roman"/>
                <w:sz w:val="26"/>
                <w:szCs w:val="26"/>
              </w:rPr>
              <w:t>DEFAULT CURRENT_TIMESTAMP ON UPDATE CURRENT_TIMESTAMP</w:t>
            </w:r>
          </w:p>
        </w:tc>
      </w:tr>
    </w:tbl>
    <w:p w14:paraId="24FB5E56" w14:textId="5B712DA5" w:rsidR="37446A99" w:rsidRPr="00B8618F" w:rsidRDefault="3577AEE6" w:rsidP="00D01B3C">
      <w:pPr>
        <w:spacing w:after="0" w:line="360" w:lineRule="auto"/>
      </w:pPr>
      <w:r w:rsidRPr="66ABE3AB">
        <w:rPr>
          <w:rFonts w:eastAsia="Times New Roman"/>
        </w:rPr>
        <w:t xml:space="preserve"> </w:t>
      </w:r>
    </w:p>
    <w:p w14:paraId="15388B17" w14:textId="37F0A40B" w:rsidR="37446A99" w:rsidRPr="00B8618F" w:rsidRDefault="3577AEE6" w:rsidP="00D01B3C">
      <w:pPr>
        <w:pStyle w:val="Heading2"/>
      </w:pPr>
      <w:bookmarkStart w:id="97" w:name="_Toc204776776"/>
      <w:r w:rsidRPr="66ABE3AB">
        <w:rPr>
          <w:rFonts w:eastAsia="Times New Roman"/>
        </w:rPr>
        <w:t>4.4.3. Bảng Categories</w:t>
      </w:r>
      <w:bookmarkEnd w:id="97"/>
    </w:p>
    <w:tbl>
      <w:tblPr>
        <w:tblStyle w:val="TableGrid"/>
        <w:tblW w:w="0" w:type="auto"/>
        <w:tblLayout w:type="fixed"/>
        <w:tblLook w:val="04A0" w:firstRow="1" w:lastRow="0" w:firstColumn="1" w:lastColumn="0" w:noHBand="0" w:noVBand="1"/>
      </w:tblPr>
      <w:tblGrid>
        <w:gridCol w:w="715"/>
        <w:gridCol w:w="1710"/>
        <w:gridCol w:w="1980"/>
        <w:gridCol w:w="2160"/>
        <w:gridCol w:w="2785"/>
      </w:tblGrid>
      <w:tr w:rsidR="66ABE3AB" w14:paraId="68571575" w14:textId="77777777" w:rsidTr="66ABE3AB">
        <w:trPr>
          <w:trHeight w:val="300"/>
        </w:trPr>
        <w:tc>
          <w:tcPr>
            <w:tcW w:w="715" w:type="dxa"/>
            <w:tcBorders>
              <w:top w:val="single" w:sz="8" w:space="0" w:color="auto"/>
              <w:left w:val="single" w:sz="8" w:space="0" w:color="auto"/>
              <w:bottom w:val="single" w:sz="8" w:space="0" w:color="auto"/>
              <w:right w:val="single" w:sz="8" w:space="0" w:color="auto"/>
            </w:tcBorders>
            <w:tcMar>
              <w:left w:w="108" w:type="dxa"/>
              <w:right w:w="108" w:type="dxa"/>
            </w:tcMar>
          </w:tcPr>
          <w:p w14:paraId="3D19EA54" w14:textId="515CF45F" w:rsidR="66ABE3AB" w:rsidRDefault="66ABE3AB" w:rsidP="00D01B3C">
            <w:pPr>
              <w:spacing w:line="360" w:lineRule="auto"/>
            </w:pPr>
            <w:r w:rsidRPr="66ABE3AB">
              <w:rPr>
                <w:rFonts w:eastAsia="Times New Roman"/>
                <w:sz w:val="26"/>
                <w:szCs w:val="26"/>
              </w:rPr>
              <w:t>STT</w:t>
            </w:r>
          </w:p>
        </w:tc>
        <w:tc>
          <w:tcPr>
            <w:tcW w:w="1710" w:type="dxa"/>
            <w:tcBorders>
              <w:top w:val="single" w:sz="8" w:space="0" w:color="auto"/>
              <w:left w:val="single" w:sz="8" w:space="0" w:color="auto"/>
              <w:bottom w:val="single" w:sz="8" w:space="0" w:color="auto"/>
              <w:right w:val="single" w:sz="8" w:space="0" w:color="auto"/>
            </w:tcBorders>
            <w:tcMar>
              <w:left w:w="108" w:type="dxa"/>
              <w:right w:w="108" w:type="dxa"/>
            </w:tcMar>
          </w:tcPr>
          <w:p w14:paraId="671A9F50" w14:textId="03F0B73B" w:rsidR="66ABE3AB" w:rsidRDefault="66ABE3AB" w:rsidP="00D01B3C">
            <w:pPr>
              <w:spacing w:line="360" w:lineRule="auto"/>
            </w:pPr>
            <w:r w:rsidRPr="66ABE3AB">
              <w:rPr>
                <w:rFonts w:eastAsia="Times New Roman"/>
                <w:sz w:val="26"/>
                <w:szCs w:val="26"/>
              </w:rPr>
              <w:t>Thuộc tính</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20DF656B" w14:textId="2AA6803B" w:rsidR="66ABE3AB" w:rsidRDefault="66ABE3AB" w:rsidP="00D01B3C">
            <w:pPr>
              <w:spacing w:line="360" w:lineRule="auto"/>
            </w:pPr>
            <w:r w:rsidRPr="66ABE3AB">
              <w:rPr>
                <w:rFonts w:eastAsia="Times New Roman"/>
                <w:sz w:val="26"/>
                <w:szCs w:val="26"/>
              </w:rPr>
              <w:t>Mô Tả</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6485CEA7" w14:textId="490DB123" w:rsidR="66ABE3AB" w:rsidRDefault="66ABE3AB" w:rsidP="00D01B3C">
            <w:pPr>
              <w:spacing w:line="360" w:lineRule="auto"/>
            </w:pPr>
            <w:r w:rsidRPr="66ABE3AB">
              <w:rPr>
                <w:rFonts w:eastAsia="Times New Roman"/>
                <w:sz w:val="26"/>
                <w:szCs w:val="26"/>
              </w:rPr>
              <w:t>Kiểu Dữ liệu</w:t>
            </w:r>
          </w:p>
        </w:tc>
        <w:tc>
          <w:tcPr>
            <w:tcW w:w="2785" w:type="dxa"/>
            <w:tcBorders>
              <w:top w:val="single" w:sz="8" w:space="0" w:color="auto"/>
              <w:left w:val="single" w:sz="8" w:space="0" w:color="auto"/>
              <w:bottom w:val="single" w:sz="8" w:space="0" w:color="auto"/>
              <w:right w:val="single" w:sz="8" w:space="0" w:color="auto"/>
            </w:tcBorders>
            <w:tcMar>
              <w:left w:w="108" w:type="dxa"/>
              <w:right w:w="108" w:type="dxa"/>
            </w:tcMar>
          </w:tcPr>
          <w:p w14:paraId="2F1BE52D" w14:textId="6A60D6BF" w:rsidR="66ABE3AB" w:rsidRDefault="66ABE3AB" w:rsidP="00D01B3C">
            <w:pPr>
              <w:spacing w:line="360" w:lineRule="auto"/>
            </w:pPr>
            <w:r w:rsidRPr="66ABE3AB">
              <w:rPr>
                <w:rFonts w:eastAsia="Times New Roman"/>
                <w:sz w:val="26"/>
                <w:szCs w:val="26"/>
              </w:rPr>
              <w:t>Điều kiện ràng buộc</w:t>
            </w:r>
          </w:p>
        </w:tc>
      </w:tr>
      <w:tr w:rsidR="66ABE3AB" w14:paraId="28388FEF" w14:textId="77777777" w:rsidTr="66ABE3AB">
        <w:trPr>
          <w:trHeight w:val="300"/>
        </w:trPr>
        <w:tc>
          <w:tcPr>
            <w:tcW w:w="715" w:type="dxa"/>
            <w:tcBorders>
              <w:top w:val="single" w:sz="8" w:space="0" w:color="auto"/>
              <w:left w:val="single" w:sz="8" w:space="0" w:color="auto"/>
              <w:bottom w:val="single" w:sz="8" w:space="0" w:color="auto"/>
              <w:right w:val="single" w:sz="8" w:space="0" w:color="auto"/>
            </w:tcBorders>
            <w:tcMar>
              <w:left w:w="108" w:type="dxa"/>
              <w:right w:w="108" w:type="dxa"/>
            </w:tcMar>
          </w:tcPr>
          <w:p w14:paraId="24693749" w14:textId="7C98E3A4" w:rsidR="66ABE3AB" w:rsidRDefault="66ABE3AB" w:rsidP="00D01B3C">
            <w:pPr>
              <w:spacing w:line="360" w:lineRule="auto"/>
            </w:pPr>
            <w:r w:rsidRPr="66ABE3AB">
              <w:rPr>
                <w:rFonts w:eastAsia="Times New Roman"/>
                <w:sz w:val="26"/>
                <w:szCs w:val="26"/>
              </w:rPr>
              <w:t>1</w:t>
            </w:r>
          </w:p>
        </w:tc>
        <w:tc>
          <w:tcPr>
            <w:tcW w:w="1710" w:type="dxa"/>
            <w:tcBorders>
              <w:top w:val="single" w:sz="8" w:space="0" w:color="auto"/>
              <w:left w:val="single" w:sz="8" w:space="0" w:color="auto"/>
              <w:bottom w:val="single" w:sz="8" w:space="0" w:color="auto"/>
              <w:right w:val="single" w:sz="8" w:space="0" w:color="auto"/>
            </w:tcBorders>
            <w:tcMar>
              <w:left w:w="108" w:type="dxa"/>
              <w:right w:w="108" w:type="dxa"/>
            </w:tcMar>
          </w:tcPr>
          <w:p w14:paraId="642AE5A2" w14:textId="0E352FD9" w:rsidR="66ABE3AB" w:rsidRDefault="66ABE3AB" w:rsidP="00D01B3C">
            <w:pPr>
              <w:spacing w:line="360" w:lineRule="auto"/>
            </w:pPr>
            <w:r w:rsidRPr="66ABE3AB">
              <w:rPr>
                <w:rFonts w:eastAsia="Times New Roman"/>
                <w:sz w:val="26"/>
                <w:szCs w:val="26"/>
              </w:rPr>
              <w:t>category_id</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2EA32EE2" w14:textId="28CD4093" w:rsidR="66ABE3AB" w:rsidRDefault="66ABE3AB" w:rsidP="00D01B3C">
            <w:pPr>
              <w:spacing w:line="360" w:lineRule="auto"/>
            </w:pPr>
            <w:r w:rsidRPr="66ABE3AB">
              <w:rPr>
                <w:rFonts w:eastAsia="Times New Roman"/>
                <w:sz w:val="26"/>
                <w:szCs w:val="26"/>
              </w:rPr>
              <w:t>Mã danh mục (PK)</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066B83BB" w14:textId="78236FA4" w:rsidR="66ABE3AB" w:rsidRDefault="66ABE3AB" w:rsidP="00D01B3C">
            <w:pPr>
              <w:spacing w:line="360" w:lineRule="auto"/>
            </w:pPr>
            <w:r w:rsidRPr="66ABE3AB">
              <w:rPr>
                <w:rFonts w:eastAsia="Times New Roman"/>
                <w:sz w:val="26"/>
                <w:szCs w:val="26"/>
              </w:rPr>
              <w:t>INT</w:t>
            </w:r>
          </w:p>
        </w:tc>
        <w:tc>
          <w:tcPr>
            <w:tcW w:w="2785" w:type="dxa"/>
            <w:tcBorders>
              <w:top w:val="single" w:sz="8" w:space="0" w:color="auto"/>
              <w:left w:val="single" w:sz="8" w:space="0" w:color="auto"/>
              <w:bottom w:val="single" w:sz="8" w:space="0" w:color="auto"/>
              <w:right w:val="single" w:sz="8" w:space="0" w:color="auto"/>
            </w:tcBorders>
            <w:tcMar>
              <w:left w:w="108" w:type="dxa"/>
              <w:right w:w="108" w:type="dxa"/>
            </w:tcMar>
          </w:tcPr>
          <w:p w14:paraId="55ADB979" w14:textId="63F2D806" w:rsidR="66ABE3AB" w:rsidRDefault="66ABE3AB" w:rsidP="00D01B3C">
            <w:pPr>
              <w:spacing w:line="360" w:lineRule="auto"/>
            </w:pPr>
            <w:r w:rsidRPr="66ABE3AB">
              <w:rPr>
                <w:rFonts w:eastAsia="Times New Roman"/>
                <w:sz w:val="26"/>
                <w:szCs w:val="26"/>
              </w:rPr>
              <w:t>AUTO_INCREMENT, PK, NOT NULL</w:t>
            </w:r>
          </w:p>
        </w:tc>
      </w:tr>
      <w:tr w:rsidR="66ABE3AB" w14:paraId="1756D3AF" w14:textId="77777777" w:rsidTr="66ABE3AB">
        <w:trPr>
          <w:trHeight w:val="300"/>
        </w:trPr>
        <w:tc>
          <w:tcPr>
            <w:tcW w:w="715" w:type="dxa"/>
            <w:tcBorders>
              <w:top w:val="single" w:sz="8" w:space="0" w:color="auto"/>
              <w:left w:val="single" w:sz="8" w:space="0" w:color="auto"/>
              <w:bottom w:val="single" w:sz="8" w:space="0" w:color="auto"/>
              <w:right w:val="single" w:sz="8" w:space="0" w:color="auto"/>
            </w:tcBorders>
            <w:tcMar>
              <w:left w:w="108" w:type="dxa"/>
              <w:right w:w="108" w:type="dxa"/>
            </w:tcMar>
          </w:tcPr>
          <w:p w14:paraId="7DF7738B" w14:textId="341A481F" w:rsidR="66ABE3AB" w:rsidRDefault="66ABE3AB" w:rsidP="00D01B3C">
            <w:pPr>
              <w:spacing w:line="360" w:lineRule="auto"/>
            </w:pPr>
            <w:r w:rsidRPr="66ABE3AB">
              <w:rPr>
                <w:rFonts w:eastAsia="Times New Roman"/>
                <w:sz w:val="26"/>
                <w:szCs w:val="26"/>
              </w:rPr>
              <w:lastRenderedPageBreak/>
              <w:t>2</w:t>
            </w:r>
          </w:p>
        </w:tc>
        <w:tc>
          <w:tcPr>
            <w:tcW w:w="1710" w:type="dxa"/>
            <w:tcBorders>
              <w:top w:val="single" w:sz="8" w:space="0" w:color="auto"/>
              <w:left w:val="single" w:sz="8" w:space="0" w:color="auto"/>
              <w:bottom w:val="single" w:sz="8" w:space="0" w:color="auto"/>
              <w:right w:val="single" w:sz="8" w:space="0" w:color="auto"/>
            </w:tcBorders>
            <w:tcMar>
              <w:left w:w="108" w:type="dxa"/>
              <w:right w:w="108" w:type="dxa"/>
            </w:tcMar>
          </w:tcPr>
          <w:p w14:paraId="55271BA9" w14:textId="5C87D478" w:rsidR="66ABE3AB" w:rsidRDefault="66ABE3AB" w:rsidP="00D01B3C">
            <w:pPr>
              <w:spacing w:line="360" w:lineRule="auto"/>
            </w:pPr>
            <w:r w:rsidRPr="66ABE3AB">
              <w:rPr>
                <w:rFonts w:eastAsia="Times New Roman"/>
                <w:sz w:val="26"/>
                <w:szCs w:val="26"/>
              </w:rPr>
              <w:t>Name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552B1DB1" w14:textId="590A1829" w:rsidR="66ABE3AB" w:rsidRDefault="66ABE3AB" w:rsidP="00D01B3C">
            <w:pPr>
              <w:spacing w:line="360" w:lineRule="auto"/>
            </w:pPr>
            <w:r w:rsidRPr="66ABE3AB">
              <w:rPr>
                <w:rFonts w:eastAsia="Times New Roman"/>
                <w:sz w:val="26"/>
                <w:szCs w:val="26"/>
              </w:rPr>
              <w:t>Tên danh mục</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5A385BDE" w14:textId="5B96B4F8" w:rsidR="66ABE3AB" w:rsidRDefault="66ABE3AB" w:rsidP="00D01B3C">
            <w:pPr>
              <w:spacing w:line="360" w:lineRule="auto"/>
            </w:pPr>
            <w:r w:rsidRPr="66ABE3AB">
              <w:rPr>
                <w:rFonts w:eastAsia="Times New Roman"/>
                <w:sz w:val="26"/>
                <w:szCs w:val="26"/>
              </w:rPr>
              <w:t>VARCHAR(100)</w:t>
            </w:r>
          </w:p>
        </w:tc>
        <w:tc>
          <w:tcPr>
            <w:tcW w:w="2785" w:type="dxa"/>
            <w:tcBorders>
              <w:top w:val="single" w:sz="8" w:space="0" w:color="auto"/>
              <w:left w:val="single" w:sz="8" w:space="0" w:color="auto"/>
              <w:bottom w:val="single" w:sz="8" w:space="0" w:color="auto"/>
              <w:right w:val="single" w:sz="8" w:space="0" w:color="auto"/>
            </w:tcBorders>
            <w:tcMar>
              <w:left w:w="108" w:type="dxa"/>
              <w:right w:w="108" w:type="dxa"/>
            </w:tcMar>
          </w:tcPr>
          <w:p w14:paraId="70DAC1AD" w14:textId="7609AEEE" w:rsidR="66ABE3AB" w:rsidRDefault="66ABE3AB" w:rsidP="00D01B3C">
            <w:pPr>
              <w:spacing w:line="360" w:lineRule="auto"/>
            </w:pPr>
            <w:r w:rsidRPr="66ABE3AB">
              <w:rPr>
                <w:rFonts w:eastAsia="Times New Roman"/>
                <w:sz w:val="26"/>
                <w:szCs w:val="26"/>
              </w:rPr>
              <w:t>NOT NULL</w:t>
            </w:r>
          </w:p>
        </w:tc>
      </w:tr>
      <w:tr w:rsidR="66ABE3AB" w14:paraId="2331FD39" w14:textId="77777777" w:rsidTr="66ABE3AB">
        <w:trPr>
          <w:trHeight w:val="300"/>
        </w:trPr>
        <w:tc>
          <w:tcPr>
            <w:tcW w:w="715" w:type="dxa"/>
            <w:tcBorders>
              <w:top w:val="single" w:sz="8" w:space="0" w:color="auto"/>
              <w:left w:val="single" w:sz="8" w:space="0" w:color="auto"/>
              <w:bottom w:val="single" w:sz="8" w:space="0" w:color="auto"/>
              <w:right w:val="single" w:sz="8" w:space="0" w:color="auto"/>
            </w:tcBorders>
            <w:tcMar>
              <w:left w:w="108" w:type="dxa"/>
              <w:right w:w="108" w:type="dxa"/>
            </w:tcMar>
          </w:tcPr>
          <w:p w14:paraId="670CC99E" w14:textId="0C326910" w:rsidR="66ABE3AB" w:rsidRDefault="66ABE3AB" w:rsidP="00D01B3C">
            <w:pPr>
              <w:spacing w:line="360" w:lineRule="auto"/>
            </w:pPr>
            <w:r w:rsidRPr="66ABE3AB">
              <w:rPr>
                <w:rFonts w:eastAsia="Times New Roman"/>
                <w:sz w:val="26"/>
                <w:szCs w:val="26"/>
              </w:rPr>
              <w:t>3</w:t>
            </w:r>
          </w:p>
        </w:tc>
        <w:tc>
          <w:tcPr>
            <w:tcW w:w="1710" w:type="dxa"/>
            <w:tcBorders>
              <w:top w:val="single" w:sz="8" w:space="0" w:color="auto"/>
              <w:left w:val="single" w:sz="8" w:space="0" w:color="auto"/>
              <w:bottom w:val="single" w:sz="8" w:space="0" w:color="auto"/>
              <w:right w:val="single" w:sz="8" w:space="0" w:color="auto"/>
            </w:tcBorders>
            <w:tcMar>
              <w:left w:w="108" w:type="dxa"/>
              <w:right w:w="108" w:type="dxa"/>
            </w:tcMar>
          </w:tcPr>
          <w:p w14:paraId="0095FAD5" w14:textId="6281888F" w:rsidR="66ABE3AB" w:rsidRDefault="66ABE3AB" w:rsidP="00D01B3C">
            <w:pPr>
              <w:spacing w:line="360" w:lineRule="auto"/>
            </w:pPr>
            <w:r w:rsidRPr="66ABE3AB">
              <w:rPr>
                <w:rFonts w:eastAsia="Times New Roman"/>
                <w:sz w:val="26"/>
                <w:szCs w:val="26"/>
              </w:rPr>
              <w:t>description</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2FD04486" w14:textId="02F3B92A" w:rsidR="66ABE3AB" w:rsidRDefault="66ABE3AB" w:rsidP="00D01B3C">
            <w:pPr>
              <w:spacing w:line="360" w:lineRule="auto"/>
            </w:pPr>
            <w:r w:rsidRPr="66ABE3AB">
              <w:rPr>
                <w:rFonts w:eastAsia="Times New Roman"/>
                <w:sz w:val="26"/>
                <w:szCs w:val="26"/>
              </w:rPr>
              <w:t>Mô tả danh mục</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34ADAF5A" w14:textId="13A91816" w:rsidR="66ABE3AB" w:rsidRDefault="66ABE3AB" w:rsidP="00D01B3C">
            <w:pPr>
              <w:spacing w:line="360" w:lineRule="auto"/>
            </w:pPr>
            <w:r w:rsidRPr="66ABE3AB">
              <w:rPr>
                <w:rFonts w:eastAsia="Times New Roman"/>
                <w:sz w:val="26"/>
                <w:szCs w:val="26"/>
              </w:rPr>
              <w:t>TEXT</w:t>
            </w:r>
          </w:p>
        </w:tc>
        <w:tc>
          <w:tcPr>
            <w:tcW w:w="2785" w:type="dxa"/>
            <w:tcBorders>
              <w:top w:val="single" w:sz="8" w:space="0" w:color="auto"/>
              <w:left w:val="single" w:sz="8" w:space="0" w:color="auto"/>
              <w:bottom w:val="single" w:sz="8" w:space="0" w:color="auto"/>
              <w:right w:val="single" w:sz="8" w:space="0" w:color="auto"/>
            </w:tcBorders>
            <w:tcMar>
              <w:left w:w="108" w:type="dxa"/>
              <w:right w:w="108" w:type="dxa"/>
            </w:tcMar>
          </w:tcPr>
          <w:p w14:paraId="14BDBD92" w14:textId="61163A56" w:rsidR="66ABE3AB" w:rsidRDefault="66ABE3AB" w:rsidP="00D01B3C">
            <w:pPr>
              <w:spacing w:line="360" w:lineRule="auto"/>
            </w:pPr>
            <w:r w:rsidRPr="66ABE3AB">
              <w:rPr>
                <w:rFonts w:eastAsia="Times New Roman"/>
                <w:sz w:val="26"/>
                <w:szCs w:val="26"/>
              </w:rPr>
              <w:t>NULLABLE</w:t>
            </w:r>
          </w:p>
        </w:tc>
      </w:tr>
    </w:tbl>
    <w:p w14:paraId="01BEAEF1" w14:textId="425D1BA3" w:rsidR="37446A99" w:rsidRPr="00B8618F" w:rsidRDefault="3577AEE6" w:rsidP="00D01B3C">
      <w:pPr>
        <w:spacing w:after="0" w:line="360" w:lineRule="auto"/>
      </w:pPr>
      <w:r w:rsidRPr="66ABE3AB">
        <w:rPr>
          <w:rFonts w:eastAsia="Times New Roman"/>
        </w:rPr>
        <w:t xml:space="preserve"> </w:t>
      </w:r>
    </w:p>
    <w:p w14:paraId="40E149D1" w14:textId="2EC7DCA5" w:rsidR="37446A99" w:rsidRPr="00B8618F" w:rsidRDefault="3577AEE6" w:rsidP="00D01B3C">
      <w:pPr>
        <w:pStyle w:val="Heading2"/>
      </w:pPr>
      <w:bookmarkStart w:id="98" w:name="_Toc204776777"/>
      <w:r w:rsidRPr="66ABE3AB">
        <w:rPr>
          <w:rFonts w:eastAsia="Times New Roman"/>
        </w:rPr>
        <w:t>4.4.4. Bảng enroollments</w:t>
      </w:r>
      <w:bookmarkEnd w:id="98"/>
    </w:p>
    <w:tbl>
      <w:tblPr>
        <w:tblStyle w:val="TableGrid"/>
        <w:tblW w:w="0" w:type="auto"/>
        <w:tblLayout w:type="fixed"/>
        <w:tblLook w:val="04A0" w:firstRow="1" w:lastRow="0" w:firstColumn="1" w:lastColumn="0" w:noHBand="0" w:noVBand="1"/>
      </w:tblPr>
      <w:tblGrid>
        <w:gridCol w:w="715"/>
        <w:gridCol w:w="1710"/>
        <w:gridCol w:w="2070"/>
        <w:gridCol w:w="1710"/>
        <w:gridCol w:w="3145"/>
      </w:tblGrid>
      <w:tr w:rsidR="66ABE3AB" w14:paraId="7E269C69" w14:textId="77777777" w:rsidTr="66ABE3AB">
        <w:trPr>
          <w:trHeight w:val="300"/>
        </w:trPr>
        <w:tc>
          <w:tcPr>
            <w:tcW w:w="715" w:type="dxa"/>
            <w:tcBorders>
              <w:top w:val="single" w:sz="8" w:space="0" w:color="auto"/>
              <w:left w:val="single" w:sz="8" w:space="0" w:color="auto"/>
              <w:bottom w:val="single" w:sz="8" w:space="0" w:color="auto"/>
              <w:right w:val="single" w:sz="8" w:space="0" w:color="auto"/>
            </w:tcBorders>
            <w:tcMar>
              <w:left w:w="108" w:type="dxa"/>
              <w:right w:w="108" w:type="dxa"/>
            </w:tcMar>
          </w:tcPr>
          <w:p w14:paraId="2D80A200" w14:textId="4B4B5107" w:rsidR="66ABE3AB" w:rsidRDefault="66ABE3AB" w:rsidP="00D01B3C">
            <w:pPr>
              <w:spacing w:line="360" w:lineRule="auto"/>
            </w:pPr>
            <w:r w:rsidRPr="66ABE3AB">
              <w:rPr>
                <w:rFonts w:eastAsia="Times New Roman"/>
                <w:sz w:val="26"/>
                <w:szCs w:val="26"/>
              </w:rPr>
              <w:t>STT</w:t>
            </w:r>
          </w:p>
        </w:tc>
        <w:tc>
          <w:tcPr>
            <w:tcW w:w="1710" w:type="dxa"/>
            <w:tcBorders>
              <w:top w:val="single" w:sz="8" w:space="0" w:color="auto"/>
              <w:left w:val="single" w:sz="8" w:space="0" w:color="auto"/>
              <w:bottom w:val="single" w:sz="8" w:space="0" w:color="auto"/>
              <w:right w:val="single" w:sz="8" w:space="0" w:color="auto"/>
            </w:tcBorders>
            <w:tcMar>
              <w:left w:w="108" w:type="dxa"/>
              <w:right w:w="108" w:type="dxa"/>
            </w:tcMar>
          </w:tcPr>
          <w:p w14:paraId="14458522" w14:textId="28B9B25A" w:rsidR="66ABE3AB" w:rsidRDefault="66ABE3AB" w:rsidP="00D01B3C">
            <w:pPr>
              <w:spacing w:line="360" w:lineRule="auto"/>
            </w:pPr>
            <w:r w:rsidRPr="66ABE3AB">
              <w:rPr>
                <w:rFonts w:eastAsia="Times New Roman"/>
                <w:sz w:val="26"/>
                <w:szCs w:val="26"/>
              </w:rPr>
              <w:t>Thuộc tính</w:t>
            </w:r>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3335FA89" w14:textId="6A6E9C14" w:rsidR="66ABE3AB" w:rsidRDefault="66ABE3AB" w:rsidP="00D01B3C">
            <w:pPr>
              <w:spacing w:line="360" w:lineRule="auto"/>
            </w:pPr>
            <w:r w:rsidRPr="66ABE3AB">
              <w:rPr>
                <w:rFonts w:eastAsia="Times New Roman"/>
                <w:sz w:val="26"/>
                <w:szCs w:val="26"/>
              </w:rPr>
              <w:t>Mô Tả</w:t>
            </w:r>
          </w:p>
        </w:tc>
        <w:tc>
          <w:tcPr>
            <w:tcW w:w="1710" w:type="dxa"/>
            <w:tcBorders>
              <w:top w:val="single" w:sz="8" w:space="0" w:color="auto"/>
              <w:left w:val="single" w:sz="8" w:space="0" w:color="auto"/>
              <w:bottom w:val="single" w:sz="8" w:space="0" w:color="auto"/>
              <w:right w:val="single" w:sz="8" w:space="0" w:color="auto"/>
            </w:tcBorders>
            <w:tcMar>
              <w:left w:w="108" w:type="dxa"/>
              <w:right w:w="108" w:type="dxa"/>
            </w:tcMar>
          </w:tcPr>
          <w:p w14:paraId="41340B0B" w14:textId="516E24C5" w:rsidR="66ABE3AB" w:rsidRDefault="66ABE3AB" w:rsidP="00D01B3C">
            <w:pPr>
              <w:spacing w:line="360" w:lineRule="auto"/>
            </w:pPr>
            <w:r w:rsidRPr="66ABE3AB">
              <w:rPr>
                <w:rFonts w:eastAsia="Times New Roman"/>
                <w:sz w:val="26"/>
                <w:szCs w:val="26"/>
              </w:rPr>
              <w:t>Kiểu Dữ liệu</w:t>
            </w:r>
          </w:p>
        </w:tc>
        <w:tc>
          <w:tcPr>
            <w:tcW w:w="3145" w:type="dxa"/>
            <w:tcBorders>
              <w:top w:val="single" w:sz="8" w:space="0" w:color="auto"/>
              <w:left w:val="single" w:sz="8" w:space="0" w:color="auto"/>
              <w:bottom w:val="single" w:sz="8" w:space="0" w:color="auto"/>
              <w:right w:val="single" w:sz="8" w:space="0" w:color="auto"/>
            </w:tcBorders>
            <w:tcMar>
              <w:left w:w="108" w:type="dxa"/>
              <w:right w:w="108" w:type="dxa"/>
            </w:tcMar>
          </w:tcPr>
          <w:p w14:paraId="02EEF90C" w14:textId="6E87EFC2" w:rsidR="66ABE3AB" w:rsidRDefault="66ABE3AB" w:rsidP="00D01B3C">
            <w:pPr>
              <w:spacing w:line="360" w:lineRule="auto"/>
            </w:pPr>
            <w:r w:rsidRPr="66ABE3AB">
              <w:rPr>
                <w:rFonts w:eastAsia="Times New Roman"/>
                <w:sz w:val="26"/>
                <w:szCs w:val="26"/>
              </w:rPr>
              <w:t>Điều kiện ràng buộc</w:t>
            </w:r>
          </w:p>
        </w:tc>
      </w:tr>
      <w:tr w:rsidR="66ABE3AB" w14:paraId="3F3C8AE0" w14:textId="77777777" w:rsidTr="66ABE3AB">
        <w:trPr>
          <w:trHeight w:val="300"/>
        </w:trPr>
        <w:tc>
          <w:tcPr>
            <w:tcW w:w="715" w:type="dxa"/>
            <w:tcBorders>
              <w:top w:val="single" w:sz="8" w:space="0" w:color="auto"/>
              <w:left w:val="single" w:sz="8" w:space="0" w:color="auto"/>
              <w:bottom w:val="single" w:sz="8" w:space="0" w:color="auto"/>
              <w:right w:val="single" w:sz="8" w:space="0" w:color="auto"/>
            </w:tcBorders>
            <w:tcMar>
              <w:left w:w="108" w:type="dxa"/>
              <w:right w:w="108" w:type="dxa"/>
            </w:tcMar>
          </w:tcPr>
          <w:p w14:paraId="499589BE" w14:textId="32F02D97" w:rsidR="66ABE3AB" w:rsidRDefault="66ABE3AB" w:rsidP="00D01B3C">
            <w:pPr>
              <w:spacing w:line="360" w:lineRule="auto"/>
            </w:pPr>
            <w:r w:rsidRPr="66ABE3AB">
              <w:rPr>
                <w:rFonts w:eastAsia="Times New Roman"/>
                <w:sz w:val="26"/>
                <w:szCs w:val="26"/>
              </w:rPr>
              <w:t>1</w:t>
            </w:r>
          </w:p>
        </w:tc>
        <w:tc>
          <w:tcPr>
            <w:tcW w:w="1710" w:type="dxa"/>
            <w:tcBorders>
              <w:top w:val="single" w:sz="8" w:space="0" w:color="auto"/>
              <w:left w:val="single" w:sz="8" w:space="0" w:color="auto"/>
              <w:bottom w:val="single" w:sz="8" w:space="0" w:color="auto"/>
              <w:right w:val="single" w:sz="8" w:space="0" w:color="auto"/>
            </w:tcBorders>
            <w:tcMar>
              <w:left w:w="108" w:type="dxa"/>
              <w:right w:w="108" w:type="dxa"/>
            </w:tcMar>
          </w:tcPr>
          <w:p w14:paraId="5B76A413" w14:textId="3C96C993" w:rsidR="66ABE3AB" w:rsidRDefault="66ABE3AB" w:rsidP="00D01B3C">
            <w:pPr>
              <w:spacing w:line="360" w:lineRule="auto"/>
            </w:pPr>
            <w:r w:rsidRPr="66ABE3AB">
              <w:rPr>
                <w:rFonts w:eastAsia="Times New Roman"/>
                <w:sz w:val="26"/>
                <w:szCs w:val="26"/>
              </w:rPr>
              <w:t>enrollment_id</w:t>
            </w:r>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4D4A33D0" w14:textId="1CA29F30" w:rsidR="66ABE3AB" w:rsidRDefault="66ABE3AB" w:rsidP="00D01B3C">
            <w:pPr>
              <w:spacing w:line="360" w:lineRule="auto"/>
            </w:pPr>
            <w:r w:rsidRPr="66ABE3AB">
              <w:rPr>
                <w:rFonts w:eastAsia="Times New Roman"/>
                <w:sz w:val="26"/>
                <w:szCs w:val="26"/>
              </w:rPr>
              <w:t>Mã đăng ký (PK)</w:t>
            </w:r>
          </w:p>
        </w:tc>
        <w:tc>
          <w:tcPr>
            <w:tcW w:w="1710" w:type="dxa"/>
            <w:tcBorders>
              <w:top w:val="single" w:sz="8" w:space="0" w:color="auto"/>
              <w:left w:val="single" w:sz="8" w:space="0" w:color="auto"/>
              <w:bottom w:val="single" w:sz="8" w:space="0" w:color="auto"/>
              <w:right w:val="single" w:sz="8" w:space="0" w:color="auto"/>
            </w:tcBorders>
            <w:tcMar>
              <w:left w:w="108" w:type="dxa"/>
              <w:right w:w="108" w:type="dxa"/>
            </w:tcMar>
          </w:tcPr>
          <w:p w14:paraId="31C0911B" w14:textId="5BF00E2F" w:rsidR="66ABE3AB" w:rsidRDefault="66ABE3AB" w:rsidP="00D01B3C">
            <w:pPr>
              <w:spacing w:line="360" w:lineRule="auto"/>
            </w:pPr>
            <w:r w:rsidRPr="66ABE3AB">
              <w:rPr>
                <w:rFonts w:eastAsia="Times New Roman"/>
                <w:sz w:val="26"/>
                <w:szCs w:val="26"/>
              </w:rPr>
              <w:t>INT</w:t>
            </w:r>
          </w:p>
        </w:tc>
        <w:tc>
          <w:tcPr>
            <w:tcW w:w="3145" w:type="dxa"/>
            <w:tcBorders>
              <w:top w:val="single" w:sz="8" w:space="0" w:color="auto"/>
              <w:left w:val="single" w:sz="8" w:space="0" w:color="auto"/>
              <w:bottom w:val="single" w:sz="8" w:space="0" w:color="auto"/>
              <w:right w:val="single" w:sz="8" w:space="0" w:color="auto"/>
            </w:tcBorders>
            <w:tcMar>
              <w:left w:w="108" w:type="dxa"/>
              <w:right w:w="108" w:type="dxa"/>
            </w:tcMar>
          </w:tcPr>
          <w:p w14:paraId="0A42EC85" w14:textId="04647372" w:rsidR="66ABE3AB" w:rsidRDefault="66ABE3AB" w:rsidP="00D01B3C">
            <w:pPr>
              <w:spacing w:line="360" w:lineRule="auto"/>
            </w:pPr>
            <w:r w:rsidRPr="66ABE3AB">
              <w:rPr>
                <w:rFonts w:eastAsia="Times New Roman"/>
                <w:sz w:val="26"/>
                <w:szCs w:val="26"/>
              </w:rPr>
              <w:t>AUTO_INCREMENT, PK, NOT NULL</w:t>
            </w:r>
          </w:p>
        </w:tc>
      </w:tr>
      <w:tr w:rsidR="66ABE3AB" w14:paraId="33EA3BE6" w14:textId="77777777" w:rsidTr="66ABE3AB">
        <w:trPr>
          <w:trHeight w:val="300"/>
        </w:trPr>
        <w:tc>
          <w:tcPr>
            <w:tcW w:w="715" w:type="dxa"/>
            <w:tcBorders>
              <w:top w:val="single" w:sz="8" w:space="0" w:color="auto"/>
              <w:left w:val="single" w:sz="8" w:space="0" w:color="auto"/>
              <w:bottom w:val="single" w:sz="8" w:space="0" w:color="auto"/>
              <w:right w:val="single" w:sz="8" w:space="0" w:color="auto"/>
            </w:tcBorders>
            <w:tcMar>
              <w:left w:w="108" w:type="dxa"/>
              <w:right w:w="108" w:type="dxa"/>
            </w:tcMar>
          </w:tcPr>
          <w:p w14:paraId="740F6C8D" w14:textId="3A976FD7" w:rsidR="66ABE3AB" w:rsidRDefault="66ABE3AB" w:rsidP="00D01B3C">
            <w:pPr>
              <w:spacing w:line="360" w:lineRule="auto"/>
            </w:pPr>
            <w:r w:rsidRPr="66ABE3AB">
              <w:rPr>
                <w:rFonts w:eastAsia="Times New Roman"/>
                <w:sz w:val="26"/>
                <w:szCs w:val="26"/>
              </w:rPr>
              <w:t>2</w:t>
            </w:r>
          </w:p>
        </w:tc>
        <w:tc>
          <w:tcPr>
            <w:tcW w:w="1710" w:type="dxa"/>
            <w:tcBorders>
              <w:top w:val="single" w:sz="8" w:space="0" w:color="auto"/>
              <w:left w:val="single" w:sz="8" w:space="0" w:color="auto"/>
              <w:bottom w:val="single" w:sz="8" w:space="0" w:color="auto"/>
              <w:right w:val="single" w:sz="8" w:space="0" w:color="auto"/>
            </w:tcBorders>
            <w:tcMar>
              <w:left w:w="108" w:type="dxa"/>
              <w:right w:w="108" w:type="dxa"/>
            </w:tcMar>
          </w:tcPr>
          <w:p w14:paraId="14ED73F5" w14:textId="764834E9" w:rsidR="66ABE3AB" w:rsidRDefault="66ABE3AB" w:rsidP="00D01B3C">
            <w:pPr>
              <w:spacing w:line="360" w:lineRule="auto"/>
            </w:pPr>
            <w:r w:rsidRPr="66ABE3AB">
              <w:rPr>
                <w:rFonts w:eastAsia="Times New Roman"/>
                <w:sz w:val="26"/>
                <w:szCs w:val="26"/>
              </w:rPr>
              <w:t>user_id</w:t>
            </w:r>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30825261" w14:textId="71F00F9A" w:rsidR="66ABE3AB" w:rsidRDefault="66ABE3AB" w:rsidP="00D01B3C">
            <w:pPr>
              <w:spacing w:line="360" w:lineRule="auto"/>
            </w:pPr>
            <w:r w:rsidRPr="66ABE3AB">
              <w:rPr>
                <w:rFonts w:eastAsia="Times New Roman"/>
                <w:sz w:val="26"/>
                <w:szCs w:val="26"/>
              </w:rPr>
              <w:t>Mã người dùng</w:t>
            </w:r>
          </w:p>
        </w:tc>
        <w:tc>
          <w:tcPr>
            <w:tcW w:w="1710" w:type="dxa"/>
            <w:tcBorders>
              <w:top w:val="single" w:sz="8" w:space="0" w:color="auto"/>
              <w:left w:val="single" w:sz="8" w:space="0" w:color="auto"/>
              <w:bottom w:val="single" w:sz="8" w:space="0" w:color="auto"/>
              <w:right w:val="single" w:sz="8" w:space="0" w:color="auto"/>
            </w:tcBorders>
            <w:tcMar>
              <w:left w:w="108" w:type="dxa"/>
              <w:right w:w="108" w:type="dxa"/>
            </w:tcMar>
          </w:tcPr>
          <w:p w14:paraId="6B039B9C" w14:textId="523104D4" w:rsidR="66ABE3AB" w:rsidRDefault="66ABE3AB" w:rsidP="00D01B3C">
            <w:pPr>
              <w:spacing w:line="360" w:lineRule="auto"/>
            </w:pPr>
            <w:r w:rsidRPr="66ABE3AB">
              <w:rPr>
                <w:rFonts w:eastAsia="Times New Roman"/>
                <w:sz w:val="26"/>
                <w:szCs w:val="26"/>
              </w:rPr>
              <w:t>INT</w:t>
            </w:r>
          </w:p>
        </w:tc>
        <w:tc>
          <w:tcPr>
            <w:tcW w:w="3145" w:type="dxa"/>
            <w:tcBorders>
              <w:top w:val="single" w:sz="8" w:space="0" w:color="auto"/>
              <w:left w:val="single" w:sz="8" w:space="0" w:color="auto"/>
              <w:bottom w:val="single" w:sz="8" w:space="0" w:color="auto"/>
              <w:right w:val="single" w:sz="8" w:space="0" w:color="auto"/>
            </w:tcBorders>
            <w:tcMar>
              <w:left w:w="108" w:type="dxa"/>
              <w:right w:w="108" w:type="dxa"/>
            </w:tcMar>
          </w:tcPr>
          <w:p w14:paraId="31E250E7" w14:textId="7EBA468E" w:rsidR="66ABE3AB" w:rsidRDefault="66ABE3AB" w:rsidP="00D01B3C">
            <w:pPr>
              <w:spacing w:line="360" w:lineRule="auto"/>
            </w:pPr>
            <w:r w:rsidRPr="66ABE3AB">
              <w:rPr>
                <w:rFonts w:eastAsia="Times New Roman"/>
                <w:sz w:val="26"/>
                <w:szCs w:val="26"/>
              </w:rPr>
              <w:t>FK -&gt; users.user_id, NOT NULL</w:t>
            </w:r>
          </w:p>
        </w:tc>
      </w:tr>
      <w:tr w:rsidR="66ABE3AB" w14:paraId="758488F2" w14:textId="77777777" w:rsidTr="66ABE3AB">
        <w:trPr>
          <w:trHeight w:val="300"/>
        </w:trPr>
        <w:tc>
          <w:tcPr>
            <w:tcW w:w="715" w:type="dxa"/>
            <w:tcBorders>
              <w:top w:val="single" w:sz="8" w:space="0" w:color="auto"/>
              <w:left w:val="single" w:sz="8" w:space="0" w:color="auto"/>
              <w:bottom w:val="single" w:sz="8" w:space="0" w:color="auto"/>
              <w:right w:val="single" w:sz="8" w:space="0" w:color="auto"/>
            </w:tcBorders>
            <w:tcMar>
              <w:left w:w="108" w:type="dxa"/>
              <w:right w:w="108" w:type="dxa"/>
            </w:tcMar>
          </w:tcPr>
          <w:p w14:paraId="20F4F9CA" w14:textId="176DC2DE" w:rsidR="66ABE3AB" w:rsidRDefault="66ABE3AB" w:rsidP="00D01B3C">
            <w:pPr>
              <w:spacing w:line="360" w:lineRule="auto"/>
            </w:pPr>
            <w:r w:rsidRPr="66ABE3AB">
              <w:rPr>
                <w:rFonts w:eastAsia="Times New Roman"/>
                <w:sz w:val="26"/>
                <w:szCs w:val="26"/>
              </w:rPr>
              <w:t>3</w:t>
            </w:r>
          </w:p>
        </w:tc>
        <w:tc>
          <w:tcPr>
            <w:tcW w:w="1710" w:type="dxa"/>
            <w:tcBorders>
              <w:top w:val="single" w:sz="8" w:space="0" w:color="auto"/>
              <w:left w:val="single" w:sz="8" w:space="0" w:color="auto"/>
              <w:bottom w:val="single" w:sz="8" w:space="0" w:color="auto"/>
              <w:right w:val="single" w:sz="8" w:space="0" w:color="auto"/>
            </w:tcBorders>
            <w:tcMar>
              <w:left w:w="108" w:type="dxa"/>
              <w:right w:w="108" w:type="dxa"/>
            </w:tcMar>
          </w:tcPr>
          <w:p w14:paraId="2B916585" w14:textId="6D76EE11" w:rsidR="66ABE3AB" w:rsidRDefault="66ABE3AB" w:rsidP="00D01B3C">
            <w:pPr>
              <w:spacing w:line="360" w:lineRule="auto"/>
            </w:pPr>
            <w:r w:rsidRPr="66ABE3AB">
              <w:rPr>
                <w:rFonts w:eastAsia="Times New Roman"/>
                <w:sz w:val="26"/>
                <w:szCs w:val="26"/>
              </w:rPr>
              <w:t>course_id</w:t>
            </w:r>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37C92CE7" w14:textId="6BA1E5AD" w:rsidR="66ABE3AB" w:rsidRDefault="66ABE3AB" w:rsidP="00D01B3C">
            <w:pPr>
              <w:spacing w:line="360" w:lineRule="auto"/>
            </w:pPr>
            <w:r w:rsidRPr="66ABE3AB">
              <w:rPr>
                <w:rFonts w:eastAsia="Times New Roman"/>
                <w:sz w:val="26"/>
                <w:szCs w:val="26"/>
              </w:rPr>
              <w:t>Mã khóa học</w:t>
            </w:r>
          </w:p>
        </w:tc>
        <w:tc>
          <w:tcPr>
            <w:tcW w:w="1710" w:type="dxa"/>
            <w:tcBorders>
              <w:top w:val="single" w:sz="8" w:space="0" w:color="auto"/>
              <w:left w:val="single" w:sz="8" w:space="0" w:color="auto"/>
              <w:bottom w:val="single" w:sz="8" w:space="0" w:color="auto"/>
              <w:right w:val="single" w:sz="8" w:space="0" w:color="auto"/>
            </w:tcBorders>
            <w:tcMar>
              <w:left w:w="108" w:type="dxa"/>
              <w:right w:w="108" w:type="dxa"/>
            </w:tcMar>
          </w:tcPr>
          <w:p w14:paraId="44E55261" w14:textId="7C16EE1D" w:rsidR="66ABE3AB" w:rsidRDefault="66ABE3AB" w:rsidP="00D01B3C">
            <w:pPr>
              <w:spacing w:line="360" w:lineRule="auto"/>
            </w:pPr>
            <w:r w:rsidRPr="66ABE3AB">
              <w:rPr>
                <w:rFonts w:eastAsia="Times New Roman"/>
                <w:sz w:val="26"/>
                <w:szCs w:val="26"/>
              </w:rPr>
              <w:t>INT</w:t>
            </w:r>
          </w:p>
        </w:tc>
        <w:tc>
          <w:tcPr>
            <w:tcW w:w="3145" w:type="dxa"/>
            <w:tcBorders>
              <w:top w:val="single" w:sz="8" w:space="0" w:color="auto"/>
              <w:left w:val="single" w:sz="8" w:space="0" w:color="auto"/>
              <w:bottom w:val="single" w:sz="8" w:space="0" w:color="auto"/>
              <w:right w:val="single" w:sz="8" w:space="0" w:color="auto"/>
            </w:tcBorders>
            <w:tcMar>
              <w:left w:w="108" w:type="dxa"/>
              <w:right w:w="108" w:type="dxa"/>
            </w:tcMar>
          </w:tcPr>
          <w:p w14:paraId="3CABD6FD" w14:textId="069795F5" w:rsidR="66ABE3AB" w:rsidRDefault="66ABE3AB" w:rsidP="00D01B3C">
            <w:pPr>
              <w:spacing w:line="360" w:lineRule="auto"/>
            </w:pPr>
            <w:r w:rsidRPr="66ABE3AB">
              <w:rPr>
                <w:rFonts w:eastAsia="Times New Roman"/>
                <w:sz w:val="26"/>
                <w:szCs w:val="26"/>
              </w:rPr>
              <w:t>FK -&gt; courses.course_id, NOT NULL</w:t>
            </w:r>
          </w:p>
        </w:tc>
      </w:tr>
      <w:tr w:rsidR="66ABE3AB" w14:paraId="45423C06" w14:textId="77777777" w:rsidTr="66ABE3AB">
        <w:trPr>
          <w:trHeight w:val="300"/>
        </w:trPr>
        <w:tc>
          <w:tcPr>
            <w:tcW w:w="715" w:type="dxa"/>
            <w:tcBorders>
              <w:top w:val="single" w:sz="8" w:space="0" w:color="auto"/>
              <w:left w:val="single" w:sz="8" w:space="0" w:color="auto"/>
              <w:bottom w:val="single" w:sz="8" w:space="0" w:color="auto"/>
              <w:right w:val="single" w:sz="8" w:space="0" w:color="auto"/>
            </w:tcBorders>
            <w:tcMar>
              <w:left w:w="108" w:type="dxa"/>
              <w:right w:w="108" w:type="dxa"/>
            </w:tcMar>
          </w:tcPr>
          <w:p w14:paraId="3C87147F" w14:textId="4D69E66B" w:rsidR="66ABE3AB" w:rsidRDefault="66ABE3AB" w:rsidP="00D01B3C">
            <w:pPr>
              <w:spacing w:line="360" w:lineRule="auto"/>
            </w:pPr>
            <w:r w:rsidRPr="66ABE3AB">
              <w:rPr>
                <w:rFonts w:eastAsia="Times New Roman"/>
                <w:sz w:val="26"/>
                <w:szCs w:val="26"/>
              </w:rPr>
              <w:t>4</w:t>
            </w:r>
          </w:p>
        </w:tc>
        <w:tc>
          <w:tcPr>
            <w:tcW w:w="1710" w:type="dxa"/>
            <w:tcBorders>
              <w:top w:val="single" w:sz="8" w:space="0" w:color="auto"/>
              <w:left w:val="single" w:sz="8" w:space="0" w:color="auto"/>
              <w:bottom w:val="single" w:sz="8" w:space="0" w:color="auto"/>
              <w:right w:val="single" w:sz="8" w:space="0" w:color="auto"/>
            </w:tcBorders>
            <w:tcMar>
              <w:left w:w="108" w:type="dxa"/>
              <w:right w:w="108" w:type="dxa"/>
            </w:tcMar>
          </w:tcPr>
          <w:p w14:paraId="26303390" w14:textId="51BE2721" w:rsidR="66ABE3AB" w:rsidRDefault="66ABE3AB" w:rsidP="00D01B3C">
            <w:pPr>
              <w:spacing w:line="360" w:lineRule="auto"/>
            </w:pPr>
            <w:r w:rsidRPr="66ABE3AB">
              <w:rPr>
                <w:rFonts w:eastAsia="Times New Roman"/>
                <w:sz w:val="26"/>
                <w:szCs w:val="26"/>
              </w:rPr>
              <w:t>Status</w:t>
            </w:r>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6BDC14A9" w14:textId="7852C4B2" w:rsidR="66ABE3AB" w:rsidRDefault="66ABE3AB" w:rsidP="00D01B3C">
            <w:pPr>
              <w:spacing w:line="360" w:lineRule="auto"/>
            </w:pPr>
            <w:r w:rsidRPr="66ABE3AB">
              <w:rPr>
                <w:rFonts w:eastAsia="Times New Roman"/>
                <w:sz w:val="26"/>
                <w:szCs w:val="26"/>
              </w:rPr>
              <w:t>Trạng thái</w:t>
            </w:r>
          </w:p>
        </w:tc>
        <w:tc>
          <w:tcPr>
            <w:tcW w:w="1710" w:type="dxa"/>
            <w:tcBorders>
              <w:top w:val="single" w:sz="8" w:space="0" w:color="auto"/>
              <w:left w:val="single" w:sz="8" w:space="0" w:color="auto"/>
              <w:bottom w:val="single" w:sz="8" w:space="0" w:color="auto"/>
              <w:right w:val="single" w:sz="8" w:space="0" w:color="auto"/>
            </w:tcBorders>
            <w:tcMar>
              <w:left w:w="108" w:type="dxa"/>
              <w:right w:w="108" w:type="dxa"/>
            </w:tcMar>
          </w:tcPr>
          <w:p w14:paraId="0A093103" w14:textId="5D598A85" w:rsidR="66ABE3AB" w:rsidRDefault="66ABE3AB" w:rsidP="00D01B3C">
            <w:pPr>
              <w:spacing w:line="360" w:lineRule="auto"/>
            </w:pPr>
            <w:r w:rsidRPr="66ABE3AB">
              <w:rPr>
                <w:rFonts w:eastAsia="Times New Roman"/>
                <w:sz w:val="26"/>
                <w:szCs w:val="26"/>
              </w:rPr>
              <w:t>TEXT</w:t>
            </w:r>
          </w:p>
        </w:tc>
        <w:tc>
          <w:tcPr>
            <w:tcW w:w="3145" w:type="dxa"/>
            <w:tcBorders>
              <w:top w:val="single" w:sz="8" w:space="0" w:color="auto"/>
              <w:left w:val="single" w:sz="8" w:space="0" w:color="auto"/>
              <w:bottom w:val="single" w:sz="8" w:space="0" w:color="auto"/>
              <w:right w:val="single" w:sz="8" w:space="0" w:color="auto"/>
            </w:tcBorders>
            <w:tcMar>
              <w:left w:w="108" w:type="dxa"/>
              <w:right w:w="108" w:type="dxa"/>
            </w:tcMar>
          </w:tcPr>
          <w:p w14:paraId="6B89E42D" w14:textId="088A7557" w:rsidR="66ABE3AB" w:rsidRDefault="66ABE3AB" w:rsidP="00D01B3C">
            <w:pPr>
              <w:spacing w:line="360" w:lineRule="auto"/>
            </w:pPr>
            <w:r w:rsidRPr="66ABE3AB">
              <w:rPr>
                <w:rFonts w:eastAsia="Times New Roman"/>
                <w:sz w:val="26"/>
                <w:szCs w:val="26"/>
              </w:rPr>
              <w:t>DEFAULT 'active'</w:t>
            </w:r>
          </w:p>
        </w:tc>
      </w:tr>
      <w:tr w:rsidR="66ABE3AB" w14:paraId="2696F92D" w14:textId="77777777" w:rsidTr="66ABE3AB">
        <w:trPr>
          <w:trHeight w:val="300"/>
        </w:trPr>
        <w:tc>
          <w:tcPr>
            <w:tcW w:w="715" w:type="dxa"/>
            <w:tcBorders>
              <w:top w:val="single" w:sz="8" w:space="0" w:color="auto"/>
              <w:left w:val="single" w:sz="8" w:space="0" w:color="auto"/>
              <w:bottom w:val="single" w:sz="8" w:space="0" w:color="auto"/>
              <w:right w:val="single" w:sz="8" w:space="0" w:color="auto"/>
            </w:tcBorders>
            <w:tcMar>
              <w:left w:w="108" w:type="dxa"/>
              <w:right w:w="108" w:type="dxa"/>
            </w:tcMar>
          </w:tcPr>
          <w:p w14:paraId="72814FF7" w14:textId="7930DD3A" w:rsidR="66ABE3AB" w:rsidRDefault="66ABE3AB" w:rsidP="00D01B3C">
            <w:pPr>
              <w:spacing w:line="360" w:lineRule="auto"/>
            </w:pPr>
            <w:r w:rsidRPr="66ABE3AB">
              <w:rPr>
                <w:rFonts w:eastAsia="Times New Roman"/>
                <w:sz w:val="26"/>
                <w:szCs w:val="26"/>
              </w:rPr>
              <w:t>5</w:t>
            </w:r>
          </w:p>
        </w:tc>
        <w:tc>
          <w:tcPr>
            <w:tcW w:w="1710" w:type="dxa"/>
            <w:tcBorders>
              <w:top w:val="single" w:sz="8" w:space="0" w:color="auto"/>
              <w:left w:val="single" w:sz="8" w:space="0" w:color="auto"/>
              <w:bottom w:val="single" w:sz="8" w:space="0" w:color="auto"/>
              <w:right w:val="single" w:sz="8" w:space="0" w:color="auto"/>
            </w:tcBorders>
            <w:tcMar>
              <w:left w:w="108" w:type="dxa"/>
              <w:right w:w="108" w:type="dxa"/>
            </w:tcMar>
          </w:tcPr>
          <w:p w14:paraId="2AE7714D" w14:textId="05D22E31" w:rsidR="66ABE3AB" w:rsidRDefault="66ABE3AB" w:rsidP="00D01B3C">
            <w:pPr>
              <w:spacing w:line="360" w:lineRule="auto"/>
            </w:pPr>
            <w:r w:rsidRPr="66ABE3AB">
              <w:rPr>
                <w:rFonts w:eastAsia="Times New Roman"/>
                <w:sz w:val="26"/>
                <w:szCs w:val="26"/>
              </w:rPr>
              <w:t>enrolled_at</w:t>
            </w:r>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67E41D94" w14:textId="7922BF7F" w:rsidR="66ABE3AB" w:rsidRDefault="66ABE3AB" w:rsidP="00D01B3C">
            <w:pPr>
              <w:spacing w:line="360" w:lineRule="auto"/>
            </w:pPr>
            <w:r w:rsidRPr="66ABE3AB">
              <w:rPr>
                <w:rFonts w:eastAsia="Times New Roman"/>
                <w:sz w:val="26"/>
                <w:szCs w:val="26"/>
              </w:rPr>
              <w:t>Ngày đăng ký</w:t>
            </w:r>
          </w:p>
        </w:tc>
        <w:tc>
          <w:tcPr>
            <w:tcW w:w="1710" w:type="dxa"/>
            <w:tcBorders>
              <w:top w:val="single" w:sz="8" w:space="0" w:color="auto"/>
              <w:left w:val="single" w:sz="8" w:space="0" w:color="auto"/>
              <w:bottom w:val="single" w:sz="8" w:space="0" w:color="auto"/>
              <w:right w:val="single" w:sz="8" w:space="0" w:color="auto"/>
            </w:tcBorders>
            <w:tcMar>
              <w:left w:w="108" w:type="dxa"/>
              <w:right w:w="108" w:type="dxa"/>
            </w:tcMar>
          </w:tcPr>
          <w:p w14:paraId="05F9E9E2" w14:textId="1AD9765F" w:rsidR="66ABE3AB" w:rsidRDefault="66ABE3AB" w:rsidP="00D01B3C">
            <w:pPr>
              <w:spacing w:line="360" w:lineRule="auto"/>
            </w:pPr>
            <w:r w:rsidRPr="66ABE3AB">
              <w:rPr>
                <w:rFonts w:eastAsia="Times New Roman"/>
                <w:sz w:val="26"/>
                <w:szCs w:val="26"/>
              </w:rPr>
              <w:t>TIMESTAMP</w:t>
            </w:r>
          </w:p>
        </w:tc>
        <w:tc>
          <w:tcPr>
            <w:tcW w:w="3145" w:type="dxa"/>
            <w:tcBorders>
              <w:top w:val="single" w:sz="8" w:space="0" w:color="auto"/>
              <w:left w:val="single" w:sz="8" w:space="0" w:color="auto"/>
              <w:bottom w:val="single" w:sz="8" w:space="0" w:color="auto"/>
              <w:right w:val="single" w:sz="8" w:space="0" w:color="auto"/>
            </w:tcBorders>
            <w:tcMar>
              <w:left w:w="108" w:type="dxa"/>
              <w:right w:w="108" w:type="dxa"/>
            </w:tcMar>
          </w:tcPr>
          <w:p w14:paraId="43E40A1C" w14:textId="7E27BF25" w:rsidR="66ABE3AB" w:rsidRDefault="66ABE3AB" w:rsidP="00D01B3C">
            <w:pPr>
              <w:spacing w:line="360" w:lineRule="auto"/>
            </w:pPr>
            <w:r w:rsidRPr="66ABE3AB">
              <w:rPr>
                <w:rFonts w:eastAsia="Times New Roman"/>
                <w:sz w:val="26"/>
                <w:szCs w:val="26"/>
              </w:rPr>
              <w:t>DEFAULT CURRENT_TIMESTAMP</w:t>
            </w:r>
          </w:p>
        </w:tc>
      </w:tr>
      <w:tr w:rsidR="66ABE3AB" w14:paraId="79FF6034" w14:textId="77777777" w:rsidTr="66ABE3AB">
        <w:trPr>
          <w:trHeight w:val="300"/>
        </w:trPr>
        <w:tc>
          <w:tcPr>
            <w:tcW w:w="715" w:type="dxa"/>
            <w:tcBorders>
              <w:top w:val="single" w:sz="8" w:space="0" w:color="auto"/>
              <w:left w:val="single" w:sz="8" w:space="0" w:color="auto"/>
              <w:bottom w:val="single" w:sz="8" w:space="0" w:color="auto"/>
              <w:right w:val="single" w:sz="8" w:space="0" w:color="auto"/>
            </w:tcBorders>
            <w:tcMar>
              <w:left w:w="108" w:type="dxa"/>
              <w:right w:w="108" w:type="dxa"/>
            </w:tcMar>
          </w:tcPr>
          <w:p w14:paraId="69FAABF2" w14:textId="74CD5769" w:rsidR="66ABE3AB" w:rsidRDefault="66ABE3AB" w:rsidP="00D01B3C">
            <w:pPr>
              <w:spacing w:line="360" w:lineRule="auto"/>
            </w:pPr>
            <w:r w:rsidRPr="66ABE3AB">
              <w:rPr>
                <w:rFonts w:eastAsia="Times New Roman"/>
                <w:sz w:val="26"/>
                <w:szCs w:val="26"/>
              </w:rPr>
              <w:t>6</w:t>
            </w:r>
          </w:p>
        </w:tc>
        <w:tc>
          <w:tcPr>
            <w:tcW w:w="1710" w:type="dxa"/>
            <w:tcBorders>
              <w:top w:val="single" w:sz="8" w:space="0" w:color="auto"/>
              <w:left w:val="single" w:sz="8" w:space="0" w:color="auto"/>
              <w:bottom w:val="single" w:sz="8" w:space="0" w:color="auto"/>
              <w:right w:val="single" w:sz="8" w:space="0" w:color="auto"/>
            </w:tcBorders>
            <w:tcMar>
              <w:left w:w="108" w:type="dxa"/>
              <w:right w:w="108" w:type="dxa"/>
            </w:tcMar>
          </w:tcPr>
          <w:p w14:paraId="204EA8C9" w14:textId="6AF7FEC7" w:rsidR="66ABE3AB" w:rsidRDefault="66ABE3AB" w:rsidP="00D01B3C">
            <w:pPr>
              <w:spacing w:line="360" w:lineRule="auto"/>
            </w:pPr>
            <w:r w:rsidRPr="66ABE3AB">
              <w:rPr>
                <w:rFonts w:eastAsia="Times New Roman"/>
                <w:sz w:val="26"/>
                <w:szCs w:val="26"/>
              </w:rPr>
              <w:t>completed_at</w:t>
            </w:r>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334C64D1" w14:textId="7C5EC520" w:rsidR="66ABE3AB" w:rsidRDefault="66ABE3AB" w:rsidP="00D01B3C">
            <w:pPr>
              <w:spacing w:line="360" w:lineRule="auto"/>
            </w:pPr>
            <w:r w:rsidRPr="66ABE3AB">
              <w:rPr>
                <w:rFonts w:eastAsia="Times New Roman"/>
                <w:sz w:val="26"/>
                <w:szCs w:val="26"/>
              </w:rPr>
              <w:t>Ngày hoàn thành</w:t>
            </w:r>
          </w:p>
        </w:tc>
        <w:tc>
          <w:tcPr>
            <w:tcW w:w="1710" w:type="dxa"/>
            <w:tcBorders>
              <w:top w:val="single" w:sz="8" w:space="0" w:color="auto"/>
              <w:left w:val="single" w:sz="8" w:space="0" w:color="auto"/>
              <w:bottom w:val="single" w:sz="8" w:space="0" w:color="auto"/>
              <w:right w:val="single" w:sz="8" w:space="0" w:color="auto"/>
            </w:tcBorders>
            <w:tcMar>
              <w:left w:w="108" w:type="dxa"/>
              <w:right w:w="108" w:type="dxa"/>
            </w:tcMar>
          </w:tcPr>
          <w:p w14:paraId="2A00E71A" w14:textId="404F9DAF" w:rsidR="66ABE3AB" w:rsidRDefault="66ABE3AB" w:rsidP="00D01B3C">
            <w:pPr>
              <w:spacing w:line="360" w:lineRule="auto"/>
            </w:pPr>
            <w:r w:rsidRPr="66ABE3AB">
              <w:rPr>
                <w:rFonts w:eastAsia="Times New Roman"/>
                <w:sz w:val="26"/>
                <w:szCs w:val="26"/>
              </w:rPr>
              <w:t>TIMESTAMP</w:t>
            </w:r>
          </w:p>
        </w:tc>
        <w:tc>
          <w:tcPr>
            <w:tcW w:w="3145" w:type="dxa"/>
            <w:tcBorders>
              <w:top w:val="single" w:sz="8" w:space="0" w:color="auto"/>
              <w:left w:val="single" w:sz="8" w:space="0" w:color="auto"/>
              <w:bottom w:val="single" w:sz="8" w:space="0" w:color="auto"/>
              <w:right w:val="single" w:sz="8" w:space="0" w:color="auto"/>
            </w:tcBorders>
            <w:tcMar>
              <w:left w:w="108" w:type="dxa"/>
              <w:right w:w="108" w:type="dxa"/>
            </w:tcMar>
          </w:tcPr>
          <w:p w14:paraId="005F9880" w14:textId="3652A1BE" w:rsidR="66ABE3AB" w:rsidRDefault="66ABE3AB" w:rsidP="00D01B3C">
            <w:pPr>
              <w:spacing w:line="360" w:lineRule="auto"/>
            </w:pPr>
            <w:r w:rsidRPr="66ABE3AB">
              <w:rPr>
                <w:rFonts w:eastAsia="Times New Roman"/>
                <w:sz w:val="26"/>
                <w:szCs w:val="26"/>
              </w:rPr>
              <w:t>NULLABLE</w:t>
            </w:r>
          </w:p>
        </w:tc>
      </w:tr>
    </w:tbl>
    <w:p w14:paraId="70991A0D" w14:textId="302225C1" w:rsidR="37446A99" w:rsidRPr="00B8618F" w:rsidRDefault="3577AEE6" w:rsidP="00D01B3C">
      <w:pPr>
        <w:spacing w:after="0" w:line="360" w:lineRule="auto"/>
      </w:pPr>
      <w:r w:rsidRPr="66ABE3AB">
        <w:rPr>
          <w:rFonts w:eastAsia="Times New Roman"/>
        </w:rPr>
        <w:t xml:space="preserve"> </w:t>
      </w:r>
    </w:p>
    <w:p w14:paraId="5263A9BF" w14:textId="3F913D2C" w:rsidR="37446A99" w:rsidRPr="00B8618F" w:rsidRDefault="3577AEE6" w:rsidP="00D01B3C">
      <w:pPr>
        <w:pStyle w:val="Heading2"/>
      </w:pPr>
      <w:bookmarkStart w:id="99" w:name="_Toc204776778"/>
      <w:r w:rsidRPr="66ABE3AB">
        <w:rPr>
          <w:rFonts w:eastAsia="Times New Roman"/>
        </w:rPr>
        <w:t>4.4.5. Bảng Modules</w:t>
      </w:r>
      <w:bookmarkEnd w:id="99"/>
    </w:p>
    <w:tbl>
      <w:tblPr>
        <w:tblStyle w:val="TableGrid"/>
        <w:tblW w:w="0" w:type="auto"/>
        <w:tblLayout w:type="fixed"/>
        <w:tblLook w:val="04A0" w:firstRow="1" w:lastRow="0" w:firstColumn="1" w:lastColumn="0" w:noHBand="0" w:noVBand="1"/>
      </w:tblPr>
      <w:tblGrid>
        <w:gridCol w:w="708"/>
        <w:gridCol w:w="1689"/>
        <w:gridCol w:w="1918"/>
        <w:gridCol w:w="2160"/>
        <w:gridCol w:w="2875"/>
      </w:tblGrid>
      <w:tr w:rsidR="66ABE3AB" w14:paraId="665CBA84" w14:textId="77777777" w:rsidTr="66ABE3AB">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45B0FC1A" w14:textId="0CE8D939" w:rsidR="66ABE3AB" w:rsidRDefault="66ABE3AB" w:rsidP="00D01B3C">
            <w:pPr>
              <w:spacing w:line="360" w:lineRule="auto"/>
            </w:pPr>
            <w:r w:rsidRPr="66ABE3AB">
              <w:rPr>
                <w:rFonts w:eastAsia="Times New Roman"/>
                <w:sz w:val="26"/>
                <w:szCs w:val="26"/>
              </w:rPr>
              <w:t>STT</w:t>
            </w:r>
          </w:p>
        </w:tc>
        <w:tc>
          <w:tcPr>
            <w:tcW w:w="1689" w:type="dxa"/>
            <w:tcBorders>
              <w:top w:val="single" w:sz="8" w:space="0" w:color="auto"/>
              <w:left w:val="single" w:sz="8" w:space="0" w:color="auto"/>
              <w:bottom w:val="single" w:sz="8" w:space="0" w:color="auto"/>
              <w:right w:val="single" w:sz="8" w:space="0" w:color="auto"/>
            </w:tcBorders>
            <w:tcMar>
              <w:left w:w="108" w:type="dxa"/>
              <w:right w:w="108" w:type="dxa"/>
            </w:tcMar>
          </w:tcPr>
          <w:p w14:paraId="54D0683F" w14:textId="25D654C1" w:rsidR="66ABE3AB" w:rsidRDefault="66ABE3AB" w:rsidP="00D01B3C">
            <w:pPr>
              <w:spacing w:line="360" w:lineRule="auto"/>
            </w:pPr>
            <w:r w:rsidRPr="66ABE3AB">
              <w:rPr>
                <w:rFonts w:eastAsia="Times New Roman"/>
                <w:sz w:val="26"/>
                <w:szCs w:val="26"/>
              </w:rPr>
              <w:t>Thuộc tính</w:t>
            </w:r>
          </w:p>
        </w:tc>
        <w:tc>
          <w:tcPr>
            <w:tcW w:w="1918" w:type="dxa"/>
            <w:tcBorders>
              <w:top w:val="single" w:sz="8" w:space="0" w:color="auto"/>
              <w:left w:val="single" w:sz="8" w:space="0" w:color="auto"/>
              <w:bottom w:val="single" w:sz="8" w:space="0" w:color="auto"/>
              <w:right w:val="single" w:sz="8" w:space="0" w:color="auto"/>
            </w:tcBorders>
            <w:tcMar>
              <w:left w:w="108" w:type="dxa"/>
              <w:right w:w="108" w:type="dxa"/>
            </w:tcMar>
          </w:tcPr>
          <w:p w14:paraId="427C1D28" w14:textId="3119127E" w:rsidR="66ABE3AB" w:rsidRDefault="66ABE3AB" w:rsidP="00D01B3C">
            <w:pPr>
              <w:spacing w:line="360" w:lineRule="auto"/>
            </w:pPr>
            <w:r w:rsidRPr="66ABE3AB">
              <w:rPr>
                <w:rFonts w:eastAsia="Times New Roman"/>
                <w:sz w:val="26"/>
                <w:szCs w:val="26"/>
              </w:rPr>
              <w:t>Mô Tả</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730F0E80" w14:textId="26E327DB" w:rsidR="66ABE3AB" w:rsidRDefault="66ABE3AB" w:rsidP="00D01B3C">
            <w:pPr>
              <w:spacing w:line="360" w:lineRule="auto"/>
            </w:pPr>
            <w:r w:rsidRPr="66ABE3AB">
              <w:rPr>
                <w:rFonts w:eastAsia="Times New Roman"/>
                <w:sz w:val="26"/>
                <w:szCs w:val="26"/>
              </w:rPr>
              <w:t>Kiểu Dữ liệu</w:t>
            </w:r>
          </w:p>
        </w:tc>
        <w:tc>
          <w:tcPr>
            <w:tcW w:w="2875" w:type="dxa"/>
            <w:tcBorders>
              <w:top w:val="single" w:sz="8" w:space="0" w:color="auto"/>
              <w:left w:val="single" w:sz="8" w:space="0" w:color="auto"/>
              <w:bottom w:val="single" w:sz="8" w:space="0" w:color="auto"/>
              <w:right w:val="single" w:sz="8" w:space="0" w:color="auto"/>
            </w:tcBorders>
            <w:tcMar>
              <w:left w:w="108" w:type="dxa"/>
              <w:right w:w="108" w:type="dxa"/>
            </w:tcMar>
          </w:tcPr>
          <w:p w14:paraId="3AFF8BB6" w14:textId="2A875138" w:rsidR="66ABE3AB" w:rsidRDefault="66ABE3AB" w:rsidP="00D01B3C">
            <w:pPr>
              <w:spacing w:line="360" w:lineRule="auto"/>
            </w:pPr>
            <w:r w:rsidRPr="66ABE3AB">
              <w:rPr>
                <w:rFonts w:eastAsia="Times New Roman"/>
                <w:sz w:val="26"/>
                <w:szCs w:val="26"/>
              </w:rPr>
              <w:t>Điều kiện ràng buộc</w:t>
            </w:r>
          </w:p>
        </w:tc>
      </w:tr>
      <w:tr w:rsidR="66ABE3AB" w14:paraId="5793731D" w14:textId="77777777" w:rsidTr="66ABE3AB">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6B0DF0C6" w14:textId="43FDBA45" w:rsidR="66ABE3AB" w:rsidRDefault="66ABE3AB" w:rsidP="00D01B3C">
            <w:pPr>
              <w:spacing w:line="360" w:lineRule="auto"/>
            </w:pPr>
            <w:r w:rsidRPr="66ABE3AB">
              <w:rPr>
                <w:rFonts w:eastAsia="Times New Roman"/>
                <w:sz w:val="26"/>
                <w:szCs w:val="26"/>
              </w:rPr>
              <w:t>1</w:t>
            </w:r>
          </w:p>
        </w:tc>
        <w:tc>
          <w:tcPr>
            <w:tcW w:w="1689" w:type="dxa"/>
            <w:tcBorders>
              <w:top w:val="single" w:sz="8" w:space="0" w:color="auto"/>
              <w:left w:val="single" w:sz="8" w:space="0" w:color="auto"/>
              <w:bottom w:val="single" w:sz="8" w:space="0" w:color="auto"/>
              <w:right w:val="single" w:sz="8" w:space="0" w:color="auto"/>
            </w:tcBorders>
            <w:tcMar>
              <w:left w:w="108" w:type="dxa"/>
              <w:right w:w="108" w:type="dxa"/>
            </w:tcMar>
          </w:tcPr>
          <w:p w14:paraId="77AB4DE0" w14:textId="3174FA13" w:rsidR="66ABE3AB" w:rsidRDefault="66ABE3AB" w:rsidP="00D01B3C">
            <w:pPr>
              <w:spacing w:line="360" w:lineRule="auto"/>
            </w:pPr>
            <w:r w:rsidRPr="66ABE3AB">
              <w:rPr>
                <w:rFonts w:eastAsia="Times New Roman"/>
                <w:sz w:val="26"/>
                <w:szCs w:val="26"/>
              </w:rPr>
              <w:t>module_id</w:t>
            </w:r>
          </w:p>
        </w:tc>
        <w:tc>
          <w:tcPr>
            <w:tcW w:w="1918" w:type="dxa"/>
            <w:tcBorders>
              <w:top w:val="single" w:sz="8" w:space="0" w:color="auto"/>
              <w:left w:val="single" w:sz="8" w:space="0" w:color="auto"/>
              <w:bottom w:val="single" w:sz="8" w:space="0" w:color="auto"/>
              <w:right w:val="single" w:sz="8" w:space="0" w:color="auto"/>
            </w:tcBorders>
            <w:tcMar>
              <w:left w:w="108" w:type="dxa"/>
              <w:right w:w="108" w:type="dxa"/>
            </w:tcMar>
          </w:tcPr>
          <w:p w14:paraId="6EB8802C" w14:textId="36DD7CC0" w:rsidR="66ABE3AB" w:rsidRDefault="66ABE3AB" w:rsidP="00D01B3C">
            <w:pPr>
              <w:spacing w:line="360" w:lineRule="auto"/>
            </w:pPr>
            <w:r w:rsidRPr="66ABE3AB">
              <w:rPr>
                <w:rFonts w:eastAsia="Times New Roman"/>
                <w:sz w:val="26"/>
                <w:szCs w:val="26"/>
              </w:rPr>
              <w:t>Mã module (PK)</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6461504F" w14:textId="6D188786" w:rsidR="66ABE3AB" w:rsidRDefault="66ABE3AB" w:rsidP="00D01B3C">
            <w:pPr>
              <w:spacing w:line="360" w:lineRule="auto"/>
            </w:pPr>
            <w:r w:rsidRPr="66ABE3AB">
              <w:rPr>
                <w:rFonts w:eastAsia="Times New Roman"/>
                <w:sz w:val="26"/>
                <w:szCs w:val="26"/>
              </w:rPr>
              <w:t>INT</w:t>
            </w:r>
          </w:p>
        </w:tc>
        <w:tc>
          <w:tcPr>
            <w:tcW w:w="2875" w:type="dxa"/>
            <w:tcBorders>
              <w:top w:val="single" w:sz="8" w:space="0" w:color="auto"/>
              <w:left w:val="single" w:sz="8" w:space="0" w:color="auto"/>
              <w:bottom w:val="single" w:sz="8" w:space="0" w:color="auto"/>
              <w:right w:val="single" w:sz="8" w:space="0" w:color="auto"/>
            </w:tcBorders>
            <w:tcMar>
              <w:left w:w="108" w:type="dxa"/>
              <w:right w:w="108" w:type="dxa"/>
            </w:tcMar>
          </w:tcPr>
          <w:p w14:paraId="4D5B0747" w14:textId="67E74366" w:rsidR="66ABE3AB" w:rsidRDefault="66ABE3AB" w:rsidP="00D01B3C">
            <w:pPr>
              <w:spacing w:line="360" w:lineRule="auto"/>
            </w:pPr>
            <w:r w:rsidRPr="66ABE3AB">
              <w:rPr>
                <w:rFonts w:eastAsia="Times New Roman"/>
                <w:sz w:val="26"/>
                <w:szCs w:val="26"/>
              </w:rPr>
              <w:t>AUTO_INCREMENT, PK, NOT NULL</w:t>
            </w:r>
          </w:p>
        </w:tc>
      </w:tr>
      <w:tr w:rsidR="66ABE3AB" w14:paraId="7A7FF797" w14:textId="77777777" w:rsidTr="66ABE3AB">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5691AEB4" w14:textId="2CBA1922" w:rsidR="66ABE3AB" w:rsidRDefault="66ABE3AB" w:rsidP="00D01B3C">
            <w:pPr>
              <w:spacing w:line="360" w:lineRule="auto"/>
            </w:pPr>
            <w:r w:rsidRPr="66ABE3AB">
              <w:rPr>
                <w:rFonts w:eastAsia="Times New Roman"/>
                <w:sz w:val="26"/>
                <w:szCs w:val="26"/>
              </w:rPr>
              <w:t>2</w:t>
            </w:r>
          </w:p>
        </w:tc>
        <w:tc>
          <w:tcPr>
            <w:tcW w:w="1689" w:type="dxa"/>
            <w:tcBorders>
              <w:top w:val="single" w:sz="8" w:space="0" w:color="auto"/>
              <w:left w:val="single" w:sz="8" w:space="0" w:color="auto"/>
              <w:bottom w:val="single" w:sz="8" w:space="0" w:color="auto"/>
              <w:right w:val="single" w:sz="8" w:space="0" w:color="auto"/>
            </w:tcBorders>
            <w:tcMar>
              <w:left w:w="108" w:type="dxa"/>
              <w:right w:w="108" w:type="dxa"/>
            </w:tcMar>
          </w:tcPr>
          <w:p w14:paraId="7B90A699" w14:textId="39D9A596" w:rsidR="66ABE3AB" w:rsidRDefault="66ABE3AB" w:rsidP="00D01B3C">
            <w:pPr>
              <w:spacing w:line="360" w:lineRule="auto"/>
            </w:pPr>
            <w:r w:rsidRPr="66ABE3AB">
              <w:rPr>
                <w:rFonts w:eastAsia="Times New Roman"/>
                <w:sz w:val="26"/>
                <w:szCs w:val="26"/>
              </w:rPr>
              <w:t>course_id</w:t>
            </w:r>
          </w:p>
        </w:tc>
        <w:tc>
          <w:tcPr>
            <w:tcW w:w="1918" w:type="dxa"/>
            <w:tcBorders>
              <w:top w:val="single" w:sz="8" w:space="0" w:color="auto"/>
              <w:left w:val="single" w:sz="8" w:space="0" w:color="auto"/>
              <w:bottom w:val="single" w:sz="8" w:space="0" w:color="auto"/>
              <w:right w:val="single" w:sz="8" w:space="0" w:color="auto"/>
            </w:tcBorders>
            <w:tcMar>
              <w:left w:w="108" w:type="dxa"/>
              <w:right w:w="108" w:type="dxa"/>
            </w:tcMar>
          </w:tcPr>
          <w:p w14:paraId="667221D3" w14:textId="29B39BB1" w:rsidR="66ABE3AB" w:rsidRDefault="66ABE3AB" w:rsidP="00D01B3C">
            <w:pPr>
              <w:spacing w:line="360" w:lineRule="auto"/>
            </w:pPr>
            <w:r w:rsidRPr="66ABE3AB">
              <w:rPr>
                <w:rFonts w:eastAsia="Times New Roman"/>
                <w:sz w:val="26"/>
                <w:szCs w:val="26"/>
              </w:rPr>
              <w:t>Mã khóa học</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702BEB6D" w14:textId="3C174B1B" w:rsidR="66ABE3AB" w:rsidRDefault="66ABE3AB" w:rsidP="00D01B3C">
            <w:pPr>
              <w:spacing w:line="360" w:lineRule="auto"/>
            </w:pPr>
            <w:r w:rsidRPr="66ABE3AB">
              <w:rPr>
                <w:rFonts w:eastAsia="Times New Roman"/>
                <w:sz w:val="26"/>
                <w:szCs w:val="26"/>
              </w:rPr>
              <w:t>INT</w:t>
            </w:r>
          </w:p>
        </w:tc>
        <w:tc>
          <w:tcPr>
            <w:tcW w:w="2875" w:type="dxa"/>
            <w:tcBorders>
              <w:top w:val="single" w:sz="8" w:space="0" w:color="auto"/>
              <w:left w:val="single" w:sz="8" w:space="0" w:color="auto"/>
              <w:bottom w:val="single" w:sz="8" w:space="0" w:color="auto"/>
              <w:right w:val="single" w:sz="8" w:space="0" w:color="auto"/>
            </w:tcBorders>
            <w:tcMar>
              <w:left w:w="108" w:type="dxa"/>
              <w:right w:w="108" w:type="dxa"/>
            </w:tcMar>
          </w:tcPr>
          <w:p w14:paraId="36E6CBB7" w14:textId="5D21BC5B" w:rsidR="66ABE3AB" w:rsidRDefault="66ABE3AB" w:rsidP="00D01B3C">
            <w:pPr>
              <w:spacing w:line="360" w:lineRule="auto"/>
            </w:pPr>
            <w:r w:rsidRPr="66ABE3AB">
              <w:rPr>
                <w:rFonts w:eastAsia="Times New Roman"/>
                <w:sz w:val="26"/>
                <w:szCs w:val="26"/>
              </w:rPr>
              <w:t>FK -&gt; courses.course_id, NOT NULL</w:t>
            </w:r>
          </w:p>
        </w:tc>
      </w:tr>
      <w:tr w:rsidR="66ABE3AB" w14:paraId="5CBFCAE2" w14:textId="77777777" w:rsidTr="66ABE3AB">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027A9F5C" w14:textId="03EB2369" w:rsidR="66ABE3AB" w:rsidRDefault="66ABE3AB" w:rsidP="00D01B3C">
            <w:pPr>
              <w:spacing w:line="360" w:lineRule="auto"/>
            </w:pPr>
            <w:r w:rsidRPr="66ABE3AB">
              <w:rPr>
                <w:rFonts w:eastAsia="Times New Roman"/>
                <w:sz w:val="26"/>
                <w:szCs w:val="26"/>
              </w:rPr>
              <w:t>3</w:t>
            </w:r>
          </w:p>
        </w:tc>
        <w:tc>
          <w:tcPr>
            <w:tcW w:w="1689" w:type="dxa"/>
            <w:tcBorders>
              <w:top w:val="single" w:sz="8" w:space="0" w:color="auto"/>
              <w:left w:val="single" w:sz="8" w:space="0" w:color="auto"/>
              <w:bottom w:val="single" w:sz="8" w:space="0" w:color="auto"/>
              <w:right w:val="single" w:sz="8" w:space="0" w:color="auto"/>
            </w:tcBorders>
            <w:tcMar>
              <w:left w:w="108" w:type="dxa"/>
              <w:right w:w="108" w:type="dxa"/>
            </w:tcMar>
          </w:tcPr>
          <w:p w14:paraId="0F368425" w14:textId="1515D3B4" w:rsidR="66ABE3AB" w:rsidRDefault="66ABE3AB" w:rsidP="00D01B3C">
            <w:pPr>
              <w:spacing w:line="360" w:lineRule="auto"/>
            </w:pPr>
            <w:r w:rsidRPr="66ABE3AB">
              <w:rPr>
                <w:rFonts w:eastAsia="Times New Roman"/>
                <w:sz w:val="26"/>
                <w:szCs w:val="26"/>
              </w:rPr>
              <w:t>Title</w:t>
            </w:r>
          </w:p>
        </w:tc>
        <w:tc>
          <w:tcPr>
            <w:tcW w:w="1918" w:type="dxa"/>
            <w:tcBorders>
              <w:top w:val="single" w:sz="8" w:space="0" w:color="auto"/>
              <w:left w:val="single" w:sz="8" w:space="0" w:color="auto"/>
              <w:bottom w:val="single" w:sz="8" w:space="0" w:color="auto"/>
              <w:right w:val="single" w:sz="8" w:space="0" w:color="auto"/>
            </w:tcBorders>
            <w:tcMar>
              <w:left w:w="108" w:type="dxa"/>
              <w:right w:w="108" w:type="dxa"/>
            </w:tcMar>
          </w:tcPr>
          <w:p w14:paraId="263072A6" w14:textId="6DCAD5FA" w:rsidR="66ABE3AB" w:rsidRDefault="66ABE3AB" w:rsidP="00D01B3C">
            <w:pPr>
              <w:spacing w:line="360" w:lineRule="auto"/>
            </w:pPr>
            <w:r w:rsidRPr="66ABE3AB">
              <w:rPr>
                <w:rFonts w:eastAsia="Times New Roman"/>
                <w:sz w:val="26"/>
                <w:szCs w:val="26"/>
              </w:rPr>
              <w:t>Tiêu đề module</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199EB8CB" w14:textId="6E1B6944" w:rsidR="66ABE3AB" w:rsidRDefault="66ABE3AB" w:rsidP="00D01B3C">
            <w:pPr>
              <w:spacing w:line="360" w:lineRule="auto"/>
            </w:pPr>
            <w:r w:rsidRPr="66ABE3AB">
              <w:rPr>
                <w:rFonts w:eastAsia="Times New Roman"/>
                <w:sz w:val="26"/>
                <w:szCs w:val="26"/>
              </w:rPr>
              <w:t>VARCHAR(255)</w:t>
            </w:r>
          </w:p>
        </w:tc>
        <w:tc>
          <w:tcPr>
            <w:tcW w:w="2875" w:type="dxa"/>
            <w:tcBorders>
              <w:top w:val="single" w:sz="8" w:space="0" w:color="auto"/>
              <w:left w:val="single" w:sz="8" w:space="0" w:color="auto"/>
              <w:bottom w:val="single" w:sz="8" w:space="0" w:color="auto"/>
              <w:right w:val="single" w:sz="8" w:space="0" w:color="auto"/>
            </w:tcBorders>
            <w:tcMar>
              <w:left w:w="108" w:type="dxa"/>
              <w:right w:w="108" w:type="dxa"/>
            </w:tcMar>
          </w:tcPr>
          <w:p w14:paraId="615138E3" w14:textId="37E5C8F8" w:rsidR="66ABE3AB" w:rsidRDefault="66ABE3AB" w:rsidP="00D01B3C">
            <w:pPr>
              <w:spacing w:line="360" w:lineRule="auto"/>
            </w:pPr>
            <w:r w:rsidRPr="66ABE3AB">
              <w:rPr>
                <w:rFonts w:eastAsia="Times New Roman"/>
                <w:sz w:val="26"/>
                <w:szCs w:val="26"/>
              </w:rPr>
              <w:t>NOT NULL</w:t>
            </w:r>
          </w:p>
        </w:tc>
      </w:tr>
      <w:tr w:rsidR="66ABE3AB" w14:paraId="6872899D" w14:textId="77777777" w:rsidTr="66ABE3AB">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5A1E08CC" w14:textId="53BA83E4" w:rsidR="66ABE3AB" w:rsidRDefault="66ABE3AB" w:rsidP="00D01B3C">
            <w:pPr>
              <w:spacing w:line="360" w:lineRule="auto"/>
            </w:pPr>
            <w:r w:rsidRPr="66ABE3AB">
              <w:rPr>
                <w:rFonts w:eastAsia="Times New Roman"/>
                <w:sz w:val="26"/>
                <w:szCs w:val="26"/>
              </w:rPr>
              <w:t>4</w:t>
            </w:r>
          </w:p>
        </w:tc>
        <w:tc>
          <w:tcPr>
            <w:tcW w:w="1689" w:type="dxa"/>
            <w:tcBorders>
              <w:top w:val="single" w:sz="8" w:space="0" w:color="auto"/>
              <w:left w:val="single" w:sz="8" w:space="0" w:color="auto"/>
              <w:bottom w:val="single" w:sz="8" w:space="0" w:color="auto"/>
              <w:right w:val="single" w:sz="8" w:space="0" w:color="auto"/>
            </w:tcBorders>
            <w:tcMar>
              <w:left w:w="108" w:type="dxa"/>
              <w:right w:w="108" w:type="dxa"/>
            </w:tcMar>
          </w:tcPr>
          <w:p w14:paraId="21D345C3" w14:textId="24156DCC" w:rsidR="66ABE3AB" w:rsidRDefault="66ABE3AB" w:rsidP="00D01B3C">
            <w:pPr>
              <w:spacing w:line="360" w:lineRule="auto"/>
            </w:pPr>
            <w:r w:rsidRPr="66ABE3AB">
              <w:rPr>
                <w:rFonts w:eastAsia="Times New Roman"/>
                <w:sz w:val="26"/>
                <w:szCs w:val="26"/>
              </w:rPr>
              <w:t>Description</w:t>
            </w:r>
          </w:p>
        </w:tc>
        <w:tc>
          <w:tcPr>
            <w:tcW w:w="1918" w:type="dxa"/>
            <w:tcBorders>
              <w:top w:val="single" w:sz="8" w:space="0" w:color="auto"/>
              <w:left w:val="single" w:sz="8" w:space="0" w:color="auto"/>
              <w:bottom w:val="single" w:sz="8" w:space="0" w:color="auto"/>
              <w:right w:val="single" w:sz="8" w:space="0" w:color="auto"/>
            </w:tcBorders>
            <w:tcMar>
              <w:left w:w="108" w:type="dxa"/>
              <w:right w:w="108" w:type="dxa"/>
            </w:tcMar>
          </w:tcPr>
          <w:p w14:paraId="774BBE19" w14:textId="22287A3A" w:rsidR="66ABE3AB" w:rsidRDefault="66ABE3AB" w:rsidP="00D01B3C">
            <w:pPr>
              <w:spacing w:line="360" w:lineRule="auto"/>
            </w:pPr>
            <w:r w:rsidRPr="66ABE3AB">
              <w:rPr>
                <w:rFonts w:eastAsia="Times New Roman"/>
                <w:sz w:val="26"/>
                <w:szCs w:val="26"/>
              </w:rPr>
              <w:t>Mô tả</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2EE4D2BB" w14:textId="7DEF0CAB" w:rsidR="66ABE3AB" w:rsidRDefault="66ABE3AB" w:rsidP="00D01B3C">
            <w:pPr>
              <w:spacing w:line="360" w:lineRule="auto"/>
            </w:pPr>
            <w:r w:rsidRPr="66ABE3AB">
              <w:rPr>
                <w:rFonts w:eastAsia="Times New Roman"/>
                <w:sz w:val="26"/>
                <w:szCs w:val="26"/>
              </w:rPr>
              <w:t>TEXT</w:t>
            </w:r>
          </w:p>
        </w:tc>
        <w:tc>
          <w:tcPr>
            <w:tcW w:w="2875" w:type="dxa"/>
            <w:tcBorders>
              <w:top w:val="single" w:sz="8" w:space="0" w:color="auto"/>
              <w:left w:val="single" w:sz="8" w:space="0" w:color="auto"/>
              <w:bottom w:val="single" w:sz="8" w:space="0" w:color="auto"/>
              <w:right w:val="single" w:sz="8" w:space="0" w:color="auto"/>
            </w:tcBorders>
            <w:tcMar>
              <w:left w:w="108" w:type="dxa"/>
              <w:right w:w="108" w:type="dxa"/>
            </w:tcMar>
          </w:tcPr>
          <w:p w14:paraId="2B49199E" w14:textId="48917E18" w:rsidR="66ABE3AB" w:rsidRDefault="66ABE3AB" w:rsidP="00D01B3C">
            <w:pPr>
              <w:spacing w:line="360" w:lineRule="auto"/>
            </w:pPr>
            <w:r w:rsidRPr="66ABE3AB">
              <w:rPr>
                <w:rFonts w:eastAsia="Times New Roman"/>
                <w:sz w:val="26"/>
                <w:szCs w:val="26"/>
              </w:rPr>
              <w:t>NULLABLE</w:t>
            </w:r>
          </w:p>
        </w:tc>
      </w:tr>
      <w:tr w:rsidR="66ABE3AB" w14:paraId="4DC237F2" w14:textId="77777777" w:rsidTr="66ABE3AB">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1F296007" w14:textId="2ED564A6" w:rsidR="66ABE3AB" w:rsidRDefault="66ABE3AB" w:rsidP="00D01B3C">
            <w:pPr>
              <w:spacing w:line="360" w:lineRule="auto"/>
            </w:pPr>
            <w:r w:rsidRPr="66ABE3AB">
              <w:rPr>
                <w:rFonts w:eastAsia="Times New Roman"/>
                <w:sz w:val="26"/>
                <w:szCs w:val="26"/>
              </w:rPr>
              <w:t>5</w:t>
            </w:r>
          </w:p>
        </w:tc>
        <w:tc>
          <w:tcPr>
            <w:tcW w:w="1689" w:type="dxa"/>
            <w:tcBorders>
              <w:top w:val="single" w:sz="8" w:space="0" w:color="auto"/>
              <w:left w:val="single" w:sz="8" w:space="0" w:color="auto"/>
              <w:bottom w:val="single" w:sz="8" w:space="0" w:color="auto"/>
              <w:right w:val="single" w:sz="8" w:space="0" w:color="auto"/>
            </w:tcBorders>
            <w:tcMar>
              <w:left w:w="108" w:type="dxa"/>
              <w:right w:w="108" w:type="dxa"/>
            </w:tcMar>
          </w:tcPr>
          <w:p w14:paraId="4D6E9FF2" w14:textId="5774E00E" w:rsidR="66ABE3AB" w:rsidRDefault="66ABE3AB" w:rsidP="00D01B3C">
            <w:pPr>
              <w:spacing w:line="360" w:lineRule="auto"/>
            </w:pPr>
            <w:r w:rsidRPr="66ABE3AB">
              <w:rPr>
                <w:rFonts w:eastAsia="Times New Roman"/>
                <w:sz w:val="26"/>
                <w:szCs w:val="26"/>
              </w:rPr>
              <w:t>order_number</w:t>
            </w:r>
          </w:p>
        </w:tc>
        <w:tc>
          <w:tcPr>
            <w:tcW w:w="1918" w:type="dxa"/>
            <w:tcBorders>
              <w:top w:val="single" w:sz="8" w:space="0" w:color="auto"/>
              <w:left w:val="single" w:sz="8" w:space="0" w:color="auto"/>
              <w:bottom w:val="single" w:sz="8" w:space="0" w:color="auto"/>
              <w:right w:val="single" w:sz="8" w:space="0" w:color="auto"/>
            </w:tcBorders>
            <w:tcMar>
              <w:left w:w="108" w:type="dxa"/>
              <w:right w:w="108" w:type="dxa"/>
            </w:tcMar>
          </w:tcPr>
          <w:p w14:paraId="0D92C85B" w14:textId="1D9052F8" w:rsidR="66ABE3AB" w:rsidRDefault="66ABE3AB" w:rsidP="00D01B3C">
            <w:pPr>
              <w:spacing w:line="360" w:lineRule="auto"/>
            </w:pPr>
            <w:r w:rsidRPr="66ABE3AB">
              <w:rPr>
                <w:rFonts w:eastAsia="Times New Roman"/>
                <w:sz w:val="26"/>
                <w:szCs w:val="26"/>
              </w:rPr>
              <w:t>Thứ tự module</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79B61221" w14:textId="17686050" w:rsidR="66ABE3AB" w:rsidRDefault="66ABE3AB" w:rsidP="00D01B3C">
            <w:pPr>
              <w:spacing w:line="360" w:lineRule="auto"/>
            </w:pPr>
            <w:r w:rsidRPr="66ABE3AB">
              <w:rPr>
                <w:rFonts w:eastAsia="Times New Roman"/>
                <w:sz w:val="26"/>
                <w:szCs w:val="26"/>
              </w:rPr>
              <w:t>INT</w:t>
            </w:r>
          </w:p>
        </w:tc>
        <w:tc>
          <w:tcPr>
            <w:tcW w:w="2875" w:type="dxa"/>
            <w:tcBorders>
              <w:top w:val="single" w:sz="8" w:space="0" w:color="auto"/>
              <w:left w:val="single" w:sz="8" w:space="0" w:color="auto"/>
              <w:bottom w:val="single" w:sz="8" w:space="0" w:color="auto"/>
              <w:right w:val="single" w:sz="8" w:space="0" w:color="auto"/>
            </w:tcBorders>
            <w:tcMar>
              <w:left w:w="108" w:type="dxa"/>
              <w:right w:w="108" w:type="dxa"/>
            </w:tcMar>
          </w:tcPr>
          <w:p w14:paraId="7FCC890A" w14:textId="2C8E7204" w:rsidR="66ABE3AB" w:rsidRDefault="66ABE3AB" w:rsidP="00D01B3C">
            <w:pPr>
              <w:spacing w:line="360" w:lineRule="auto"/>
            </w:pPr>
            <w:r w:rsidRPr="66ABE3AB">
              <w:rPr>
                <w:rFonts w:eastAsia="Times New Roman"/>
                <w:sz w:val="26"/>
                <w:szCs w:val="26"/>
              </w:rPr>
              <w:t>NOT NULL</w:t>
            </w:r>
          </w:p>
        </w:tc>
      </w:tr>
    </w:tbl>
    <w:p w14:paraId="6E478042" w14:textId="022DA987" w:rsidR="37446A99" w:rsidRPr="00B8618F" w:rsidRDefault="3577AEE6" w:rsidP="00D01B3C">
      <w:pPr>
        <w:spacing w:after="0" w:line="360" w:lineRule="auto"/>
      </w:pPr>
      <w:r w:rsidRPr="66ABE3AB">
        <w:rPr>
          <w:rFonts w:eastAsia="Times New Roman"/>
        </w:rPr>
        <w:t xml:space="preserve"> </w:t>
      </w:r>
    </w:p>
    <w:p w14:paraId="50ECEDB6" w14:textId="7D0C973A" w:rsidR="37446A99" w:rsidRPr="00B8618F" w:rsidRDefault="3577AEE6" w:rsidP="00D01B3C">
      <w:pPr>
        <w:pStyle w:val="Heading2"/>
      </w:pPr>
      <w:bookmarkStart w:id="100" w:name="_Toc204776779"/>
      <w:r w:rsidRPr="66ABE3AB">
        <w:rPr>
          <w:rFonts w:eastAsia="Times New Roman"/>
        </w:rPr>
        <w:t>4.4.6. Bảng Contents</w:t>
      </w:r>
      <w:bookmarkEnd w:id="100"/>
    </w:p>
    <w:tbl>
      <w:tblPr>
        <w:tblStyle w:val="TableGrid"/>
        <w:tblW w:w="0" w:type="auto"/>
        <w:tblLayout w:type="fixed"/>
        <w:tblLook w:val="04A0" w:firstRow="1" w:lastRow="0" w:firstColumn="1" w:lastColumn="0" w:noHBand="0" w:noVBand="1"/>
      </w:tblPr>
      <w:tblGrid>
        <w:gridCol w:w="715"/>
        <w:gridCol w:w="1710"/>
        <w:gridCol w:w="2160"/>
        <w:gridCol w:w="1980"/>
        <w:gridCol w:w="2785"/>
      </w:tblGrid>
      <w:tr w:rsidR="66ABE3AB" w14:paraId="537EF828" w14:textId="77777777" w:rsidTr="66ABE3AB">
        <w:trPr>
          <w:trHeight w:val="300"/>
        </w:trPr>
        <w:tc>
          <w:tcPr>
            <w:tcW w:w="715" w:type="dxa"/>
            <w:tcBorders>
              <w:top w:val="single" w:sz="8" w:space="0" w:color="auto"/>
              <w:left w:val="single" w:sz="8" w:space="0" w:color="auto"/>
              <w:bottom w:val="single" w:sz="8" w:space="0" w:color="auto"/>
              <w:right w:val="single" w:sz="8" w:space="0" w:color="auto"/>
            </w:tcBorders>
            <w:tcMar>
              <w:left w:w="108" w:type="dxa"/>
              <w:right w:w="108" w:type="dxa"/>
            </w:tcMar>
          </w:tcPr>
          <w:p w14:paraId="45607D4C" w14:textId="5648D6CE" w:rsidR="66ABE3AB" w:rsidRDefault="66ABE3AB" w:rsidP="00D01B3C">
            <w:pPr>
              <w:spacing w:line="360" w:lineRule="auto"/>
            </w:pPr>
            <w:r w:rsidRPr="66ABE3AB">
              <w:rPr>
                <w:rFonts w:eastAsia="Times New Roman"/>
                <w:sz w:val="26"/>
                <w:szCs w:val="26"/>
              </w:rPr>
              <w:t>STT</w:t>
            </w:r>
          </w:p>
        </w:tc>
        <w:tc>
          <w:tcPr>
            <w:tcW w:w="1710" w:type="dxa"/>
            <w:tcBorders>
              <w:top w:val="single" w:sz="8" w:space="0" w:color="auto"/>
              <w:left w:val="single" w:sz="8" w:space="0" w:color="auto"/>
              <w:bottom w:val="single" w:sz="8" w:space="0" w:color="auto"/>
              <w:right w:val="single" w:sz="8" w:space="0" w:color="auto"/>
            </w:tcBorders>
            <w:tcMar>
              <w:left w:w="108" w:type="dxa"/>
              <w:right w:w="108" w:type="dxa"/>
            </w:tcMar>
          </w:tcPr>
          <w:p w14:paraId="56C5B79A" w14:textId="1333F143" w:rsidR="66ABE3AB" w:rsidRDefault="66ABE3AB" w:rsidP="00D01B3C">
            <w:pPr>
              <w:spacing w:line="360" w:lineRule="auto"/>
            </w:pPr>
            <w:r w:rsidRPr="66ABE3AB">
              <w:rPr>
                <w:rFonts w:eastAsia="Times New Roman"/>
                <w:sz w:val="26"/>
                <w:szCs w:val="26"/>
              </w:rPr>
              <w:t>Thuộc tính</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0E9D737C" w14:textId="2B9F9279" w:rsidR="66ABE3AB" w:rsidRDefault="66ABE3AB" w:rsidP="00D01B3C">
            <w:pPr>
              <w:spacing w:line="360" w:lineRule="auto"/>
            </w:pPr>
            <w:r w:rsidRPr="66ABE3AB">
              <w:rPr>
                <w:rFonts w:eastAsia="Times New Roman"/>
                <w:sz w:val="26"/>
                <w:szCs w:val="26"/>
              </w:rPr>
              <w:t>Mô Tả</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56181FD7" w14:textId="473072DD" w:rsidR="66ABE3AB" w:rsidRDefault="66ABE3AB" w:rsidP="00D01B3C">
            <w:pPr>
              <w:spacing w:line="360" w:lineRule="auto"/>
            </w:pPr>
            <w:r w:rsidRPr="66ABE3AB">
              <w:rPr>
                <w:rFonts w:eastAsia="Times New Roman"/>
                <w:sz w:val="26"/>
                <w:szCs w:val="26"/>
              </w:rPr>
              <w:t>Kiểu Dữ liệu</w:t>
            </w:r>
          </w:p>
        </w:tc>
        <w:tc>
          <w:tcPr>
            <w:tcW w:w="2785" w:type="dxa"/>
            <w:tcBorders>
              <w:top w:val="single" w:sz="8" w:space="0" w:color="auto"/>
              <w:left w:val="single" w:sz="8" w:space="0" w:color="auto"/>
              <w:bottom w:val="single" w:sz="8" w:space="0" w:color="auto"/>
              <w:right w:val="single" w:sz="8" w:space="0" w:color="auto"/>
            </w:tcBorders>
            <w:tcMar>
              <w:left w:w="108" w:type="dxa"/>
              <w:right w:w="108" w:type="dxa"/>
            </w:tcMar>
          </w:tcPr>
          <w:p w14:paraId="1A07AB26" w14:textId="21513B2C" w:rsidR="66ABE3AB" w:rsidRDefault="66ABE3AB" w:rsidP="00D01B3C">
            <w:pPr>
              <w:spacing w:line="360" w:lineRule="auto"/>
            </w:pPr>
            <w:r w:rsidRPr="66ABE3AB">
              <w:rPr>
                <w:rFonts w:eastAsia="Times New Roman"/>
                <w:sz w:val="26"/>
                <w:szCs w:val="26"/>
              </w:rPr>
              <w:t>Điều kiện ràng buộc</w:t>
            </w:r>
          </w:p>
        </w:tc>
      </w:tr>
      <w:tr w:rsidR="66ABE3AB" w14:paraId="07B48A54" w14:textId="77777777" w:rsidTr="66ABE3AB">
        <w:trPr>
          <w:trHeight w:val="300"/>
        </w:trPr>
        <w:tc>
          <w:tcPr>
            <w:tcW w:w="715" w:type="dxa"/>
            <w:tcBorders>
              <w:top w:val="single" w:sz="8" w:space="0" w:color="auto"/>
              <w:left w:val="single" w:sz="8" w:space="0" w:color="auto"/>
              <w:bottom w:val="single" w:sz="8" w:space="0" w:color="auto"/>
              <w:right w:val="single" w:sz="8" w:space="0" w:color="auto"/>
            </w:tcBorders>
            <w:tcMar>
              <w:left w:w="108" w:type="dxa"/>
              <w:right w:w="108" w:type="dxa"/>
            </w:tcMar>
          </w:tcPr>
          <w:p w14:paraId="2A0D7D12" w14:textId="45A92EB4" w:rsidR="66ABE3AB" w:rsidRDefault="66ABE3AB" w:rsidP="00D01B3C">
            <w:pPr>
              <w:spacing w:line="360" w:lineRule="auto"/>
            </w:pPr>
            <w:r w:rsidRPr="66ABE3AB">
              <w:rPr>
                <w:rFonts w:eastAsia="Times New Roman"/>
                <w:sz w:val="26"/>
                <w:szCs w:val="26"/>
              </w:rPr>
              <w:lastRenderedPageBreak/>
              <w:t>1</w:t>
            </w:r>
          </w:p>
        </w:tc>
        <w:tc>
          <w:tcPr>
            <w:tcW w:w="1710" w:type="dxa"/>
            <w:tcBorders>
              <w:top w:val="single" w:sz="8" w:space="0" w:color="auto"/>
              <w:left w:val="single" w:sz="8" w:space="0" w:color="auto"/>
              <w:bottom w:val="single" w:sz="8" w:space="0" w:color="auto"/>
              <w:right w:val="single" w:sz="8" w:space="0" w:color="auto"/>
            </w:tcBorders>
            <w:tcMar>
              <w:left w:w="108" w:type="dxa"/>
              <w:right w:w="108" w:type="dxa"/>
            </w:tcMar>
          </w:tcPr>
          <w:p w14:paraId="47AFEB5B" w14:textId="094513EC" w:rsidR="66ABE3AB" w:rsidRDefault="66ABE3AB" w:rsidP="00D01B3C">
            <w:pPr>
              <w:spacing w:line="360" w:lineRule="auto"/>
            </w:pPr>
            <w:r w:rsidRPr="66ABE3AB">
              <w:rPr>
                <w:rFonts w:eastAsia="Times New Roman"/>
                <w:sz w:val="26"/>
                <w:szCs w:val="26"/>
              </w:rPr>
              <w:t>content_id</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7C999D17" w14:textId="3BECBE19" w:rsidR="66ABE3AB" w:rsidRDefault="66ABE3AB" w:rsidP="00D01B3C">
            <w:pPr>
              <w:spacing w:line="360" w:lineRule="auto"/>
            </w:pPr>
            <w:r w:rsidRPr="66ABE3AB">
              <w:rPr>
                <w:rFonts w:eastAsia="Times New Roman"/>
                <w:sz w:val="26"/>
                <w:szCs w:val="26"/>
              </w:rPr>
              <w:t>Mã nội dung (PK)</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5EE9945A" w14:textId="051CA8EC" w:rsidR="66ABE3AB" w:rsidRDefault="66ABE3AB" w:rsidP="00D01B3C">
            <w:pPr>
              <w:spacing w:line="360" w:lineRule="auto"/>
            </w:pPr>
            <w:r w:rsidRPr="66ABE3AB">
              <w:rPr>
                <w:rFonts w:eastAsia="Times New Roman"/>
                <w:sz w:val="26"/>
                <w:szCs w:val="26"/>
              </w:rPr>
              <w:t>INT</w:t>
            </w:r>
          </w:p>
        </w:tc>
        <w:tc>
          <w:tcPr>
            <w:tcW w:w="2785" w:type="dxa"/>
            <w:tcBorders>
              <w:top w:val="single" w:sz="8" w:space="0" w:color="auto"/>
              <w:left w:val="single" w:sz="8" w:space="0" w:color="auto"/>
              <w:bottom w:val="single" w:sz="8" w:space="0" w:color="auto"/>
              <w:right w:val="single" w:sz="8" w:space="0" w:color="auto"/>
            </w:tcBorders>
            <w:tcMar>
              <w:left w:w="108" w:type="dxa"/>
              <w:right w:w="108" w:type="dxa"/>
            </w:tcMar>
          </w:tcPr>
          <w:p w14:paraId="6E3BE23C" w14:textId="7626BE7D" w:rsidR="66ABE3AB" w:rsidRDefault="66ABE3AB" w:rsidP="00D01B3C">
            <w:pPr>
              <w:spacing w:line="360" w:lineRule="auto"/>
            </w:pPr>
            <w:r w:rsidRPr="66ABE3AB">
              <w:rPr>
                <w:rFonts w:eastAsia="Times New Roman"/>
                <w:sz w:val="26"/>
                <w:szCs w:val="26"/>
              </w:rPr>
              <w:t>AUTO_INCREMENT, PK, NOT NULL</w:t>
            </w:r>
          </w:p>
        </w:tc>
      </w:tr>
      <w:tr w:rsidR="66ABE3AB" w14:paraId="486F7E39" w14:textId="77777777" w:rsidTr="66ABE3AB">
        <w:trPr>
          <w:trHeight w:val="300"/>
        </w:trPr>
        <w:tc>
          <w:tcPr>
            <w:tcW w:w="715" w:type="dxa"/>
            <w:tcBorders>
              <w:top w:val="single" w:sz="8" w:space="0" w:color="auto"/>
              <w:left w:val="single" w:sz="8" w:space="0" w:color="auto"/>
              <w:bottom w:val="single" w:sz="8" w:space="0" w:color="auto"/>
              <w:right w:val="single" w:sz="8" w:space="0" w:color="auto"/>
            </w:tcBorders>
            <w:tcMar>
              <w:left w:w="108" w:type="dxa"/>
              <w:right w:w="108" w:type="dxa"/>
            </w:tcMar>
          </w:tcPr>
          <w:p w14:paraId="10AE5FED" w14:textId="31FF0417" w:rsidR="66ABE3AB" w:rsidRDefault="66ABE3AB" w:rsidP="00D01B3C">
            <w:pPr>
              <w:spacing w:line="360" w:lineRule="auto"/>
            </w:pPr>
            <w:r w:rsidRPr="66ABE3AB">
              <w:rPr>
                <w:rFonts w:eastAsia="Times New Roman"/>
                <w:sz w:val="26"/>
                <w:szCs w:val="26"/>
              </w:rPr>
              <w:t>2</w:t>
            </w:r>
          </w:p>
        </w:tc>
        <w:tc>
          <w:tcPr>
            <w:tcW w:w="1710" w:type="dxa"/>
            <w:tcBorders>
              <w:top w:val="single" w:sz="8" w:space="0" w:color="auto"/>
              <w:left w:val="single" w:sz="8" w:space="0" w:color="auto"/>
              <w:bottom w:val="single" w:sz="8" w:space="0" w:color="auto"/>
              <w:right w:val="single" w:sz="8" w:space="0" w:color="auto"/>
            </w:tcBorders>
            <w:tcMar>
              <w:left w:w="108" w:type="dxa"/>
              <w:right w:w="108" w:type="dxa"/>
            </w:tcMar>
          </w:tcPr>
          <w:p w14:paraId="66397CFD" w14:textId="3D1E0FEE" w:rsidR="66ABE3AB" w:rsidRDefault="66ABE3AB" w:rsidP="00D01B3C">
            <w:pPr>
              <w:spacing w:line="360" w:lineRule="auto"/>
            </w:pPr>
            <w:r w:rsidRPr="66ABE3AB">
              <w:rPr>
                <w:rFonts w:eastAsia="Times New Roman"/>
                <w:sz w:val="26"/>
                <w:szCs w:val="26"/>
              </w:rPr>
              <w:t>module_id</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0AB33E82" w14:textId="524E5290" w:rsidR="66ABE3AB" w:rsidRDefault="66ABE3AB" w:rsidP="00D01B3C">
            <w:pPr>
              <w:spacing w:line="360" w:lineRule="auto"/>
            </w:pPr>
            <w:r w:rsidRPr="66ABE3AB">
              <w:rPr>
                <w:rFonts w:eastAsia="Times New Roman"/>
                <w:sz w:val="26"/>
                <w:szCs w:val="26"/>
              </w:rPr>
              <w:t>Mã module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38D2747B" w14:textId="398CEC52" w:rsidR="66ABE3AB" w:rsidRDefault="66ABE3AB" w:rsidP="00D01B3C">
            <w:pPr>
              <w:spacing w:line="360" w:lineRule="auto"/>
            </w:pPr>
            <w:r w:rsidRPr="66ABE3AB">
              <w:rPr>
                <w:rFonts w:eastAsia="Times New Roman"/>
                <w:sz w:val="26"/>
                <w:szCs w:val="26"/>
              </w:rPr>
              <w:t>INT</w:t>
            </w:r>
          </w:p>
        </w:tc>
        <w:tc>
          <w:tcPr>
            <w:tcW w:w="2785" w:type="dxa"/>
            <w:tcBorders>
              <w:top w:val="single" w:sz="8" w:space="0" w:color="auto"/>
              <w:left w:val="single" w:sz="8" w:space="0" w:color="auto"/>
              <w:bottom w:val="single" w:sz="8" w:space="0" w:color="auto"/>
              <w:right w:val="single" w:sz="8" w:space="0" w:color="auto"/>
            </w:tcBorders>
            <w:tcMar>
              <w:left w:w="108" w:type="dxa"/>
              <w:right w:w="108" w:type="dxa"/>
            </w:tcMar>
          </w:tcPr>
          <w:p w14:paraId="2998070B" w14:textId="6101A01B" w:rsidR="66ABE3AB" w:rsidRDefault="66ABE3AB" w:rsidP="00D01B3C">
            <w:pPr>
              <w:spacing w:line="360" w:lineRule="auto"/>
            </w:pPr>
            <w:r w:rsidRPr="66ABE3AB">
              <w:rPr>
                <w:rFonts w:eastAsia="Times New Roman"/>
                <w:sz w:val="26"/>
                <w:szCs w:val="26"/>
              </w:rPr>
              <w:t>FK -&gt; modules.module_id, NOT NULL</w:t>
            </w:r>
          </w:p>
        </w:tc>
      </w:tr>
      <w:tr w:rsidR="66ABE3AB" w14:paraId="6534AD56" w14:textId="77777777" w:rsidTr="66ABE3AB">
        <w:trPr>
          <w:trHeight w:val="300"/>
        </w:trPr>
        <w:tc>
          <w:tcPr>
            <w:tcW w:w="715" w:type="dxa"/>
            <w:tcBorders>
              <w:top w:val="single" w:sz="8" w:space="0" w:color="auto"/>
              <w:left w:val="single" w:sz="8" w:space="0" w:color="auto"/>
              <w:bottom w:val="single" w:sz="8" w:space="0" w:color="auto"/>
              <w:right w:val="single" w:sz="8" w:space="0" w:color="auto"/>
            </w:tcBorders>
            <w:tcMar>
              <w:left w:w="108" w:type="dxa"/>
              <w:right w:w="108" w:type="dxa"/>
            </w:tcMar>
          </w:tcPr>
          <w:p w14:paraId="45363325" w14:textId="1F1F45A7" w:rsidR="66ABE3AB" w:rsidRDefault="66ABE3AB" w:rsidP="00D01B3C">
            <w:pPr>
              <w:spacing w:line="360" w:lineRule="auto"/>
            </w:pPr>
            <w:r w:rsidRPr="66ABE3AB">
              <w:rPr>
                <w:rFonts w:eastAsia="Times New Roman"/>
                <w:sz w:val="26"/>
                <w:szCs w:val="26"/>
              </w:rPr>
              <w:t>3</w:t>
            </w:r>
          </w:p>
        </w:tc>
        <w:tc>
          <w:tcPr>
            <w:tcW w:w="1710" w:type="dxa"/>
            <w:tcBorders>
              <w:top w:val="single" w:sz="8" w:space="0" w:color="auto"/>
              <w:left w:val="single" w:sz="8" w:space="0" w:color="auto"/>
              <w:bottom w:val="single" w:sz="8" w:space="0" w:color="auto"/>
              <w:right w:val="single" w:sz="8" w:space="0" w:color="auto"/>
            </w:tcBorders>
            <w:tcMar>
              <w:left w:w="108" w:type="dxa"/>
              <w:right w:w="108" w:type="dxa"/>
            </w:tcMar>
          </w:tcPr>
          <w:p w14:paraId="05AB63AA" w14:textId="7FA5C89A" w:rsidR="66ABE3AB" w:rsidRDefault="66ABE3AB" w:rsidP="00D01B3C">
            <w:pPr>
              <w:spacing w:line="360" w:lineRule="auto"/>
            </w:pPr>
            <w:r w:rsidRPr="66ABE3AB">
              <w:rPr>
                <w:rFonts w:eastAsia="Times New Roman"/>
                <w:sz w:val="26"/>
                <w:szCs w:val="26"/>
              </w:rPr>
              <w:t>title</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130FABDD" w14:textId="5C57FF21" w:rsidR="66ABE3AB" w:rsidRDefault="66ABE3AB" w:rsidP="00D01B3C">
            <w:pPr>
              <w:spacing w:line="360" w:lineRule="auto"/>
            </w:pPr>
            <w:r w:rsidRPr="66ABE3AB">
              <w:rPr>
                <w:rFonts w:eastAsia="Times New Roman"/>
                <w:sz w:val="26"/>
                <w:szCs w:val="26"/>
              </w:rPr>
              <w:t>Tiêu đề nội dung</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52EC9289" w14:textId="33650FDD" w:rsidR="66ABE3AB" w:rsidRDefault="66ABE3AB" w:rsidP="00D01B3C">
            <w:pPr>
              <w:spacing w:line="360" w:lineRule="auto"/>
            </w:pPr>
            <w:r w:rsidRPr="66ABE3AB">
              <w:rPr>
                <w:rFonts w:eastAsia="Times New Roman"/>
                <w:sz w:val="26"/>
                <w:szCs w:val="26"/>
              </w:rPr>
              <w:t>VARCHAR(255)</w:t>
            </w:r>
          </w:p>
        </w:tc>
        <w:tc>
          <w:tcPr>
            <w:tcW w:w="2785" w:type="dxa"/>
            <w:tcBorders>
              <w:top w:val="single" w:sz="8" w:space="0" w:color="auto"/>
              <w:left w:val="single" w:sz="8" w:space="0" w:color="auto"/>
              <w:bottom w:val="single" w:sz="8" w:space="0" w:color="auto"/>
              <w:right w:val="single" w:sz="8" w:space="0" w:color="auto"/>
            </w:tcBorders>
            <w:tcMar>
              <w:left w:w="108" w:type="dxa"/>
              <w:right w:w="108" w:type="dxa"/>
            </w:tcMar>
          </w:tcPr>
          <w:p w14:paraId="1AC6BF02" w14:textId="1ADB3656" w:rsidR="66ABE3AB" w:rsidRDefault="66ABE3AB" w:rsidP="00D01B3C">
            <w:pPr>
              <w:spacing w:line="360" w:lineRule="auto"/>
            </w:pPr>
            <w:r w:rsidRPr="66ABE3AB">
              <w:rPr>
                <w:rFonts w:eastAsia="Times New Roman"/>
                <w:sz w:val="26"/>
                <w:szCs w:val="26"/>
              </w:rPr>
              <w:t>NOT NULL</w:t>
            </w:r>
          </w:p>
        </w:tc>
      </w:tr>
      <w:tr w:rsidR="66ABE3AB" w14:paraId="600B3E9A" w14:textId="77777777" w:rsidTr="66ABE3AB">
        <w:trPr>
          <w:trHeight w:val="300"/>
        </w:trPr>
        <w:tc>
          <w:tcPr>
            <w:tcW w:w="715" w:type="dxa"/>
            <w:tcBorders>
              <w:top w:val="single" w:sz="8" w:space="0" w:color="auto"/>
              <w:left w:val="single" w:sz="8" w:space="0" w:color="auto"/>
              <w:bottom w:val="single" w:sz="8" w:space="0" w:color="auto"/>
              <w:right w:val="single" w:sz="8" w:space="0" w:color="auto"/>
            </w:tcBorders>
            <w:tcMar>
              <w:left w:w="108" w:type="dxa"/>
              <w:right w:w="108" w:type="dxa"/>
            </w:tcMar>
          </w:tcPr>
          <w:p w14:paraId="554BABBF" w14:textId="0B2AC1A2" w:rsidR="66ABE3AB" w:rsidRDefault="66ABE3AB" w:rsidP="00D01B3C">
            <w:pPr>
              <w:spacing w:line="360" w:lineRule="auto"/>
            </w:pPr>
            <w:r w:rsidRPr="66ABE3AB">
              <w:rPr>
                <w:rFonts w:eastAsia="Times New Roman"/>
                <w:sz w:val="26"/>
                <w:szCs w:val="26"/>
              </w:rPr>
              <w:t>4</w:t>
            </w:r>
          </w:p>
        </w:tc>
        <w:tc>
          <w:tcPr>
            <w:tcW w:w="1710" w:type="dxa"/>
            <w:tcBorders>
              <w:top w:val="single" w:sz="8" w:space="0" w:color="auto"/>
              <w:left w:val="single" w:sz="8" w:space="0" w:color="auto"/>
              <w:bottom w:val="single" w:sz="8" w:space="0" w:color="auto"/>
              <w:right w:val="single" w:sz="8" w:space="0" w:color="auto"/>
            </w:tcBorders>
            <w:tcMar>
              <w:left w:w="108" w:type="dxa"/>
              <w:right w:w="108" w:type="dxa"/>
            </w:tcMar>
          </w:tcPr>
          <w:p w14:paraId="4DEEE3C2" w14:textId="34C9349F" w:rsidR="66ABE3AB" w:rsidRDefault="66ABE3AB" w:rsidP="00D01B3C">
            <w:pPr>
              <w:spacing w:line="360" w:lineRule="auto"/>
            </w:pPr>
            <w:r w:rsidRPr="66ABE3AB">
              <w:rPr>
                <w:rFonts w:eastAsia="Times New Roman"/>
                <w:sz w:val="26"/>
                <w:szCs w:val="26"/>
              </w:rPr>
              <w:t>Type</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4B7FA480" w14:textId="7BAF262D" w:rsidR="66ABE3AB" w:rsidRDefault="66ABE3AB" w:rsidP="00D01B3C">
            <w:pPr>
              <w:spacing w:line="360" w:lineRule="auto"/>
            </w:pPr>
            <w:r w:rsidRPr="66ABE3AB">
              <w:rPr>
                <w:rFonts w:eastAsia="Times New Roman"/>
                <w:sz w:val="26"/>
                <w:szCs w:val="26"/>
              </w:rPr>
              <w:t>Loại nội dung</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29F72408" w14:textId="5F053344" w:rsidR="66ABE3AB" w:rsidRDefault="66ABE3AB" w:rsidP="00D01B3C">
            <w:pPr>
              <w:spacing w:line="360" w:lineRule="auto"/>
            </w:pPr>
            <w:r w:rsidRPr="66ABE3AB">
              <w:rPr>
                <w:rFonts w:eastAsia="Times New Roman"/>
                <w:sz w:val="26"/>
                <w:szCs w:val="26"/>
              </w:rPr>
              <w:t>ENUM(...)</w:t>
            </w:r>
          </w:p>
        </w:tc>
        <w:tc>
          <w:tcPr>
            <w:tcW w:w="2785" w:type="dxa"/>
            <w:tcBorders>
              <w:top w:val="single" w:sz="8" w:space="0" w:color="auto"/>
              <w:left w:val="single" w:sz="8" w:space="0" w:color="auto"/>
              <w:bottom w:val="single" w:sz="8" w:space="0" w:color="auto"/>
              <w:right w:val="single" w:sz="8" w:space="0" w:color="auto"/>
            </w:tcBorders>
            <w:tcMar>
              <w:left w:w="108" w:type="dxa"/>
              <w:right w:w="108" w:type="dxa"/>
            </w:tcMar>
          </w:tcPr>
          <w:p w14:paraId="6F120988" w14:textId="36F4B444" w:rsidR="66ABE3AB" w:rsidRDefault="66ABE3AB" w:rsidP="00D01B3C">
            <w:pPr>
              <w:spacing w:line="360" w:lineRule="auto"/>
            </w:pPr>
            <w:r w:rsidRPr="66ABE3AB">
              <w:rPr>
                <w:rFonts w:eastAsia="Times New Roman"/>
                <w:sz w:val="26"/>
                <w:szCs w:val="26"/>
              </w:rPr>
              <w:t>NOT NULL</w:t>
            </w:r>
          </w:p>
        </w:tc>
      </w:tr>
      <w:tr w:rsidR="66ABE3AB" w14:paraId="1F5BC135" w14:textId="77777777" w:rsidTr="66ABE3AB">
        <w:trPr>
          <w:trHeight w:val="300"/>
        </w:trPr>
        <w:tc>
          <w:tcPr>
            <w:tcW w:w="715" w:type="dxa"/>
            <w:tcBorders>
              <w:top w:val="single" w:sz="8" w:space="0" w:color="auto"/>
              <w:left w:val="single" w:sz="8" w:space="0" w:color="auto"/>
              <w:bottom w:val="single" w:sz="8" w:space="0" w:color="auto"/>
              <w:right w:val="single" w:sz="8" w:space="0" w:color="auto"/>
            </w:tcBorders>
            <w:tcMar>
              <w:left w:w="108" w:type="dxa"/>
              <w:right w:w="108" w:type="dxa"/>
            </w:tcMar>
          </w:tcPr>
          <w:p w14:paraId="52036741" w14:textId="65FCD138" w:rsidR="66ABE3AB" w:rsidRDefault="66ABE3AB" w:rsidP="00D01B3C">
            <w:pPr>
              <w:spacing w:line="360" w:lineRule="auto"/>
            </w:pPr>
            <w:r w:rsidRPr="66ABE3AB">
              <w:rPr>
                <w:rFonts w:eastAsia="Times New Roman"/>
                <w:sz w:val="26"/>
                <w:szCs w:val="26"/>
              </w:rPr>
              <w:t>5</w:t>
            </w:r>
          </w:p>
        </w:tc>
        <w:tc>
          <w:tcPr>
            <w:tcW w:w="1710" w:type="dxa"/>
            <w:tcBorders>
              <w:top w:val="single" w:sz="8" w:space="0" w:color="auto"/>
              <w:left w:val="single" w:sz="8" w:space="0" w:color="auto"/>
              <w:bottom w:val="single" w:sz="8" w:space="0" w:color="auto"/>
              <w:right w:val="single" w:sz="8" w:space="0" w:color="auto"/>
            </w:tcBorders>
            <w:tcMar>
              <w:left w:w="108" w:type="dxa"/>
              <w:right w:w="108" w:type="dxa"/>
            </w:tcMar>
          </w:tcPr>
          <w:p w14:paraId="26AD4804" w14:textId="588DF4E8" w:rsidR="66ABE3AB" w:rsidRDefault="66ABE3AB" w:rsidP="00D01B3C">
            <w:pPr>
              <w:spacing w:line="360" w:lineRule="auto"/>
            </w:pPr>
            <w:r w:rsidRPr="66ABE3AB">
              <w:rPr>
                <w:rFonts w:eastAsia="Times New Roman"/>
                <w:sz w:val="26"/>
                <w:szCs w:val="26"/>
              </w:rPr>
              <w:t>ontent_url</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73BA895B" w14:textId="2C6572DE" w:rsidR="66ABE3AB" w:rsidRDefault="66ABE3AB" w:rsidP="00D01B3C">
            <w:pPr>
              <w:spacing w:line="360" w:lineRule="auto"/>
            </w:pPr>
            <w:r w:rsidRPr="66ABE3AB">
              <w:rPr>
                <w:rFonts w:eastAsia="Times New Roman"/>
                <w:sz w:val="26"/>
                <w:szCs w:val="26"/>
              </w:rPr>
              <w:t>URL nội dung</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1E1A5F7C" w14:textId="121ABA3D" w:rsidR="66ABE3AB" w:rsidRDefault="66ABE3AB" w:rsidP="00D01B3C">
            <w:pPr>
              <w:spacing w:line="360" w:lineRule="auto"/>
            </w:pPr>
            <w:r w:rsidRPr="66ABE3AB">
              <w:rPr>
                <w:rFonts w:eastAsia="Times New Roman"/>
                <w:sz w:val="26"/>
                <w:szCs w:val="26"/>
              </w:rPr>
              <w:t>VARCHAR(255)</w:t>
            </w:r>
          </w:p>
        </w:tc>
        <w:tc>
          <w:tcPr>
            <w:tcW w:w="2785" w:type="dxa"/>
            <w:tcBorders>
              <w:top w:val="single" w:sz="8" w:space="0" w:color="auto"/>
              <w:left w:val="single" w:sz="8" w:space="0" w:color="auto"/>
              <w:bottom w:val="single" w:sz="8" w:space="0" w:color="auto"/>
              <w:right w:val="single" w:sz="8" w:space="0" w:color="auto"/>
            </w:tcBorders>
            <w:tcMar>
              <w:left w:w="108" w:type="dxa"/>
              <w:right w:w="108" w:type="dxa"/>
            </w:tcMar>
          </w:tcPr>
          <w:p w14:paraId="6299316B" w14:textId="6FDE0C00" w:rsidR="66ABE3AB" w:rsidRDefault="66ABE3AB" w:rsidP="00D01B3C">
            <w:pPr>
              <w:spacing w:line="360" w:lineRule="auto"/>
            </w:pPr>
            <w:r w:rsidRPr="66ABE3AB">
              <w:rPr>
                <w:rFonts w:eastAsia="Times New Roman"/>
                <w:sz w:val="26"/>
                <w:szCs w:val="26"/>
              </w:rPr>
              <w:t>NULLABLE</w:t>
            </w:r>
          </w:p>
        </w:tc>
      </w:tr>
      <w:tr w:rsidR="66ABE3AB" w14:paraId="4874F36E" w14:textId="77777777" w:rsidTr="66ABE3AB">
        <w:trPr>
          <w:trHeight w:val="300"/>
        </w:trPr>
        <w:tc>
          <w:tcPr>
            <w:tcW w:w="715" w:type="dxa"/>
            <w:tcBorders>
              <w:top w:val="single" w:sz="8" w:space="0" w:color="auto"/>
              <w:left w:val="single" w:sz="8" w:space="0" w:color="auto"/>
              <w:bottom w:val="single" w:sz="8" w:space="0" w:color="auto"/>
              <w:right w:val="single" w:sz="8" w:space="0" w:color="auto"/>
            </w:tcBorders>
            <w:tcMar>
              <w:left w:w="108" w:type="dxa"/>
              <w:right w:w="108" w:type="dxa"/>
            </w:tcMar>
          </w:tcPr>
          <w:p w14:paraId="3F2A78EE" w14:textId="0024EA3D" w:rsidR="66ABE3AB" w:rsidRDefault="66ABE3AB" w:rsidP="00D01B3C">
            <w:pPr>
              <w:spacing w:line="360" w:lineRule="auto"/>
            </w:pPr>
            <w:r w:rsidRPr="66ABE3AB">
              <w:rPr>
                <w:rFonts w:eastAsia="Times New Roman"/>
                <w:sz w:val="26"/>
                <w:szCs w:val="26"/>
              </w:rPr>
              <w:t>6</w:t>
            </w:r>
          </w:p>
        </w:tc>
        <w:tc>
          <w:tcPr>
            <w:tcW w:w="1710" w:type="dxa"/>
            <w:tcBorders>
              <w:top w:val="single" w:sz="8" w:space="0" w:color="auto"/>
              <w:left w:val="single" w:sz="8" w:space="0" w:color="auto"/>
              <w:bottom w:val="single" w:sz="8" w:space="0" w:color="auto"/>
              <w:right w:val="single" w:sz="8" w:space="0" w:color="auto"/>
            </w:tcBorders>
            <w:tcMar>
              <w:left w:w="108" w:type="dxa"/>
              <w:right w:w="108" w:type="dxa"/>
            </w:tcMar>
          </w:tcPr>
          <w:p w14:paraId="121E004A" w14:textId="3B37D614" w:rsidR="66ABE3AB" w:rsidRDefault="66ABE3AB" w:rsidP="00D01B3C">
            <w:pPr>
              <w:spacing w:line="360" w:lineRule="auto"/>
            </w:pPr>
            <w:r w:rsidRPr="66ABE3AB">
              <w:rPr>
                <w:rFonts w:eastAsia="Times New Roman"/>
                <w:sz w:val="26"/>
                <w:szCs w:val="26"/>
              </w:rPr>
              <w:t>Duration</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61EB8D42" w14:textId="06745D77" w:rsidR="66ABE3AB" w:rsidRDefault="66ABE3AB" w:rsidP="00D01B3C">
            <w:pPr>
              <w:spacing w:line="360" w:lineRule="auto"/>
            </w:pPr>
            <w:r w:rsidRPr="66ABE3AB">
              <w:rPr>
                <w:rFonts w:eastAsia="Times New Roman"/>
                <w:sz w:val="26"/>
                <w:szCs w:val="26"/>
              </w:rPr>
              <w:t>Thời lượng (phút)</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76B476BB" w14:textId="50EE0146" w:rsidR="66ABE3AB" w:rsidRDefault="66ABE3AB" w:rsidP="00D01B3C">
            <w:pPr>
              <w:spacing w:line="360" w:lineRule="auto"/>
            </w:pPr>
            <w:r w:rsidRPr="66ABE3AB">
              <w:rPr>
                <w:rFonts w:eastAsia="Times New Roman"/>
                <w:sz w:val="26"/>
                <w:szCs w:val="26"/>
              </w:rPr>
              <w:t>INT</w:t>
            </w:r>
          </w:p>
        </w:tc>
        <w:tc>
          <w:tcPr>
            <w:tcW w:w="2785" w:type="dxa"/>
            <w:tcBorders>
              <w:top w:val="single" w:sz="8" w:space="0" w:color="auto"/>
              <w:left w:val="single" w:sz="8" w:space="0" w:color="auto"/>
              <w:bottom w:val="single" w:sz="8" w:space="0" w:color="auto"/>
              <w:right w:val="single" w:sz="8" w:space="0" w:color="auto"/>
            </w:tcBorders>
            <w:tcMar>
              <w:left w:w="108" w:type="dxa"/>
              <w:right w:w="108" w:type="dxa"/>
            </w:tcMar>
          </w:tcPr>
          <w:p w14:paraId="2B2930BC" w14:textId="41E87E92" w:rsidR="66ABE3AB" w:rsidRDefault="66ABE3AB" w:rsidP="00D01B3C">
            <w:pPr>
              <w:spacing w:line="360" w:lineRule="auto"/>
            </w:pPr>
            <w:r w:rsidRPr="66ABE3AB">
              <w:rPr>
                <w:rFonts w:eastAsia="Times New Roman"/>
                <w:sz w:val="26"/>
                <w:szCs w:val="26"/>
              </w:rPr>
              <w:t>NULLABLE</w:t>
            </w:r>
          </w:p>
        </w:tc>
      </w:tr>
      <w:tr w:rsidR="66ABE3AB" w14:paraId="6594B365" w14:textId="77777777" w:rsidTr="66ABE3AB">
        <w:trPr>
          <w:trHeight w:val="300"/>
        </w:trPr>
        <w:tc>
          <w:tcPr>
            <w:tcW w:w="715" w:type="dxa"/>
            <w:tcBorders>
              <w:top w:val="single" w:sz="8" w:space="0" w:color="auto"/>
              <w:left w:val="single" w:sz="8" w:space="0" w:color="auto"/>
              <w:bottom w:val="single" w:sz="8" w:space="0" w:color="auto"/>
              <w:right w:val="single" w:sz="8" w:space="0" w:color="auto"/>
            </w:tcBorders>
            <w:tcMar>
              <w:left w:w="108" w:type="dxa"/>
              <w:right w:w="108" w:type="dxa"/>
            </w:tcMar>
          </w:tcPr>
          <w:p w14:paraId="223E607F" w14:textId="16022898" w:rsidR="66ABE3AB" w:rsidRDefault="66ABE3AB" w:rsidP="00D01B3C">
            <w:pPr>
              <w:spacing w:line="360" w:lineRule="auto"/>
            </w:pPr>
            <w:r w:rsidRPr="66ABE3AB">
              <w:rPr>
                <w:rFonts w:eastAsia="Times New Roman"/>
                <w:sz w:val="26"/>
                <w:szCs w:val="26"/>
              </w:rPr>
              <w:t>7</w:t>
            </w:r>
          </w:p>
        </w:tc>
        <w:tc>
          <w:tcPr>
            <w:tcW w:w="1710" w:type="dxa"/>
            <w:tcBorders>
              <w:top w:val="single" w:sz="8" w:space="0" w:color="auto"/>
              <w:left w:val="single" w:sz="8" w:space="0" w:color="auto"/>
              <w:bottom w:val="single" w:sz="8" w:space="0" w:color="auto"/>
              <w:right w:val="single" w:sz="8" w:space="0" w:color="auto"/>
            </w:tcBorders>
            <w:tcMar>
              <w:left w:w="108" w:type="dxa"/>
              <w:right w:w="108" w:type="dxa"/>
            </w:tcMar>
          </w:tcPr>
          <w:p w14:paraId="51538BD9" w14:textId="6F9C320B" w:rsidR="66ABE3AB" w:rsidRDefault="66ABE3AB" w:rsidP="00D01B3C">
            <w:pPr>
              <w:spacing w:line="360" w:lineRule="auto"/>
            </w:pPr>
            <w:r w:rsidRPr="66ABE3AB">
              <w:rPr>
                <w:rFonts w:eastAsia="Times New Roman"/>
                <w:sz w:val="26"/>
                <w:szCs w:val="26"/>
              </w:rPr>
              <w:t>order_number</w:t>
            </w:r>
          </w:p>
        </w:tc>
        <w:tc>
          <w:tcPr>
            <w:tcW w:w="2160" w:type="dxa"/>
            <w:tcBorders>
              <w:top w:val="single" w:sz="8" w:space="0" w:color="auto"/>
              <w:left w:val="single" w:sz="8" w:space="0" w:color="auto"/>
              <w:bottom w:val="single" w:sz="8" w:space="0" w:color="auto"/>
              <w:right w:val="single" w:sz="8" w:space="0" w:color="auto"/>
            </w:tcBorders>
            <w:tcMar>
              <w:left w:w="108" w:type="dxa"/>
              <w:right w:w="108" w:type="dxa"/>
            </w:tcMar>
          </w:tcPr>
          <w:p w14:paraId="62C40CB8" w14:textId="60DABA16" w:rsidR="66ABE3AB" w:rsidRDefault="66ABE3AB" w:rsidP="00D01B3C">
            <w:pPr>
              <w:spacing w:line="360" w:lineRule="auto"/>
            </w:pPr>
            <w:r w:rsidRPr="66ABE3AB">
              <w:rPr>
                <w:rFonts w:eastAsia="Times New Roman"/>
                <w:sz w:val="26"/>
                <w:szCs w:val="26"/>
              </w:rPr>
              <w:t>Thứ tự nội dung</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31B3D338" w14:textId="1BC8148A" w:rsidR="66ABE3AB" w:rsidRDefault="66ABE3AB" w:rsidP="00D01B3C">
            <w:pPr>
              <w:spacing w:line="360" w:lineRule="auto"/>
            </w:pPr>
            <w:r w:rsidRPr="66ABE3AB">
              <w:rPr>
                <w:rFonts w:eastAsia="Times New Roman"/>
                <w:sz w:val="26"/>
                <w:szCs w:val="26"/>
              </w:rPr>
              <w:t>INT</w:t>
            </w:r>
          </w:p>
        </w:tc>
        <w:tc>
          <w:tcPr>
            <w:tcW w:w="2785" w:type="dxa"/>
            <w:tcBorders>
              <w:top w:val="single" w:sz="8" w:space="0" w:color="auto"/>
              <w:left w:val="single" w:sz="8" w:space="0" w:color="auto"/>
              <w:bottom w:val="single" w:sz="8" w:space="0" w:color="auto"/>
              <w:right w:val="single" w:sz="8" w:space="0" w:color="auto"/>
            </w:tcBorders>
            <w:tcMar>
              <w:left w:w="108" w:type="dxa"/>
              <w:right w:w="108" w:type="dxa"/>
            </w:tcMar>
          </w:tcPr>
          <w:p w14:paraId="79C8FFC5" w14:textId="508CE9B9" w:rsidR="66ABE3AB" w:rsidRDefault="66ABE3AB" w:rsidP="00D01B3C">
            <w:pPr>
              <w:spacing w:line="360" w:lineRule="auto"/>
            </w:pPr>
            <w:r w:rsidRPr="66ABE3AB">
              <w:rPr>
                <w:rFonts w:eastAsia="Times New Roman"/>
                <w:sz w:val="26"/>
                <w:szCs w:val="26"/>
              </w:rPr>
              <w:t>NOT NULL</w:t>
            </w:r>
          </w:p>
        </w:tc>
      </w:tr>
    </w:tbl>
    <w:p w14:paraId="4C2A0117" w14:textId="2DD034E8" w:rsidR="37446A99" w:rsidRPr="00B8618F" w:rsidRDefault="3577AEE6" w:rsidP="00D01B3C">
      <w:pPr>
        <w:spacing w:after="0" w:line="360" w:lineRule="auto"/>
      </w:pPr>
      <w:r w:rsidRPr="66ABE3AB">
        <w:rPr>
          <w:rFonts w:eastAsia="Times New Roman"/>
        </w:rPr>
        <w:t xml:space="preserve"> </w:t>
      </w:r>
    </w:p>
    <w:p w14:paraId="55FAB10E" w14:textId="54843FEE" w:rsidR="37446A99" w:rsidRPr="00B8618F" w:rsidRDefault="3577AEE6" w:rsidP="00D01B3C">
      <w:pPr>
        <w:spacing w:after="0" w:line="360" w:lineRule="auto"/>
      </w:pPr>
      <w:r w:rsidRPr="66ABE3AB">
        <w:rPr>
          <w:rFonts w:eastAsia="Times New Roman"/>
        </w:rPr>
        <w:t xml:space="preserve"> </w:t>
      </w:r>
    </w:p>
    <w:p w14:paraId="58BFEE1B" w14:textId="6180647C" w:rsidR="37446A99" w:rsidRPr="00B8618F" w:rsidRDefault="3577AEE6" w:rsidP="00D01B3C">
      <w:pPr>
        <w:spacing w:after="0" w:line="360" w:lineRule="auto"/>
      </w:pPr>
      <w:r w:rsidRPr="66ABE3AB">
        <w:rPr>
          <w:rFonts w:eastAsia="Times New Roman"/>
        </w:rPr>
        <w:t xml:space="preserve"> </w:t>
      </w:r>
    </w:p>
    <w:p w14:paraId="65A939C4" w14:textId="39185FBF" w:rsidR="37446A99" w:rsidRPr="00B8618F" w:rsidRDefault="3577AEE6" w:rsidP="00D01B3C">
      <w:pPr>
        <w:pStyle w:val="Heading2"/>
      </w:pPr>
      <w:bookmarkStart w:id="101" w:name="_Toc204776780"/>
      <w:r w:rsidRPr="66ABE3AB">
        <w:rPr>
          <w:rFonts w:eastAsia="Times New Roman"/>
        </w:rPr>
        <w:t>4.4.7. Bảng Quizzes</w:t>
      </w:r>
      <w:bookmarkEnd w:id="101"/>
    </w:p>
    <w:tbl>
      <w:tblPr>
        <w:tblStyle w:val="TableGrid"/>
        <w:tblW w:w="0" w:type="auto"/>
        <w:tblLayout w:type="fixed"/>
        <w:tblLook w:val="04A0" w:firstRow="1" w:lastRow="0" w:firstColumn="1" w:lastColumn="0" w:noHBand="0" w:noVBand="1"/>
      </w:tblPr>
      <w:tblGrid>
        <w:gridCol w:w="679"/>
        <w:gridCol w:w="1444"/>
        <w:gridCol w:w="2204"/>
        <w:gridCol w:w="2010"/>
        <w:gridCol w:w="3013"/>
      </w:tblGrid>
      <w:tr w:rsidR="66ABE3AB" w14:paraId="64EA5B39" w14:textId="77777777" w:rsidTr="66ABE3AB">
        <w:trPr>
          <w:trHeight w:val="300"/>
        </w:trPr>
        <w:tc>
          <w:tcPr>
            <w:tcW w:w="679" w:type="dxa"/>
            <w:tcBorders>
              <w:top w:val="single" w:sz="8" w:space="0" w:color="auto"/>
              <w:left w:val="single" w:sz="8" w:space="0" w:color="auto"/>
              <w:bottom w:val="single" w:sz="8" w:space="0" w:color="auto"/>
              <w:right w:val="single" w:sz="8" w:space="0" w:color="auto"/>
            </w:tcBorders>
            <w:tcMar>
              <w:left w:w="108" w:type="dxa"/>
              <w:right w:w="108" w:type="dxa"/>
            </w:tcMar>
          </w:tcPr>
          <w:p w14:paraId="38B8F98C" w14:textId="5E2CF939" w:rsidR="66ABE3AB" w:rsidRDefault="66ABE3AB" w:rsidP="00D01B3C">
            <w:pPr>
              <w:spacing w:line="360" w:lineRule="auto"/>
            </w:pPr>
            <w:r w:rsidRPr="66ABE3AB">
              <w:rPr>
                <w:rFonts w:eastAsia="Times New Roman"/>
                <w:sz w:val="26"/>
                <w:szCs w:val="26"/>
              </w:rPr>
              <w:t>STT</w:t>
            </w:r>
          </w:p>
        </w:tc>
        <w:tc>
          <w:tcPr>
            <w:tcW w:w="1444" w:type="dxa"/>
            <w:tcBorders>
              <w:top w:val="single" w:sz="8" w:space="0" w:color="auto"/>
              <w:left w:val="single" w:sz="8" w:space="0" w:color="auto"/>
              <w:bottom w:val="single" w:sz="8" w:space="0" w:color="auto"/>
              <w:right w:val="single" w:sz="8" w:space="0" w:color="auto"/>
            </w:tcBorders>
            <w:tcMar>
              <w:left w:w="108" w:type="dxa"/>
              <w:right w:w="108" w:type="dxa"/>
            </w:tcMar>
          </w:tcPr>
          <w:p w14:paraId="2768B20A" w14:textId="16871F86" w:rsidR="66ABE3AB" w:rsidRDefault="66ABE3AB" w:rsidP="00D01B3C">
            <w:pPr>
              <w:spacing w:line="360" w:lineRule="auto"/>
            </w:pPr>
            <w:r w:rsidRPr="66ABE3AB">
              <w:rPr>
                <w:rFonts w:eastAsia="Times New Roman"/>
                <w:sz w:val="26"/>
                <w:szCs w:val="26"/>
              </w:rPr>
              <w:t>Thuộc tính</w:t>
            </w:r>
          </w:p>
        </w:tc>
        <w:tc>
          <w:tcPr>
            <w:tcW w:w="2204" w:type="dxa"/>
            <w:tcBorders>
              <w:top w:val="single" w:sz="8" w:space="0" w:color="auto"/>
              <w:left w:val="single" w:sz="8" w:space="0" w:color="auto"/>
              <w:bottom w:val="single" w:sz="8" w:space="0" w:color="auto"/>
              <w:right w:val="single" w:sz="8" w:space="0" w:color="auto"/>
            </w:tcBorders>
            <w:tcMar>
              <w:left w:w="108" w:type="dxa"/>
              <w:right w:w="108" w:type="dxa"/>
            </w:tcMar>
          </w:tcPr>
          <w:p w14:paraId="53A62880" w14:textId="2EA3F515" w:rsidR="66ABE3AB" w:rsidRDefault="66ABE3AB" w:rsidP="00D01B3C">
            <w:pPr>
              <w:spacing w:line="360" w:lineRule="auto"/>
            </w:pPr>
            <w:r w:rsidRPr="66ABE3AB">
              <w:rPr>
                <w:rFonts w:eastAsia="Times New Roman"/>
                <w:sz w:val="26"/>
                <w:szCs w:val="26"/>
              </w:rPr>
              <w:t>Mô Tả</w:t>
            </w:r>
          </w:p>
        </w:tc>
        <w:tc>
          <w:tcPr>
            <w:tcW w:w="2010" w:type="dxa"/>
            <w:tcBorders>
              <w:top w:val="single" w:sz="8" w:space="0" w:color="auto"/>
              <w:left w:val="single" w:sz="8" w:space="0" w:color="auto"/>
              <w:bottom w:val="single" w:sz="8" w:space="0" w:color="auto"/>
              <w:right w:val="single" w:sz="8" w:space="0" w:color="auto"/>
            </w:tcBorders>
            <w:tcMar>
              <w:left w:w="108" w:type="dxa"/>
              <w:right w:w="108" w:type="dxa"/>
            </w:tcMar>
          </w:tcPr>
          <w:p w14:paraId="7902E15E" w14:textId="2D3F30C8" w:rsidR="66ABE3AB" w:rsidRDefault="66ABE3AB" w:rsidP="00D01B3C">
            <w:pPr>
              <w:spacing w:line="360" w:lineRule="auto"/>
            </w:pPr>
            <w:r w:rsidRPr="66ABE3AB">
              <w:rPr>
                <w:rFonts w:eastAsia="Times New Roman"/>
                <w:sz w:val="26"/>
                <w:szCs w:val="26"/>
              </w:rPr>
              <w:t>Kiểu Dữ liệu</w:t>
            </w:r>
          </w:p>
        </w:tc>
        <w:tc>
          <w:tcPr>
            <w:tcW w:w="3013" w:type="dxa"/>
            <w:tcBorders>
              <w:top w:val="single" w:sz="8" w:space="0" w:color="auto"/>
              <w:left w:val="single" w:sz="8" w:space="0" w:color="auto"/>
              <w:bottom w:val="single" w:sz="8" w:space="0" w:color="auto"/>
              <w:right w:val="single" w:sz="8" w:space="0" w:color="auto"/>
            </w:tcBorders>
            <w:tcMar>
              <w:left w:w="108" w:type="dxa"/>
              <w:right w:w="108" w:type="dxa"/>
            </w:tcMar>
          </w:tcPr>
          <w:p w14:paraId="6B61DA0F" w14:textId="14E1F8A3" w:rsidR="66ABE3AB" w:rsidRDefault="66ABE3AB" w:rsidP="00D01B3C">
            <w:pPr>
              <w:spacing w:line="360" w:lineRule="auto"/>
            </w:pPr>
            <w:r w:rsidRPr="66ABE3AB">
              <w:rPr>
                <w:rFonts w:eastAsia="Times New Roman"/>
                <w:sz w:val="26"/>
                <w:szCs w:val="26"/>
              </w:rPr>
              <w:t>Điều kiện ràng buộc</w:t>
            </w:r>
          </w:p>
        </w:tc>
      </w:tr>
      <w:tr w:rsidR="66ABE3AB" w14:paraId="14A02293" w14:textId="77777777" w:rsidTr="66ABE3AB">
        <w:trPr>
          <w:trHeight w:val="300"/>
        </w:trPr>
        <w:tc>
          <w:tcPr>
            <w:tcW w:w="679" w:type="dxa"/>
            <w:tcBorders>
              <w:top w:val="single" w:sz="8" w:space="0" w:color="auto"/>
              <w:left w:val="single" w:sz="8" w:space="0" w:color="auto"/>
              <w:bottom w:val="single" w:sz="8" w:space="0" w:color="auto"/>
              <w:right w:val="single" w:sz="8" w:space="0" w:color="auto"/>
            </w:tcBorders>
            <w:tcMar>
              <w:left w:w="108" w:type="dxa"/>
              <w:right w:w="108" w:type="dxa"/>
            </w:tcMar>
          </w:tcPr>
          <w:p w14:paraId="4B4E77E1" w14:textId="7588C689" w:rsidR="66ABE3AB" w:rsidRDefault="66ABE3AB" w:rsidP="00D01B3C">
            <w:pPr>
              <w:spacing w:line="360" w:lineRule="auto"/>
            </w:pPr>
            <w:r w:rsidRPr="66ABE3AB">
              <w:rPr>
                <w:rFonts w:eastAsia="Times New Roman"/>
                <w:sz w:val="26"/>
                <w:szCs w:val="26"/>
              </w:rPr>
              <w:t>1</w:t>
            </w:r>
          </w:p>
        </w:tc>
        <w:tc>
          <w:tcPr>
            <w:tcW w:w="1444" w:type="dxa"/>
            <w:tcBorders>
              <w:top w:val="single" w:sz="8" w:space="0" w:color="auto"/>
              <w:left w:val="single" w:sz="8" w:space="0" w:color="auto"/>
              <w:bottom w:val="single" w:sz="8" w:space="0" w:color="auto"/>
              <w:right w:val="single" w:sz="8" w:space="0" w:color="auto"/>
            </w:tcBorders>
            <w:tcMar>
              <w:left w:w="108" w:type="dxa"/>
              <w:right w:w="108" w:type="dxa"/>
            </w:tcMar>
          </w:tcPr>
          <w:p w14:paraId="506249BB" w14:textId="3C20C35C" w:rsidR="66ABE3AB" w:rsidRDefault="66ABE3AB" w:rsidP="00D01B3C">
            <w:pPr>
              <w:spacing w:line="360" w:lineRule="auto"/>
            </w:pPr>
            <w:r w:rsidRPr="66ABE3AB">
              <w:rPr>
                <w:rFonts w:eastAsia="Times New Roman"/>
                <w:sz w:val="26"/>
                <w:szCs w:val="26"/>
              </w:rPr>
              <w:t>quiz_id</w:t>
            </w:r>
          </w:p>
        </w:tc>
        <w:tc>
          <w:tcPr>
            <w:tcW w:w="2204" w:type="dxa"/>
            <w:tcBorders>
              <w:top w:val="single" w:sz="8" w:space="0" w:color="auto"/>
              <w:left w:val="single" w:sz="8" w:space="0" w:color="auto"/>
              <w:bottom w:val="single" w:sz="8" w:space="0" w:color="auto"/>
              <w:right w:val="single" w:sz="8" w:space="0" w:color="auto"/>
            </w:tcBorders>
            <w:tcMar>
              <w:left w:w="108" w:type="dxa"/>
              <w:right w:w="108" w:type="dxa"/>
            </w:tcMar>
          </w:tcPr>
          <w:p w14:paraId="7E605911" w14:textId="4B183613" w:rsidR="66ABE3AB" w:rsidRDefault="66ABE3AB" w:rsidP="00D01B3C">
            <w:pPr>
              <w:spacing w:line="360" w:lineRule="auto"/>
            </w:pPr>
            <w:r w:rsidRPr="66ABE3AB">
              <w:rPr>
                <w:rFonts w:eastAsia="Times New Roman"/>
                <w:sz w:val="26"/>
                <w:szCs w:val="26"/>
              </w:rPr>
              <w:t>Mã quiz (PK)</w:t>
            </w:r>
          </w:p>
        </w:tc>
        <w:tc>
          <w:tcPr>
            <w:tcW w:w="2010" w:type="dxa"/>
            <w:tcBorders>
              <w:top w:val="single" w:sz="8" w:space="0" w:color="auto"/>
              <w:left w:val="single" w:sz="8" w:space="0" w:color="auto"/>
              <w:bottom w:val="single" w:sz="8" w:space="0" w:color="auto"/>
              <w:right w:val="single" w:sz="8" w:space="0" w:color="auto"/>
            </w:tcBorders>
            <w:tcMar>
              <w:left w:w="108" w:type="dxa"/>
              <w:right w:w="108" w:type="dxa"/>
            </w:tcMar>
          </w:tcPr>
          <w:p w14:paraId="143475C9" w14:textId="3BBD9E92" w:rsidR="66ABE3AB" w:rsidRDefault="66ABE3AB" w:rsidP="00D01B3C">
            <w:pPr>
              <w:spacing w:line="360" w:lineRule="auto"/>
            </w:pPr>
            <w:r w:rsidRPr="66ABE3AB">
              <w:rPr>
                <w:rFonts w:eastAsia="Times New Roman"/>
                <w:sz w:val="26"/>
                <w:szCs w:val="26"/>
              </w:rPr>
              <w:t>INT</w:t>
            </w:r>
          </w:p>
        </w:tc>
        <w:tc>
          <w:tcPr>
            <w:tcW w:w="3013" w:type="dxa"/>
            <w:tcBorders>
              <w:top w:val="single" w:sz="8" w:space="0" w:color="auto"/>
              <w:left w:val="single" w:sz="8" w:space="0" w:color="auto"/>
              <w:bottom w:val="single" w:sz="8" w:space="0" w:color="auto"/>
              <w:right w:val="single" w:sz="8" w:space="0" w:color="auto"/>
            </w:tcBorders>
            <w:tcMar>
              <w:left w:w="108" w:type="dxa"/>
              <w:right w:w="108" w:type="dxa"/>
            </w:tcMar>
          </w:tcPr>
          <w:p w14:paraId="0DBDE33E" w14:textId="658F62E7" w:rsidR="66ABE3AB" w:rsidRDefault="66ABE3AB" w:rsidP="00D01B3C">
            <w:pPr>
              <w:spacing w:line="360" w:lineRule="auto"/>
            </w:pPr>
            <w:r w:rsidRPr="66ABE3AB">
              <w:rPr>
                <w:rFonts w:eastAsia="Times New Roman"/>
                <w:sz w:val="26"/>
                <w:szCs w:val="26"/>
              </w:rPr>
              <w:t>AUTO_INCREMENT, PK, NOT NULL</w:t>
            </w:r>
          </w:p>
        </w:tc>
      </w:tr>
      <w:tr w:rsidR="66ABE3AB" w14:paraId="4E2C2D7D" w14:textId="77777777" w:rsidTr="66ABE3AB">
        <w:trPr>
          <w:trHeight w:val="300"/>
        </w:trPr>
        <w:tc>
          <w:tcPr>
            <w:tcW w:w="679" w:type="dxa"/>
            <w:tcBorders>
              <w:top w:val="single" w:sz="8" w:space="0" w:color="auto"/>
              <w:left w:val="single" w:sz="8" w:space="0" w:color="auto"/>
              <w:bottom w:val="single" w:sz="8" w:space="0" w:color="auto"/>
              <w:right w:val="single" w:sz="8" w:space="0" w:color="auto"/>
            </w:tcBorders>
            <w:tcMar>
              <w:left w:w="108" w:type="dxa"/>
              <w:right w:w="108" w:type="dxa"/>
            </w:tcMar>
          </w:tcPr>
          <w:p w14:paraId="69E83F76" w14:textId="4C7B44F3" w:rsidR="66ABE3AB" w:rsidRDefault="66ABE3AB" w:rsidP="00D01B3C">
            <w:pPr>
              <w:spacing w:line="360" w:lineRule="auto"/>
            </w:pPr>
            <w:r w:rsidRPr="66ABE3AB">
              <w:rPr>
                <w:rFonts w:eastAsia="Times New Roman"/>
                <w:sz w:val="26"/>
                <w:szCs w:val="26"/>
              </w:rPr>
              <w:t>2</w:t>
            </w:r>
          </w:p>
        </w:tc>
        <w:tc>
          <w:tcPr>
            <w:tcW w:w="1444" w:type="dxa"/>
            <w:tcBorders>
              <w:top w:val="single" w:sz="8" w:space="0" w:color="auto"/>
              <w:left w:val="single" w:sz="8" w:space="0" w:color="auto"/>
              <w:bottom w:val="single" w:sz="8" w:space="0" w:color="auto"/>
              <w:right w:val="single" w:sz="8" w:space="0" w:color="auto"/>
            </w:tcBorders>
            <w:tcMar>
              <w:left w:w="108" w:type="dxa"/>
              <w:right w:w="108" w:type="dxa"/>
            </w:tcMar>
          </w:tcPr>
          <w:p w14:paraId="1878A186" w14:textId="62A70E95" w:rsidR="66ABE3AB" w:rsidRDefault="66ABE3AB" w:rsidP="00D01B3C">
            <w:pPr>
              <w:spacing w:line="360" w:lineRule="auto"/>
            </w:pPr>
            <w:r w:rsidRPr="66ABE3AB">
              <w:rPr>
                <w:rFonts w:eastAsia="Times New Roman"/>
                <w:sz w:val="26"/>
                <w:szCs w:val="26"/>
              </w:rPr>
              <w:t>content_id</w:t>
            </w:r>
          </w:p>
        </w:tc>
        <w:tc>
          <w:tcPr>
            <w:tcW w:w="2204" w:type="dxa"/>
            <w:tcBorders>
              <w:top w:val="single" w:sz="8" w:space="0" w:color="auto"/>
              <w:left w:val="single" w:sz="8" w:space="0" w:color="auto"/>
              <w:bottom w:val="single" w:sz="8" w:space="0" w:color="auto"/>
              <w:right w:val="single" w:sz="8" w:space="0" w:color="auto"/>
            </w:tcBorders>
            <w:tcMar>
              <w:left w:w="108" w:type="dxa"/>
              <w:right w:w="108" w:type="dxa"/>
            </w:tcMar>
          </w:tcPr>
          <w:p w14:paraId="4CEC2CD4" w14:textId="1329CD7E" w:rsidR="66ABE3AB" w:rsidRDefault="66ABE3AB" w:rsidP="00D01B3C">
            <w:pPr>
              <w:spacing w:line="360" w:lineRule="auto"/>
            </w:pPr>
            <w:r w:rsidRPr="66ABE3AB">
              <w:rPr>
                <w:rFonts w:eastAsia="Times New Roman"/>
                <w:sz w:val="26"/>
                <w:szCs w:val="26"/>
              </w:rPr>
              <w:t>Mã nội dung</w:t>
            </w:r>
          </w:p>
        </w:tc>
        <w:tc>
          <w:tcPr>
            <w:tcW w:w="2010" w:type="dxa"/>
            <w:tcBorders>
              <w:top w:val="single" w:sz="8" w:space="0" w:color="auto"/>
              <w:left w:val="single" w:sz="8" w:space="0" w:color="auto"/>
              <w:bottom w:val="single" w:sz="8" w:space="0" w:color="auto"/>
              <w:right w:val="single" w:sz="8" w:space="0" w:color="auto"/>
            </w:tcBorders>
            <w:tcMar>
              <w:left w:w="108" w:type="dxa"/>
              <w:right w:w="108" w:type="dxa"/>
            </w:tcMar>
          </w:tcPr>
          <w:p w14:paraId="2F989FB4" w14:textId="1903F96D" w:rsidR="66ABE3AB" w:rsidRDefault="66ABE3AB" w:rsidP="00D01B3C">
            <w:pPr>
              <w:spacing w:line="360" w:lineRule="auto"/>
            </w:pPr>
            <w:r w:rsidRPr="66ABE3AB">
              <w:rPr>
                <w:rFonts w:eastAsia="Times New Roman"/>
                <w:sz w:val="26"/>
                <w:szCs w:val="26"/>
              </w:rPr>
              <w:t>INT</w:t>
            </w:r>
          </w:p>
        </w:tc>
        <w:tc>
          <w:tcPr>
            <w:tcW w:w="3013" w:type="dxa"/>
            <w:tcBorders>
              <w:top w:val="single" w:sz="8" w:space="0" w:color="auto"/>
              <w:left w:val="single" w:sz="8" w:space="0" w:color="auto"/>
              <w:bottom w:val="single" w:sz="8" w:space="0" w:color="auto"/>
              <w:right w:val="single" w:sz="8" w:space="0" w:color="auto"/>
            </w:tcBorders>
            <w:tcMar>
              <w:left w:w="108" w:type="dxa"/>
              <w:right w:w="108" w:type="dxa"/>
            </w:tcMar>
          </w:tcPr>
          <w:p w14:paraId="6776205B" w14:textId="2AB965C8" w:rsidR="66ABE3AB" w:rsidRDefault="66ABE3AB" w:rsidP="00D01B3C">
            <w:pPr>
              <w:spacing w:line="360" w:lineRule="auto"/>
            </w:pPr>
            <w:r w:rsidRPr="66ABE3AB">
              <w:rPr>
                <w:rFonts w:eastAsia="Times New Roman"/>
                <w:sz w:val="26"/>
                <w:szCs w:val="26"/>
              </w:rPr>
              <w:t>FK -&gt; contents.content_id, NOT NULL</w:t>
            </w:r>
          </w:p>
        </w:tc>
      </w:tr>
      <w:tr w:rsidR="66ABE3AB" w14:paraId="2F310DEC" w14:textId="77777777" w:rsidTr="66ABE3AB">
        <w:trPr>
          <w:trHeight w:val="300"/>
        </w:trPr>
        <w:tc>
          <w:tcPr>
            <w:tcW w:w="679" w:type="dxa"/>
            <w:tcBorders>
              <w:top w:val="single" w:sz="8" w:space="0" w:color="auto"/>
              <w:left w:val="single" w:sz="8" w:space="0" w:color="auto"/>
              <w:bottom w:val="single" w:sz="8" w:space="0" w:color="auto"/>
              <w:right w:val="single" w:sz="8" w:space="0" w:color="auto"/>
            </w:tcBorders>
            <w:tcMar>
              <w:left w:w="108" w:type="dxa"/>
              <w:right w:w="108" w:type="dxa"/>
            </w:tcMar>
          </w:tcPr>
          <w:p w14:paraId="5173F4BE" w14:textId="7E1116FE" w:rsidR="66ABE3AB" w:rsidRDefault="66ABE3AB" w:rsidP="00D01B3C">
            <w:pPr>
              <w:spacing w:line="360" w:lineRule="auto"/>
            </w:pPr>
            <w:r w:rsidRPr="66ABE3AB">
              <w:rPr>
                <w:rFonts w:eastAsia="Times New Roman"/>
                <w:sz w:val="26"/>
                <w:szCs w:val="26"/>
              </w:rPr>
              <w:t>3</w:t>
            </w:r>
          </w:p>
        </w:tc>
        <w:tc>
          <w:tcPr>
            <w:tcW w:w="1444" w:type="dxa"/>
            <w:tcBorders>
              <w:top w:val="single" w:sz="8" w:space="0" w:color="auto"/>
              <w:left w:val="single" w:sz="8" w:space="0" w:color="auto"/>
              <w:bottom w:val="single" w:sz="8" w:space="0" w:color="auto"/>
              <w:right w:val="single" w:sz="8" w:space="0" w:color="auto"/>
            </w:tcBorders>
            <w:tcMar>
              <w:left w:w="108" w:type="dxa"/>
              <w:right w:w="108" w:type="dxa"/>
            </w:tcMar>
          </w:tcPr>
          <w:p w14:paraId="1347630E" w14:textId="04D144A0" w:rsidR="66ABE3AB" w:rsidRDefault="66ABE3AB" w:rsidP="00D01B3C">
            <w:pPr>
              <w:spacing w:line="360" w:lineRule="auto"/>
            </w:pPr>
            <w:r w:rsidRPr="66ABE3AB">
              <w:rPr>
                <w:rFonts w:eastAsia="Times New Roman"/>
                <w:sz w:val="26"/>
                <w:szCs w:val="26"/>
              </w:rPr>
              <w:t>title</w:t>
            </w:r>
          </w:p>
        </w:tc>
        <w:tc>
          <w:tcPr>
            <w:tcW w:w="2204" w:type="dxa"/>
            <w:tcBorders>
              <w:top w:val="single" w:sz="8" w:space="0" w:color="auto"/>
              <w:left w:val="single" w:sz="8" w:space="0" w:color="auto"/>
              <w:bottom w:val="single" w:sz="8" w:space="0" w:color="auto"/>
              <w:right w:val="single" w:sz="8" w:space="0" w:color="auto"/>
            </w:tcBorders>
            <w:tcMar>
              <w:left w:w="108" w:type="dxa"/>
              <w:right w:w="108" w:type="dxa"/>
            </w:tcMar>
          </w:tcPr>
          <w:p w14:paraId="3C417A7D" w14:textId="278A7A14" w:rsidR="66ABE3AB" w:rsidRDefault="66ABE3AB" w:rsidP="00D01B3C">
            <w:pPr>
              <w:spacing w:line="360" w:lineRule="auto"/>
            </w:pPr>
            <w:r w:rsidRPr="66ABE3AB">
              <w:rPr>
                <w:rFonts w:eastAsia="Times New Roman"/>
                <w:sz w:val="26"/>
                <w:szCs w:val="26"/>
              </w:rPr>
              <w:t>Tiêu đề quiz</w:t>
            </w:r>
          </w:p>
        </w:tc>
        <w:tc>
          <w:tcPr>
            <w:tcW w:w="2010" w:type="dxa"/>
            <w:tcBorders>
              <w:top w:val="single" w:sz="8" w:space="0" w:color="auto"/>
              <w:left w:val="single" w:sz="8" w:space="0" w:color="auto"/>
              <w:bottom w:val="single" w:sz="8" w:space="0" w:color="auto"/>
              <w:right w:val="single" w:sz="8" w:space="0" w:color="auto"/>
            </w:tcBorders>
            <w:tcMar>
              <w:left w:w="108" w:type="dxa"/>
              <w:right w:w="108" w:type="dxa"/>
            </w:tcMar>
          </w:tcPr>
          <w:p w14:paraId="01CF453F" w14:textId="61CDDC27" w:rsidR="66ABE3AB" w:rsidRDefault="66ABE3AB" w:rsidP="00D01B3C">
            <w:pPr>
              <w:spacing w:line="360" w:lineRule="auto"/>
            </w:pPr>
            <w:r w:rsidRPr="66ABE3AB">
              <w:rPr>
                <w:rFonts w:eastAsia="Times New Roman"/>
                <w:sz w:val="26"/>
                <w:szCs w:val="26"/>
              </w:rPr>
              <w:t>VARCHAR(255)</w:t>
            </w:r>
          </w:p>
        </w:tc>
        <w:tc>
          <w:tcPr>
            <w:tcW w:w="3013" w:type="dxa"/>
            <w:tcBorders>
              <w:top w:val="single" w:sz="8" w:space="0" w:color="auto"/>
              <w:left w:val="single" w:sz="8" w:space="0" w:color="auto"/>
              <w:bottom w:val="single" w:sz="8" w:space="0" w:color="auto"/>
              <w:right w:val="single" w:sz="8" w:space="0" w:color="auto"/>
            </w:tcBorders>
            <w:tcMar>
              <w:left w:w="108" w:type="dxa"/>
              <w:right w:w="108" w:type="dxa"/>
            </w:tcMar>
          </w:tcPr>
          <w:p w14:paraId="7B3F21C8" w14:textId="03C9E585" w:rsidR="66ABE3AB" w:rsidRDefault="66ABE3AB" w:rsidP="00D01B3C">
            <w:pPr>
              <w:spacing w:line="360" w:lineRule="auto"/>
            </w:pPr>
            <w:r w:rsidRPr="66ABE3AB">
              <w:rPr>
                <w:rFonts w:eastAsia="Times New Roman"/>
                <w:sz w:val="26"/>
                <w:szCs w:val="26"/>
              </w:rPr>
              <w:t>NOT NULL</w:t>
            </w:r>
          </w:p>
        </w:tc>
      </w:tr>
      <w:tr w:rsidR="66ABE3AB" w14:paraId="3B9016B5" w14:textId="77777777" w:rsidTr="66ABE3AB">
        <w:trPr>
          <w:trHeight w:val="300"/>
        </w:trPr>
        <w:tc>
          <w:tcPr>
            <w:tcW w:w="679" w:type="dxa"/>
            <w:tcBorders>
              <w:top w:val="single" w:sz="8" w:space="0" w:color="auto"/>
              <w:left w:val="single" w:sz="8" w:space="0" w:color="auto"/>
              <w:bottom w:val="single" w:sz="8" w:space="0" w:color="auto"/>
              <w:right w:val="single" w:sz="8" w:space="0" w:color="auto"/>
            </w:tcBorders>
            <w:tcMar>
              <w:left w:w="108" w:type="dxa"/>
              <w:right w:w="108" w:type="dxa"/>
            </w:tcMar>
          </w:tcPr>
          <w:p w14:paraId="34260D67" w14:textId="1A7E724B" w:rsidR="66ABE3AB" w:rsidRDefault="66ABE3AB" w:rsidP="00D01B3C">
            <w:pPr>
              <w:spacing w:line="360" w:lineRule="auto"/>
            </w:pPr>
            <w:r w:rsidRPr="66ABE3AB">
              <w:rPr>
                <w:rFonts w:eastAsia="Times New Roman"/>
                <w:sz w:val="26"/>
                <w:szCs w:val="26"/>
              </w:rPr>
              <w:t>4</w:t>
            </w:r>
          </w:p>
        </w:tc>
        <w:tc>
          <w:tcPr>
            <w:tcW w:w="1444" w:type="dxa"/>
            <w:tcBorders>
              <w:top w:val="single" w:sz="8" w:space="0" w:color="auto"/>
              <w:left w:val="single" w:sz="8" w:space="0" w:color="auto"/>
              <w:bottom w:val="single" w:sz="8" w:space="0" w:color="auto"/>
              <w:right w:val="single" w:sz="8" w:space="0" w:color="auto"/>
            </w:tcBorders>
            <w:tcMar>
              <w:left w:w="108" w:type="dxa"/>
              <w:right w:w="108" w:type="dxa"/>
            </w:tcMar>
          </w:tcPr>
          <w:p w14:paraId="00393703" w14:textId="544A422D" w:rsidR="66ABE3AB" w:rsidRDefault="66ABE3AB" w:rsidP="00D01B3C">
            <w:pPr>
              <w:spacing w:line="360" w:lineRule="auto"/>
            </w:pPr>
            <w:r w:rsidRPr="66ABE3AB">
              <w:rPr>
                <w:rFonts w:eastAsia="Times New Roman"/>
                <w:sz w:val="26"/>
                <w:szCs w:val="26"/>
              </w:rPr>
              <w:t>Description</w:t>
            </w:r>
          </w:p>
        </w:tc>
        <w:tc>
          <w:tcPr>
            <w:tcW w:w="2204" w:type="dxa"/>
            <w:tcBorders>
              <w:top w:val="single" w:sz="8" w:space="0" w:color="auto"/>
              <w:left w:val="single" w:sz="8" w:space="0" w:color="auto"/>
              <w:bottom w:val="single" w:sz="8" w:space="0" w:color="auto"/>
              <w:right w:val="single" w:sz="8" w:space="0" w:color="auto"/>
            </w:tcBorders>
            <w:tcMar>
              <w:left w:w="108" w:type="dxa"/>
              <w:right w:w="108" w:type="dxa"/>
            </w:tcMar>
          </w:tcPr>
          <w:p w14:paraId="57AA78AB" w14:textId="3733D76E" w:rsidR="66ABE3AB" w:rsidRDefault="66ABE3AB" w:rsidP="00D01B3C">
            <w:pPr>
              <w:spacing w:line="360" w:lineRule="auto"/>
            </w:pPr>
            <w:r w:rsidRPr="66ABE3AB">
              <w:rPr>
                <w:rFonts w:eastAsia="Times New Roman"/>
                <w:sz w:val="26"/>
                <w:szCs w:val="26"/>
              </w:rPr>
              <w:t>Mô tả quiz</w:t>
            </w:r>
          </w:p>
        </w:tc>
        <w:tc>
          <w:tcPr>
            <w:tcW w:w="2010" w:type="dxa"/>
            <w:tcBorders>
              <w:top w:val="single" w:sz="8" w:space="0" w:color="auto"/>
              <w:left w:val="single" w:sz="8" w:space="0" w:color="auto"/>
              <w:bottom w:val="single" w:sz="8" w:space="0" w:color="auto"/>
              <w:right w:val="single" w:sz="8" w:space="0" w:color="auto"/>
            </w:tcBorders>
            <w:tcMar>
              <w:left w:w="108" w:type="dxa"/>
              <w:right w:w="108" w:type="dxa"/>
            </w:tcMar>
          </w:tcPr>
          <w:p w14:paraId="1857FA88" w14:textId="395E32DA" w:rsidR="66ABE3AB" w:rsidRDefault="66ABE3AB" w:rsidP="00D01B3C">
            <w:pPr>
              <w:spacing w:line="360" w:lineRule="auto"/>
            </w:pPr>
            <w:r w:rsidRPr="66ABE3AB">
              <w:rPr>
                <w:rFonts w:eastAsia="Times New Roman"/>
                <w:sz w:val="26"/>
                <w:szCs w:val="26"/>
              </w:rPr>
              <w:t>TEXT</w:t>
            </w:r>
          </w:p>
        </w:tc>
        <w:tc>
          <w:tcPr>
            <w:tcW w:w="3013" w:type="dxa"/>
            <w:tcBorders>
              <w:top w:val="single" w:sz="8" w:space="0" w:color="auto"/>
              <w:left w:val="single" w:sz="8" w:space="0" w:color="auto"/>
              <w:bottom w:val="single" w:sz="8" w:space="0" w:color="auto"/>
              <w:right w:val="single" w:sz="8" w:space="0" w:color="auto"/>
            </w:tcBorders>
            <w:tcMar>
              <w:left w:w="108" w:type="dxa"/>
              <w:right w:w="108" w:type="dxa"/>
            </w:tcMar>
          </w:tcPr>
          <w:p w14:paraId="25D39F3F" w14:textId="4D674AA7" w:rsidR="66ABE3AB" w:rsidRDefault="66ABE3AB" w:rsidP="00D01B3C">
            <w:pPr>
              <w:spacing w:line="360" w:lineRule="auto"/>
            </w:pPr>
            <w:r w:rsidRPr="66ABE3AB">
              <w:rPr>
                <w:rFonts w:eastAsia="Times New Roman"/>
                <w:sz w:val="26"/>
                <w:szCs w:val="26"/>
              </w:rPr>
              <w:t>NULLABLE</w:t>
            </w:r>
          </w:p>
        </w:tc>
      </w:tr>
      <w:tr w:rsidR="66ABE3AB" w14:paraId="7256935C" w14:textId="77777777" w:rsidTr="66ABE3AB">
        <w:trPr>
          <w:trHeight w:val="120"/>
        </w:trPr>
        <w:tc>
          <w:tcPr>
            <w:tcW w:w="679" w:type="dxa"/>
            <w:tcBorders>
              <w:top w:val="single" w:sz="8" w:space="0" w:color="auto"/>
              <w:left w:val="single" w:sz="8" w:space="0" w:color="auto"/>
              <w:bottom w:val="single" w:sz="8" w:space="0" w:color="auto"/>
              <w:right w:val="single" w:sz="8" w:space="0" w:color="auto"/>
            </w:tcBorders>
            <w:tcMar>
              <w:left w:w="108" w:type="dxa"/>
              <w:right w:w="108" w:type="dxa"/>
            </w:tcMar>
          </w:tcPr>
          <w:p w14:paraId="6E656F60" w14:textId="4EBDF3D3" w:rsidR="66ABE3AB" w:rsidRDefault="66ABE3AB" w:rsidP="00D01B3C">
            <w:pPr>
              <w:spacing w:line="360" w:lineRule="auto"/>
            </w:pPr>
            <w:r w:rsidRPr="66ABE3AB">
              <w:rPr>
                <w:rFonts w:eastAsia="Times New Roman"/>
                <w:sz w:val="26"/>
                <w:szCs w:val="26"/>
              </w:rPr>
              <w:t>5</w:t>
            </w:r>
          </w:p>
        </w:tc>
        <w:tc>
          <w:tcPr>
            <w:tcW w:w="1444" w:type="dxa"/>
            <w:tcBorders>
              <w:top w:val="single" w:sz="8" w:space="0" w:color="auto"/>
              <w:left w:val="single" w:sz="8" w:space="0" w:color="auto"/>
              <w:bottom w:val="single" w:sz="8" w:space="0" w:color="auto"/>
              <w:right w:val="single" w:sz="8" w:space="0" w:color="auto"/>
            </w:tcBorders>
            <w:tcMar>
              <w:left w:w="108" w:type="dxa"/>
              <w:right w:w="108" w:type="dxa"/>
            </w:tcMar>
          </w:tcPr>
          <w:p w14:paraId="6F87018F" w14:textId="1364343B" w:rsidR="66ABE3AB" w:rsidRDefault="66ABE3AB" w:rsidP="00D01B3C">
            <w:pPr>
              <w:spacing w:line="360" w:lineRule="auto"/>
            </w:pPr>
            <w:r w:rsidRPr="66ABE3AB">
              <w:rPr>
                <w:rFonts w:eastAsia="Times New Roman"/>
                <w:sz w:val="26"/>
                <w:szCs w:val="26"/>
              </w:rPr>
              <w:t>time_limit</w:t>
            </w:r>
          </w:p>
        </w:tc>
        <w:tc>
          <w:tcPr>
            <w:tcW w:w="2204" w:type="dxa"/>
            <w:tcBorders>
              <w:top w:val="single" w:sz="8" w:space="0" w:color="auto"/>
              <w:left w:val="single" w:sz="8" w:space="0" w:color="auto"/>
              <w:bottom w:val="single" w:sz="8" w:space="0" w:color="auto"/>
              <w:right w:val="single" w:sz="8" w:space="0" w:color="auto"/>
            </w:tcBorders>
            <w:tcMar>
              <w:left w:w="108" w:type="dxa"/>
              <w:right w:w="108" w:type="dxa"/>
            </w:tcMar>
          </w:tcPr>
          <w:p w14:paraId="0B2690FD" w14:textId="4FC7C40D" w:rsidR="66ABE3AB" w:rsidRDefault="66ABE3AB" w:rsidP="00D01B3C">
            <w:pPr>
              <w:spacing w:line="360" w:lineRule="auto"/>
            </w:pPr>
            <w:r w:rsidRPr="66ABE3AB">
              <w:rPr>
                <w:rFonts w:eastAsia="Times New Roman"/>
                <w:sz w:val="26"/>
                <w:szCs w:val="26"/>
              </w:rPr>
              <w:t>Thời gian làm quiz</w:t>
            </w:r>
          </w:p>
        </w:tc>
        <w:tc>
          <w:tcPr>
            <w:tcW w:w="2010" w:type="dxa"/>
            <w:tcBorders>
              <w:top w:val="single" w:sz="8" w:space="0" w:color="auto"/>
              <w:left w:val="single" w:sz="8" w:space="0" w:color="auto"/>
              <w:bottom w:val="single" w:sz="8" w:space="0" w:color="auto"/>
              <w:right w:val="single" w:sz="8" w:space="0" w:color="auto"/>
            </w:tcBorders>
            <w:tcMar>
              <w:left w:w="108" w:type="dxa"/>
              <w:right w:w="108" w:type="dxa"/>
            </w:tcMar>
          </w:tcPr>
          <w:p w14:paraId="50383FD4" w14:textId="2C944D73" w:rsidR="66ABE3AB" w:rsidRDefault="66ABE3AB" w:rsidP="00D01B3C">
            <w:pPr>
              <w:spacing w:line="360" w:lineRule="auto"/>
            </w:pPr>
            <w:r w:rsidRPr="66ABE3AB">
              <w:rPr>
                <w:rFonts w:eastAsia="Times New Roman"/>
                <w:sz w:val="26"/>
                <w:szCs w:val="26"/>
              </w:rPr>
              <w:t>INT</w:t>
            </w:r>
          </w:p>
        </w:tc>
        <w:tc>
          <w:tcPr>
            <w:tcW w:w="3013" w:type="dxa"/>
            <w:tcBorders>
              <w:top w:val="single" w:sz="8" w:space="0" w:color="auto"/>
              <w:left w:val="single" w:sz="8" w:space="0" w:color="auto"/>
              <w:bottom w:val="single" w:sz="8" w:space="0" w:color="auto"/>
              <w:right w:val="single" w:sz="8" w:space="0" w:color="auto"/>
            </w:tcBorders>
            <w:tcMar>
              <w:left w:w="108" w:type="dxa"/>
              <w:right w:w="108" w:type="dxa"/>
            </w:tcMar>
          </w:tcPr>
          <w:p w14:paraId="1448BB3C" w14:textId="23B5441D" w:rsidR="66ABE3AB" w:rsidRDefault="66ABE3AB" w:rsidP="00D01B3C">
            <w:pPr>
              <w:spacing w:line="360" w:lineRule="auto"/>
            </w:pPr>
            <w:r w:rsidRPr="66ABE3AB">
              <w:rPr>
                <w:rFonts w:eastAsia="Times New Roman"/>
                <w:sz w:val="26"/>
                <w:szCs w:val="26"/>
              </w:rPr>
              <w:t>NULLABLE</w:t>
            </w:r>
          </w:p>
        </w:tc>
      </w:tr>
      <w:tr w:rsidR="66ABE3AB" w14:paraId="4A2EE8E6" w14:textId="77777777" w:rsidTr="66ABE3AB">
        <w:trPr>
          <w:trHeight w:val="120"/>
        </w:trPr>
        <w:tc>
          <w:tcPr>
            <w:tcW w:w="679" w:type="dxa"/>
            <w:tcBorders>
              <w:top w:val="single" w:sz="8" w:space="0" w:color="auto"/>
              <w:left w:val="single" w:sz="8" w:space="0" w:color="auto"/>
              <w:bottom w:val="single" w:sz="8" w:space="0" w:color="auto"/>
              <w:right w:val="single" w:sz="8" w:space="0" w:color="auto"/>
            </w:tcBorders>
            <w:tcMar>
              <w:left w:w="108" w:type="dxa"/>
              <w:right w:w="108" w:type="dxa"/>
            </w:tcMar>
          </w:tcPr>
          <w:p w14:paraId="2F32FBA8" w14:textId="24949C86" w:rsidR="66ABE3AB" w:rsidRDefault="66ABE3AB" w:rsidP="00D01B3C">
            <w:pPr>
              <w:spacing w:line="360" w:lineRule="auto"/>
            </w:pPr>
            <w:r w:rsidRPr="66ABE3AB">
              <w:rPr>
                <w:rFonts w:eastAsia="Times New Roman"/>
                <w:sz w:val="26"/>
                <w:szCs w:val="26"/>
              </w:rPr>
              <w:t>6</w:t>
            </w:r>
          </w:p>
        </w:tc>
        <w:tc>
          <w:tcPr>
            <w:tcW w:w="1444" w:type="dxa"/>
            <w:tcBorders>
              <w:top w:val="single" w:sz="8" w:space="0" w:color="auto"/>
              <w:left w:val="single" w:sz="8" w:space="0" w:color="auto"/>
              <w:bottom w:val="single" w:sz="8" w:space="0" w:color="auto"/>
              <w:right w:val="single" w:sz="8" w:space="0" w:color="auto"/>
            </w:tcBorders>
            <w:tcMar>
              <w:left w:w="108" w:type="dxa"/>
              <w:right w:w="108" w:type="dxa"/>
            </w:tcMar>
          </w:tcPr>
          <w:p w14:paraId="0AB64C66" w14:textId="48AFD12B" w:rsidR="66ABE3AB" w:rsidRDefault="66ABE3AB" w:rsidP="00D01B3C">
            <w:pPr>
              <w:spacing w:line="360" w:lineRule="auto"/>
            </w:pPr>
            <w:r w:rsidRPr="66ABE3AB">
              <w:rPr>
                <w:rFonts w:eastAsia="Times New Roman"/>
                <w:sz w:val="26"/>
                <w:szCs w:val="26"/>
              </w:rPr>
              <w:t>total_points</w:t>
            </w:r>
          </w:p>
        </w:tc>
        <w:tc>
          <w:tcPr>
            <w:tcW w:w="2204" w:type="dxa"/>
            <w:tcBorders>
              <w:top w:val="single" w:sz="8" w:space="0" w:color="auto"/>
              <w:left w:val="single" w:sz="8" w:space="0" w:color="auto"/>
              <w:bottom w:val="single" w:sz="8" w:space="0" w:color="auto"/>
              <w:right w:val="single" w:sz="8" w:space="0" w:color="auto"/>
            </w:tcBorders>
            <w:tcMar>
              <w:left w:w="108" w:type="dxa"/>
              <w:right w:w="108" w:type="dxa"/>
            </w:tcMar>
          </w:tcPr>
          <w:p w14:paraId="6531CBA7" w14:textId="3C5B53FA" w:rsidR="66ABE3AB" w:rsidRDefault="66ABE3AB" w:rsidP="00D01B3C">
            <w:pPr>
              <w:spacing w:line="360" w:lineRule="auto"/>
            </w:pPr>
            <w:r w:rsidRPr="66ABE3AB">
              <w:rPr>
                <w:rFonts w:eastAsia="Times New Roman"/>
                <w:sz w:val="26"/>
                <w:szCs w:val="26"/>
              </w:rPr>
              <w:t>Tổng điểm</w:t>
            </w:r>
          </w:p>
        </w:tc>
        <w:tc>
          <w:tcPr>
            <w:tcW w:w="2010" w:type="dxa"/>
            <w:tcBorders>
              <w:top w:val="single" w:sz="8" w:space="0" w:color="auto"/>
              <w:left w:val="single" w:sz="8" w:space="0" w:color="auto"/>
              <w:bottom w:val="single" w:sz="8" w:space="0" w:color="auto"/>
              <w:right w:val="single" w:sz="8" w:space="0" w:color="auto"/>
            </w:tcBorders>
            <w:tcMar>
              <w:left w:w="108" w:type="dxa"/>
              <w:right w:w="108" w:type="dxa"/>
            </w:tcMar>
          </w:tcPr>
          <w:p w14:paraId="430C14E7" w14:textId="349A03F3" w:rsidR="66ABE3AB" w:rsidRDefault="66ABE3AB" w:rsidP="00D01B3C">
            <w:pPr>
              <w:spacing w:line="360" w:lineRule="auto"/>
            </w:pPr>
            <w:r w:rsidRPr="66ABE3AB">
              <w:rPr>
                <w:rFonts w:eastAsia="Times New Roman"/>
                <w:sz w:val="26"/>
                <w:szCs w:val="26"/>
              </w:rPr>
              <w:t>INT</w:t>
            </w:r>
          </w:p>
        </w:tc>
        <w:tc>
          <w:tcPr>
            <w:tcW w:w="3013" w:type="dxa"/>
            <w:tcBorders>
              <w:top w:val="single" w:sz="8" w:space="0" w:color="auto"/>
              <w:left w:val="single" w:sz="8" w:space="0" w:color="auto"/>
              <w:bottom w:val="single" w:sz="8" w:space="0" w:color="auto"/>
              <w:right w:val="single" w:sz="8" w:space="0" w:color="auto"/>
            </w:tcBorders>
            <w:tcMar>
              <w:left w:w="108" w:type="dxa"/>
              <w:right w:w="108" w:type="dxa"/>
            </w:tcMar>
          </w:tcPr>
          <w:p w14:paraId="2E8F5636" w14:textId="680A6FB0" w:rsidR="66ABE3AB" w:rsidRDefault="66ABE3AB" w:rsidP="00D01B3C">
            <w:pPr>
              <w:spacing w:line="360" w:lineRule="auto"/>
            </w:pPr>
            <w:r w:rsidRPr="66ABE3AB">
              <w:rPr>
                <w:rFonts w:eastAsia="Times New Roman"/>
                <w:sz w:val="26"/>
                <w:szCs w:val="26"/>
              </w:rPr>
              <w:t>DEFAULT 0</w:t>
            </w:r>
          </w:p>
        </w:tc>
      </w:tr>
    </w:tbl>
    <w:p w14:paraId="2C0AE8C9" w14:textId="6B95500C" w:rsidR="37446A99" w:rsidRPr="00B8618F" w:rsidRDefault="3577AEE6" w:rsidP="00D01B3C">
      <w:pPr>
        <w:spacing w:after="0" w:line="360" w:lineRule="auto"/>
      </w:pPr>
      <w:r w:rsidRPr="66ABE3AB">
        <w:rPr>
          <w:rFonts w:eastAsia="Times New Roman"/>
        </w:rPr>
        <w:t xml:space="preserve"> </w:t>
      </w:r>
    </w:p>
    <w:p w14:paraId="5A110D41" w14:textId="4F2F24C0" w:rsidR="37446A99" w:rsidRPr="00B8618F" w:rsidRDefault="3577AEE6" w:rsidP="00D01B3C">
      <w:pPr>
        <w:pStyle w:val="Heading2"/>
      </w:pPr>
      <w:bookmarkStart w:id="102" w:name="_Toc204776781"/>
      <w:r w:rsidRPr="66ABE3AB">
        <w:rPr>
          <w:rFonts w:eastAsia="Times New Roman"/>
        </w:rPr>
        <w:t>4.4.8. Bảng Questions</w:t>
      </w:r>
      <w:bookmarkEnd w:id="102"/>
    </w:p>
    <w:tbl>
      <w:tblPr>
        <w:tblStyle w:val="TableGrid"/>
        <w:tblW w:w="0" w:type="auto"/>
        <w:tblLayout w:type="fixed"/>
        <w:tblLook w:val="04A0" w:firstRow="1" w:lastRow="0" w:firstColumn="1" w:lastColumn="0" w:noHBand="0" w:noVBand="1"/>
      </w:tblPr>
      <w:tblGrid>
        <w:gridCol w:w="680"/>
        <w:gridCol w:w="1617"/>
        <w:gridCol w:w="2018"/>
        <w:gridCol w:w="1890"/>
        <w:gridCol w:w="3145"/>
      </w:tblGrid>
      <w:tr w:rsidR="66ABE3AB" w14:paraId="05FD695D" w14:textId="77777777" w:rsidTr="66ABE3AB">
        <w:trPr>
          <w:trHeight w:val="300"/>
        </w:trPr>
        <w:tc>
          <w:tcPr>
            <w:tcW w:w="680" w:type="dxa"/>
            <w:tcBorders>
              <w:top w:val="single" w:sz="8" w:space="0" w:color="auto"/>
              <w:left w:val="single" w:sz="8" w:space="0" w:color="auto"/>
              <w:bottom w:val="single" w:sz="8" w:space="0" w:color="auto"/>
              <w:right w:val="single" w:sz="8" w:space="0" w:color="auto"/>
            </w:tcBorders>
            <w:tcMar>
              <w:left w:w="108" w:type="dxa"/>
              <w:right w:w="108" w:type="dxa"/>
            </w:tcMar>
          </w:tcPr>
          <w:p w14:paraId="6B58E370" w14:textId="27D37058" w:rsidR="66ABE3AB" w:rsidRDefault="66ABE3AB" w:rsidP="00D01B3C">
            <w:pPr>
              <w:spacing w:line="360" w:lineRule="auto"/>
            </w:pPr>
            <w:r w:rsidRPr="66ABE3AB">
              <w:rPr>
                <w:rFonts w:eastAsia="Times New Roman"/>
                <w:sz w:val="26"/>
                <w:szCs w:val="26"/>
              </w:rPr>
              <w:t>STT</w:t>
            </w:r>
          </w:p>
        </w:tc>
        <w:tc>
          <w:tcPr>
            <w:tcW w:w="1617" w:type="dxa"/>
            <w:tcBorders>
              <w:top w:val="single" w:sz="8" w:space="0" w:color="auto"/>
              <w:left w:val="single" w:sz="8" w:space="0" w:color="auto"/>
              <w:bottom w:val="single" w:sz="8" w:space="0" w:color="auto"/>
              <w:right w:val="single" w:sz="8" w:space="0" w:color="auto"/>
            </w:tcBorders>
            <w:tcMar>
              <w:left w:w="108" w:type="dxa"/>
              <w:right w:w="108" w:type="dxa"/>
            </w:tcMar>
          </w:tcPr>
          <w:p w14:paraId="43D3007C" w14:textId="54FA728E" w:rsidR="66ABE3AB" w:rsidRDefault="66ABE3AB" w:rsidP="00D01B3C">
            <w:pPr>
              <w:spacing w:line="360" w:lineRule="auto"/>
            </w:pPr>
            <w:r w:rsidRPr="66ABE3AB">
              <w:rPr>
                <w:rFonts w:eastAsia="Times New Roman"/>
                <w:sz w:val="26"/>
                <w:szCs w:val="26"/>
              </w:rPr>
              <w:t>Thuộc tính</w:t>
            </w:r>
          </w:p>
        </w:tc>
        <w:tc>
          <w:tcPr>
            <w:tcW w:w="2018" w:type="dxa"/>
            <w:tcBorders>
              <w:top w:val="single" w:sz="8" w:space="0" w:color="auto"/>
              <w:left w:val="single" w:sz="8" w:space="0" w:color="auto"/>
              <w:bottom w:val="single" w:sz="8" w:space="0" w:color="auto"/>
              <w:right w:val="single" w:sz="8" w:space="0" w:color="auto"/>
            </w:tcBorders>
            <w:tcMar>
              <w:left w:w="108" w:type="dxa"/>
              <w:right w:w="108" w:type="dxa"/>
            </w:tcMar>
          </w:tcPr>
          <w:p w14:paraId="27BB2C36" w14:textId="6738856A" w:rsidR="66ABE3AB" w:rsidRDefault="66ABE3AB" w:rsidP="00D01B3C">
            <w:pPr>
              <w:spacing w:line="360" w:lineRule="auto"/>
            </w:pPr>
            <w:r w:rsidRPr="66ABE3AB">
              <w:rPr>
                <w:rFonts w:eastAsia="Times New Roman"/>
                <w:sz w:val="26"/>
                <w:szCs w:val="26"/>
              </w:rPr>
              <w:t>Mô Tả</w:t>
            </w:r>
          </w:p>
        </w:tc>
        <w:tc>
          <w:tcPr>
            <w:tcW w:w="1890" w:type="dxa"/>
            <w:tcBorders>
              <w:top w:val="single" w:sz="8" w:space="0" w:color="auto"/>
              <w:left w:val="single" w:sz="8" w:space="0" w:color="auto"/>
              <w:bottom w:val="single" w:sz="8" w:space="0" w:color="auto"/>
              <w:right w:val="single" w:sz="8" w:space="0" w:color="auto"/>
            </w:tcBorders>
            <w:tcMar>
              <w:left w:w="108" w:type="dxa"/>
              <w:right w:w="108" w:type="dxa"/>
            </w:tcMar>
          </w:tcPr>
          <w:p w14:paraId="7BB45C1D" w14:textId="5710D156" w:rsidR="66ABE3AB" w:rsidRDefault="66ABE3AB" w:rsidP="00D01B3C">
            <w:pPr>
              <w:spacing w:line="360" w:lineRule="auto"/>
            </w:pPr>
            <w:r w:rsidRPr="66ABE3AB">
              <w:rPr>
                <w:rFonts w:eastAsia="Times New Roman"/>
                <w:sz w:val="26"/>
                <w:szCs w:val="26"/>
              </w:rPr>
              <w:t>Kiểu Dữ liệu</w:t>
            </w:r>
          </w:p>
        </w:tc>
        <w:tc>
          <w:tcPr>
            <w:tcW w:w="3145" w:type="dxa"/>
            <w:tcBorders>
              <w:top w:val="single" w:sz="8" w:space="0" w:color="auto"/>
              <w:left w:val="single" w:sz="8" w:space="0" w:color="auto"/>
              <w:bottom w:val="single" w:sz="8" w:space="0" w:color="auto"/>
              <w:right w:val="single" w:sz="8" w:space="0" w:color="auto"/>
            </w:tcBorders>
            <w:tcMar>
              <w:left w:w="108" w:type="dxa"/>
              <w:right w:w="108" w:type="dxa"/>
            </w:tcMar>
          </w:tcPr>
          <w:p w14:paraId="4D081858" w14:textId="3BEA78EE" w:rsidR="66ABE3AB" w:rsidRDefault="66ABE3AB" w:rsidP="00D01B3C">
            <w:pPr>
              <w:spacing w:line="360" w:lineRule="auto"/>
            </w:pPr>
            <w:r w:rsidRPr="66ABE3AB">
              <w:rPr>
                <w:rFonts w:eastAsia="Times New Roman"/>
                <w:sz w:val="26"/>
                <w:szCs w:val="26"/>
              </w:rPr>
              <w:t>Điều kiện ràng buộc</w:t>
            </w:r>
          </w:p>
        </w:tc>
      </w:tr>
      <w:tr w:rsidR="66ABE3AB" w14:paraId="5BF857CF" w14:textId="77777777" w:rsidTr="66ABE3AB">
        <w:trPr>
          <w:trHeight w:val="300"/>
        </w:trPr>
        <w:tc>
          <w:tcPr>
            <w:tcW w:w="680" w:type="dxa"/>
            <w:tcBorders>
              <w:top w:val="single" w:sz="8" w:space="0" w:color="auto"/>
              <w:left w:val="single" w:sz="8" w:space="0" w:color="auto"/>
              <w:bottom w:val="single" w:sz="8" w:space="0" w:color="auto"/>
              <w:right w:val="single" w:sz="8" w:space="0" w:color="auto"/>
            </w:tcBorders>
            <w:tcMar>
              <w:left w:w="108" w:type="dxa"/>
              <w:right w:w="108" w:type="dxa"/>
            </w:tcMar>
          </w:tcPr>
          <w:p w14:paraId="75850601" w14:textId="2E711FDF" w:rsidR="66ABE3AB" w:rsidRDefault="66ABE3AB" w:rsidP="00D01B3C">
            <w:pPr>
              <w:spacing w:line="360" w:lineRule="auto"/>
            </w:pPr>
            <w:r w:rsidRPr="66ABE3AB">
              <w:rPr>
                <w:rFonts w:eastAsia="Times New Roman"/>
                <w:sz w:val="26"/>
                <w:szCs w:val="26"/>
              </w:rPr>
              <w:lastRenderedPageBreak/>
              <w:t>1</w:t>
            </w:r>
          </w:p>
        </w:tc>
        <w:tc>
          <w:tcPr>
            <w:tcW w:w="1617" w:type="dxa"/>
            <w:tcBorders>
              <w:top w:val="single" w:sz="8" w:space="0" w:color="auto"/>
              <w:left w:val="single" w:sz="8" w:space="0" w:color="auto"/>
              <w:bottom w:val="single" w:sz="8" w:space="0" w:color="auto"/>
              <w:right w:val="single" w:sz="8" w:space="0" w:color="auto"/>
            </w:tcBorders>
            <w:tcMar>
              <w:left w:w="108" w:type="dxa"/>
              <w:right w:w="108" w:type="dxa"/>
            </w:tcMar>
          </w:tcPr>
          <w:p w14:paraId="27DE3EA2" w14:textId="0C261007" w:rsidR="66ABE3AB" w:rsidRDefault="66ABE3AB" w:rsidP="00D01B3C">
            <w:pPr>
              <w:spacing w:line="360" w:lineRule="auto"/>
            </w:pPr>
            <w:r w:rsidRPr="66ABE3AB">
              <w:rPr>
                <w:rFonts w:eastAsia="Times New Roman"/>
                <w:sz w:val="26"/>
                <w:szCs w:val="26"/>
              </w:rPr>
              <w:t>question_id</w:t>
            </w:r>
          </w:p>
        </w:tc>
        <w:tc>
          <w:tcPr>
            <w:tcW w:w="2018" w:type="dxa"/>
            <w:tcBorders>
              <w:top w:val="single" w:sz="8" w:space="0" w:color="auto"/>
              <w:left w:val="single" w:sz="8" w:space="0" w:color="auto"/>
              <w:bottom w:val="single" w:sz="8" w:space="0" w:color="auto"/>
              <w:right w:val="single" w:sz="8" w:space="0" w:color="auto"/>
            </w:tcBorders>
            <w:tcMar>
              <w:left w:w="108" w:type="dxa"/>
              <w:right w:w="108" w:type="dxa"/>
            </w:tcMar>
          </w:tcPr>
          <w:p w14:paraId="7B33F2C8" w14:textId="16F6A839" w:rsidR="66ABE3AB" w:rsidRDefault="66ABE3AB" w:rsidP="00D01B3C">
            <w:pPr>
              <w:spacing w:line="360" w:lineRule="auto"/>
            </w:pPr>
            <w:r w:rsidRPr="66ABE3AB">
              <w:rPr>
                <w:rFonts w:eastAsia="Times New Roman"/>
                <w:sz w:val="26"/>
                <w:szCs w:val="26"/>
              </w:rPr>
              <w:t>Mã câu hỏi (PK)</w:t>
            </w:r>
          </w:p>
        </w:tc>
        <w:tc>
          <w:tcPr>
            <w:tcW w:w="1890" w:type="dxa"/>
            <w:tcBorders>
              <w:top w:val="single" w:sz="8" w:space="0" w:color="auto"/>
              <w:left w:val="single" w:sz="8" w:space="0" w:color="auto"/>
              <w:bottom w:val="single" w:sz="8" w:space="0" w:color="auto"/>
              <w:right w:val="single" w:sz="8" w:space="0" w:color="auto"/>
            </w:tcBorders>
            <w:tcMar>
              <w:left w:w="108" w:type="dxa"/>
              <w:right w:w="108" w:type="dxa"/>
            </w:tcMar>
          </w:tcPr>
          <w:p w14:paraId="2AC740E7" w14:textId="6D9F82E7" w:rsidR="66ABE3AB" w:rsidRDefault="66ABE3AB" w:rsidP="00D01B3C">
            <w:pPr>
              <w:spacing w:line="360" w:lineRule="auto"/>
            </w:pPr>
            <w:r w:rsidRPr="66ABE3AB">
              <w:rPr>
                <w:rFonts w:eastAsia="Times New Roman"/>
                <w:sz w:val="26"/>
                <w:szCs w:val="26"/>
              </w:rPr>
              <w:t>INT</w:t>
            </w:r>
          </w:p>
        </w:tc>
        <w:tc>
          <w:tcPr>
            <w:tcW w:w="3145" w:type="dxa"/>
            <w:tcBorders>
              <w:top w:val="single" w:sz="8" w:space="0" w:color="auto"/>
              <w:left w:val="single" w:sz="8" w:space="0" w:color="auto"/>
              <w:bottom w:val="single" w:sz="8" w:space="0" w:color="auto"/>
              <w:right w:val="single" w:sz="8" w:space="0" w:color="auto"/>
            </w:tcBorders>
            <w:tcMar>
              <w:left w:w="108" w:type="dxa"/>
              <w:right w:w="108" w:type="dxa"/>
            </w:tcMar>
          </w:tcPr>
          <w:p w14:paraId="6FF4CF88" w14:textId="68B5E98F" w:rsidR="66ABE3AB" w:rsidRDefault="66ABE3AB" w:rsidP="00D01B3C">
            <w:pPr>
              <w:spacing w:line="360" w:lineRule="auto"/>
            </w:pPr>
            <w:r w:rsidRPr="66ABE3AB">
              <w:rPr>
                <w:rFonts w:eastAsia="Times New Roman"/>
                <w:sz w:val="26"/>
                <w:szCs w:val="26"/>
              </w:rPr>
              <w:t>AUTO_INCREMENT, PK, NOT NULL</w:t>
            </w:r>
          </w:p>
        </w:tc>
      </w:tr>
      <w:tr w:rsidR="66ABE3AB" w14:paraId="2E9A7FBF" w14:textId="77777777" w:rsidTr="66ABE3AB">
        <w:trPr>
          <w:trHeight w:val="300"/>
        </w:trPr>
        <w:tc>
          <w:tcPr>
            <w:tcW w:w="680" w:type="dxa"/>
            <w:tcBorders>
              <w:top w:val="single" w:sz="8" w:space="0" w:color="auto"/>
              <w:left w:val="single" w:sz="8" w:space="0" w:color="auto"/>
              <w:bottom w:val="single" w:sz="8" w:space="0" w:color="auto"/>
              <w:right w:val="single" w:sz="8" w:space="0" w:color="auto"/>
            </w:tcBorders>
            <w:tcMar>
              <w:left w:w="108" w:type="dxa"/>
              <w:right w:w="108" w:type="dxa"/>
            </w:tcMar>
          </w:tcPr>
          <w:p w14:paraId="2A41612F" w14:textId="1F50AEA1" w:rsidR="66ABE3AB" w:rsidRDefault="66ABE3AB" w:rsidP="00D01B3C">
            <w:pPr>
              <w:spacing w:line="360" w:lineRule="auto"/>
            </w:pPr>
            <w:r w:rsidRPr="66ABE3AB">
              <w:rPr>
                <w:rFonts w:eastAsia="Times New Roman"/>
                <w:sz w:val="26"/>
                <w:szCs w:val="26"/>
              </w:rPr>
              <w:t>2</w:t>
            </w:r>
          </w:p>
        </w:tc>
        <w:tc>
          <w:tcPr>
            <w:tcW w:w="1617" w:type="dxa"/>
            <w:tcBorders>
              <w:top w:val="single" w:sz="8" w:space="0" w:color="auto"/>
              <w:left w:val="single" w:sz="8" w:space="0" w:color="auto"/>
              <w:bottom w:val="single" w:sz="8" w:space="0" w:color="auto"/>
              <w:right w:val="single" w:sz="8" w:space="0" w:color="auto"/>
            </w:tcBorders>
            <w:tcMar>
              <w:left w:w="108" w:type="dxa"/>
              <w:right w:w="108" w:type="dxa"/>
            </w:tcMar>
          </w:tcPr>
          <w:p w14:paraId="6A1FB39E" w14:textId="2F37BE37" w:rsidR="66ABE3AB" w:rsidRDefault="66ABE3AB" w:rsidP="00D01B3C">
            <w:pPr>
              <w:spacing w:line="360" w:lineRule="auto"/>
            </w:pPr>
            <w:r w:rsidRPr="66ABE3AB">
              <w:rPr>
                <w:rFonts w:eastAsia="Times New Roman"/>
                <w:sz w:val="26"/>
                <w:szCs w:val="26"/>
              </w:rPr>
              <w:t>quiz_id</w:t>
            </w:r>
          </w:p>
        </w:tc>
        <w:tc>
          <w:tcPr>
            <w:tcW w:w="2018" w:type="dxa"/>
            <w:tcBorders>
              <w:top w:val="single" w:sz="8" w:space="0" w:color="auto"/>
              <w:left w:val="single" w:sz="8" w:space="0" w:color="auto"/>
              <w:bottom w:val="single" w:sz="8" w:space="0" w:color="auto"/>
              <w:right w:val="single" w:sz="8" w:space="0" w:color="auto"/>
            </w:tcBorders>
            <w:tcMar>
              <w:left w:w="108" w:type="dxa"/>
              <w:right w:w="108" w:type="dxa"/>
            </w:tcMar>
          </w:tcPr>
          <w:p w14:paraId="4E1D1DAB" w14:textId="32696849" w:rsidR="66ABE3AB" w:rsidRDefault="66ABE3AB" w:rsidP="00D01B3C">
            <w:pPr>
              <w:spacing w:line="360" w:lineRule="auto"/>
            </w:pPr>
            <w:r w:rsidRPr="66ABE3AB">
              <w:rPr>
                <w:rFonts w:eastAsia="Times New Roman"/>
                <w:sz w:val="26"/>
                <w:szCs w:val="26"/>
              </w:rPr>
              <w:t>Mã quiz</w:t>
            </w:r>
          </w:p>
        </w:tc>
        <w:tc>
          <w:tcPr>
            <w:tcW w:w="1890" w:type="dxa"/>
            <w:tcBorders>
              <w:top w:val="single" w:sz="8" w:space="0" w:color="auto"/>
              <w:left w:val="single" w:sz="8" w:space="0" w:color="auto"/>
              <w:bottom w:val="single" w:sz="8" w:space="0" w:color="auto"/>
              <w:right w:val="single" w:sz="8" w:space="0" w:color="auto"/>
            </w:tcBorders>
            <w:tcMar>
              <w:left w:w="108" w:type="dxa"/>
              <w:right w:w="108" w:type="dxa"/>
            </w:tcMar>
          </w:tcPr>
          <w:p w14:paraId="341C542D" w14:textId="086E2B2B" w:rsidR="66ABE3AB" w:rsidRDefault="66ABE3AB" w:rsidP="00D01B3C">
            <w:pPr>
              <w:spacing w:line="360" w:lineRule="auto"/>
            </w:pPr>
            <w:r w:rsidRPr="66ABE3AB">
              <w:rPr>
                <w:rFonts w:eastAsia="Times New Roman"/>
                <w:sz w:val="26"/>
                <w:szCs w:val="26"/>
              </w:rPr>
              <w:t>INT</w:t>
            </w:r>
          </w:p>
        </w:tc>
        <w:tc>
          <w:tcPr>
            <w:tcW w:w="3145" w:type="dxa"/>
            <w:tcBorders>
              <w:top w:val="single" w:sz="8" w:space="0" w:color="auto"/>
              <w:left w:val="single" w:sz="8" w:space="0" w:color="auto"/>
              <w:bottom w:val="single" w:sz="8" w:space="0" w:color="auto"/>
              <w:right w:val="single" w:sz="8" w:space="0" w:color="auto"/>
            </w:tcBorders>
            <w:tcMar>
              <w:left w:w="108" w:type="dxa"/>
              <w:right w:w="108" w:type="dxa"/>
            </w:tcMar>
          </w:tcPr>
          <w:p w14:paraId="45E2784C" w14:textId="7BCFB4FF" w:rsidR="66ABE3AB" w:rsidRDefault="66ABE3AB" w:rsidP="00D01B3C">
            <w:pPr>
              <w:spacing w:line="360" w:lineRule="auto"/>
            </w:pPr>
            <w:r w:rsidRPr="66ABE3AB">
              <w:rPr>
                <w:rFonts w:eastAsia="Times New Roman"/>
                <w:sz w:val="26"/>
                <w:szCs w:val="26"/>
              </w:rPr>
              <w:t>FK -&gt; quizzes.quiz_id, NOT NULL</w:t>
            </w:r>
          </w:p>
        </w:tc>
      </w:tr>
      <w:tr w:rsidR="66ABE3AB" w14:paraId="2B469EBC" w14:textId="77777777" w:rsidTr="66ABE3AB">
        <w:trPr>
          <w:trHeight w:val="300"/>
        </w:trPr>
        <w:tc>
          <w:tcPr>
            <w:tcW w:w="680" w:type="dxa"/>
            <w:tcBorders>
              <w:top w:val="single" w:sz="8" w:space="0" w:color="auto"/>
              <w:left w:val="single" w:sz="8" w:space="0" w:color="auto"/>
              <w:bottom w:val="single" w:sz="8" w:space="0" w:color="auto"/>
              <w:right w:val="single" w:sz="8" w:space="0" w:color="auto"/>
            </w:tcBorders>
            <w:tcMar>
              <w:left w:w="108" w:type="dxa"/>
              <w:right w:w="108" w:type="dxa"/>
            </w:tcMar>
          </w:tcPr>
          <w:p w14:paraId="2004FE40" w14:textId="4074AEFF" w:rsidR="66ABE3AB" w:rsidRDefault="66ABE3AB" w:rsidP="00D01B3C">
            <w:pPr>
              <w:spacing w:line="360" w:lineRule="auto"/>
            </w:pPr>
            <w:r w:rsidRPr="66ABE3AB">
              <w:rPr>
                <w:rFonts w:eastAsia="Times New Roman"/>
                <w:sz w:val="26"/>
                <w:szCs w:val="26"/>
              </w:rPr>
              <w:t>3</w:t>
            </w:r>
          </w:p>
        </w:tc>
        <w:tc>
          <w:tcPr>
            <w:tcW w:w="1617" w:type="dxa"/>
            <w:tcBorders>
              <w:top w:val="single" w:sz="8" w:space="0" w:color="auto"/>
              <w:left w:val="single" w:sz="8" w:space="0" w:color="auto"/>
              <w:bottom w:val="single" w:sz="8" w:space="0" w:color="auto"/>
              <w:right w:val="single" w:sz="8" w:space="0" w:color="auto"/>
            </w:tcBorders>
            <w:tcMar>
              <w:left w:w="108" w:type="dxa"/>
              <w:right w:w="108" w:type="dxa"/>
            </w:tcMar>
          </w:tcPr>
          <w:p w14:paraId="598033B2" w14:textId="3ADB08CA" w:rsidR="66ABE3AB" w:rsidRDefault="66ABE3AB" w:rsidP="00D01B3C">
            <w:pPr>
              <w:spacing w:line="360" w:lineRule="auto"/>
            </w:pPr>
            <w:r w:rsidRPr="66ABE3AB">
              <w:rPr>
                <w:rFonts w:eastAsia="Times New Roman"/>
                <w:sz w:val="26"/>
                <w:szCs w:val="26"/>
              </w:rPr>
              <w:t>question_text</w:t>
            </w:r>
          </w:p>
        </w:tc>
        <w:tc>
          <w:tcPr>
            <w:tcW w:w="2018" w:type="dxa"/>
            <w:tcBorders>
              <w:top w:val="single" w:sz="8" w:space="0" w:color="auto"/>
              <w:left w:val="single" w:sz="8" w:space="0" w:color="auto"/>
              <w:bottom w:val="single" w:sz="8" w:space="0" w:color="auto"/>
              <w:right w:val="single" w:sz="8" w:space="0" w:color="auto"/>
            </w:tcBorders>
            <w:tcMar>
              <w:left w:w="108" w:type="dxa"/>
              <w:right w:w="108" w:type="dxa"/>
            </w:tcMar>
          </w:tcPr>
          <w:p w14:paraId="412E62A7" w14:textId="05EB0D8A" w:rsidR="66ABE3AB" w:rsidRDefault="66ABE3AB" w:rsidP="00D01B3C">
            <w:pPr>
              <w:spacing w:line="360" w:lineRule="auto"/>
            </w:pPr>
            <w:r w:rsidRPr="66ABE3AB">
              <w:rPr>
                <w:rFonts w:eastAsia="Times New Roman"/>
                <w:sz w:val="26"/>
                <w:szCs w:val="26"/>
              </w:rPr>
              <w:t>Nội dung câu hỏi</w:t>
            </w:r>
          </w:p>
        </w:tc>
        <w:tc>
          <w:tcPr>
            <w:tcW w:w="1890" w:type="dxa"/>
            <w:tcBorders>
              <w:top w:val="single" w:sz="8" w:space="0" w:color="auto"/>
              <w:left w:val="single" w:sz="8" w:space="0" w:color="auto"/>
              <w:bottom w:val="single" w:sz="8" w:space="0" w:color="auto"/>
              <w:right w:val="single" w:sz="8" w:space="0" w:color="auto"/>
            </w:tcBorders>
            <w:tcMar>
              <w:left w:w="108" w:type="dxa"/>
              <w:right w:w="108" w:type="dxa"/>
            </w:tcMar>
          </w:tcPr>
          <w:p w14:paraId="09C63984" w14:textId="0B4697CF" w:rsidR="66ABE3AB" w:rsidRDefault="66ABE3AB" w:rsidP="00D01B3C">
            <w:pPr>
              <w:spacing w:line="360" w:lineRule="auto"/>
            </w:pPr>
            <w:r w:rsidRPr="66ABE3AB">
              <w:rPr>
                <w:rFonts w:eastAsia="Times New Roman"/>
                <w:sz w:val="26"/>
                <w:szCs w:val="26"/>
              </w:rPr>
              <w:t>TEXT</w:t>
            </w:r>
          </w:p>
        </w:tc>
        <w:tc>
          <w:tcPr>
            <w:tcW w:w="3145" w:type="dxa"/>
            <w:tcBorders>
              <w:top w:val="single" w:sz="8" w:space="0" w:color="auto"/>
              <w:left w:val="single" w:sz="8" w:space="0" w:color="auto"/>
              <w:bottom w:val="single" w:sz="8" w:space="0" w:color="auto"/>
              <w:right w:val="single" w:sz="8" w:space="0" w:color="auto"/>
            </w:tcBorders>
            <w:tcMar>
              <w:left w:w="108" w:type="dxa"/>
              <w:right w:w="108" w:type="dxa"/>
            </w:tcMar>
          </w:tcPr>
          <w:p w14:paraId="0E4A25B7" w14:textId="38C58957" w:rsidR="66ABE3AB" w:rsidRDefault="66ABE3AB" w:rsidP="00D01B3C">
            <w:pPr>
              <w:spacing w:line="360" w:lineRule="auto"/>
            </w:pPr>
            <w:r w:rsidRPr="66ABE3AB">
              <w:rPr>
                <w:rFonts w:eastAsia="Times New Roman"/>
                <w:sz w:val="26"/>
                <w:szCs w:val="26"/>
              </w:rPr>
              <w:t>NOT NULL</w:t>
            </w:r>
          </w:p>
        </w:tc>
      </w:tr>
      <w:tr w:rsidR="66ABE3AB" w14:paraId="5D39D5B2" w14:textId="77777777" w:rsidTr="66ABE3AB">
        <w:trPr>
          <w:trHeight w:val="300"/>
        </w:trPr>
        <w:tc>
          <w:tcPr>
            <w:tcW w:w="680" w:type="dxa"/>
            <w:tcBorders>
              <w:top w:val="single" w:sz="8" w:space="0" w:color="auto"/>
              <w:left w:val="single" w:sz="8" w:space="0" w:color="auto"/>
              <w:bottom w:val="single" w:sz="8" w:space="0" w:color="auto"/>
              <w:right w:val="single" w:sz="8" w:space="0" w:color="auto"/>
            </w:tcBorders>
            <w:tcMar>
              <w:left w:w="108" w:type="dxa"/>
              <w:right w:w="108" w:type="dxa"/>
            </w:tcMar>
          </w:tcPr>
          <w:p w14:paraId="4700C4B3" w14:textId="714B2F59" w:rsidR="66ABE3AB" w:rsidRDefault="66ABE3AB" w:rsidP="00D01B3C">
            <w:pPr>
              <w:spacing w:line="360" w:lineRule="auto"/>
            </w:pPr>
            <w:r w:rsidRPr="66ABE3AB">
              <w:rPr>
                <w:rFonts w:eastAsia="Times New Roman"/>
                <w:sz w:val="26"/>
                <w:szCs w:val="26"/>
              </w:rPr>
              <w:t>4</w:t>
            </w:r>
          </w:p>
        </w:tc>
        <w:tc>
          <w:tcPr>
            <w:tcW w:w="1617" w:type="dxa"/>
            <w:tcBorders>
              <w:top w:val="single" w:sz="8" w:space="0" w:color="auto"/>
              <w:left w:val="single" w:sz="8" w:space="0" w:color="auto"/>
              <w:bottom w:val="single" w:sz="8" w:space="0" w:color="auto"/>
              <w:right w:val="single" w:sz="8" w:space="0" w:color="auto"/>
            </w:tcBorders>
            <w:tcMar>
              <w:left w:w="108" w:type="dxa"/>
              <w:right w:w="108" w:type="dxa"/>
            </w:tcMar>
          </w:tcPr>
          <w:p w14:paraId="020094CB" w14:textId="424A5F25" w:rsidR="66ABE3AB" w:rsidRDefault="66ABE3AB" w:rsidP="00D01B3C">
            <w:pPr>
              <w:spacing w:line="360" w:lineRule="auto"/>
            </w:pPr>
            <w:r w:rsidRPr="66ABE3AB">
              <w:rPr>
                <w:rFonts w:eastAsia="Times New Roman"/>
                <w:sz w:val="26"/>
                <w:szCs w:val="26"/>
              </w:rPr>
              <w:t>Type</w:t>
            </w:r>
          </w:p>
        </w:tc>
        <w:tc>
          <w:tcPr>
            <w:tcW w:w="2018" w:type="dxa"/>
            <w:tcBorders>
              <w:top w:val="single" w:sz="8" w:space="0" w:color="auto"/>
              <w:left w:val="single" w:sz="8" w:space="0" w:color="auto"/>
              <w:bottom w:val="single" w:sz="8" w:space="0" w:color="auto"/>
              <w:right w:val="single" w:sz="8" w:space="0" w:color="auto"/>
            </w:tcBorders>
            <w:tcMar>
              <w:left w:w="108" w:type="dxa"/>
              <w:right w:w="108" w:type="dxa"/>
            </w:tcMar>
          </w:tcPr>
          <w:p w14:paraId="1FCDFF1E" w14:textId="2C661EB4" w:rsidR="66ABE3AB" w:rsidRDefault="66ABE3AB" w:rsidP="00D01B3C">
            <w:pPr>
              <w:spacing w:line="360" w:lineRule="auto"/>
            </w:pPr>
            <w:r w:rsidRPr="66ABE3AB">
              <w:rPr>
                <w:rFonts w:eastAsia="Times New Roman"/>
                <w:sz w:val="26"/>
                <w:szCs w:val="26"/>
              </w:rPr>
              <w:t>Loại câu hỏi</w:t>
            </w:r>
          </w:p>
        </w:tc>
        <w:tc>
          <w:tcPr>
            <w:tcW w:w="1890" w:type="dxa"/>
            <w:tcBorders>
              <w:top w:val="single" w:sz="8" w:space="0" w:color="auto"/>
              <w:left w:val="single" w:sz="8" w:space="0" w:color="auto"/>
              <w:bottom w:val="single" w:sz="8" w:space="0" w:color="auto"/>
              <w:right w:val="single" w:sz="8" w:space="0" w:color="auto"/>
            </w:tcBorders>
            <w:tcMar>
              <w:left w:w="108" w:type="dxa"/>
              <w:right w:w="108" w:type="dxa"/>
            </w:tcMar>
          </w:tcPr>
          <w:p w14:paraId="6C9067F8" w14:textId="03F4054C" w:rsidR="66ABE3AB" w:rsidRDefault="66ABE3AB" w:rsidP="00D01B3C">
            <w:pPr>
              <w:spacing w:line="360" w:lineRule="auto"/>
            </w:pPr>
            <w:r w:rsidRPr="66ABE3AB">
              <w:rPr>
                <w:rFonts w:eastAsia="Times New Roman"/>
                <w:sz w:val="26"/>
                <w:szCs w:val="26"/>
              </w:rPr>
              <w:t>TEXT</w:t>
            </w:r>
          </w:p>
        </w:tc>
        <w:tc>
          <w:tcPr>
            <w:tcW w:w="3145" w:type="dxa"/>
            <w:tcBorders>
              <w:top w:val="single" w:sz="8" w:space="0" w:color="auto"/>
              <w:left w:val="single" w:sz="8" w:space="0" w:color="auto"/>
              <w:bottom w:val="single" w:sz="8" w:space="0" w:color="auto"/>
              <w:right w:val="single" w:sz="8" w:space="0" w:color="auto"/>
            </w:tcBorders>
            <w:tcMar>
              <w:left w:w="108" w:type="dxa"/>
              <w:right w:w="108" w:type="dxa"/>
            </w:tcMar>
          </w:tcPr>
          <w:p w14:paraId="19537F81" w14:textId="498850C7" w:rsidR="66ABE3AB" w:rsidRDefault="66ABE3AB" w:rsidP="00D01B3C">
            <w:pPr>
              <w:spacing w:line="360" w:lineRule="auto"/>
            </w:pPr>
            <w:r w:rsidRPr="66ABE3AB">
              <w:rPr>
                <w:rFonts w:eastAsia="Times New Roman"/>
                <w:sz w:val="26"/>
                <w:szCs w:val="26"/>
              </w:rPr>
              <w:t>NOT NULL</w:t>
            </w:r>
          </w:p>
        </w:tc>
      </w:tr>
      <w:tr w:rsidR="66ABE3AB" w14:paraId="015079EF" w14:textId="77777777" w:rsidTr="66ABE3AB">
        <w:trPr>
          <w:trHeight w:val="300"/>
        </w:trPr>
        <w:tc>
          <w:tcPr>
            <w:tcW w:w="680" w:type="dxa"/>
            <w:tcBorders>
              <w:top w:val="single" w:sz="8" w:space="0" w:color="auto"/>
              <w:left w:val="single" w:sz="8" w:space="0" w:color="auto"/>
              <w:bottom w:val="single" w:sz="8" w:space="0" w:color="auto"/>
              <w:right w:val="single" w:sz="8" w:space="0" w:color="auto"/>
            </w:tcBorders>
            <w:tcMar>
              <w:left w:w="108" w:type="dxa"/>
              <w:right w:w="108" w:type="dxa"/>
            </w:tcMar>
          </w:tcPr>
          <w:p w14:paraId="27459D53" w14:textId="44EC1F8A" w:rsidR="66ABE3AB" w:rsidRDefault="66ABE3AB" w:rsidP="00D01B3C">
            <w:pPr>
              <w:spacing w:line="360" w:lineRule="auto"/>
            </w:pPr>
            <w:r w:rsidRPr="66ABE3AB">
              <w:rPr>
                <w:rFonts w:eastAsia="Times New Roman"/>
                <w:sz w:val="26"/>
                <w:szCs w:val="26"/>
              </w:rPr>
              <w:t>5</w:t>
            </w:r>
          </w:p>
        </w:tc>
        <w:tc>
          <w:tcPr>
            <w:tcW w:w="1617" w:type="dxa"/>
            <w:tcBorders>
              <w:top w:val="single" w:sz="8" w:space="0" w:color="auto"/>
              <w:left w:val="single" w:sz="8" w:space="0" w:color="auto"/>
              <w:bottom w:val="single" w:sz="8" w:space="0" w:color="auto"/>
              <w:right w:val="single" w:sz="8" w:space="0" w:color="auto"/>
            </w:tcBorders>
            <w:tcMar>
              <w:left w:w="108" w:type="dxa"/>
              <w:right w:w="108" w:type="dxa"/>
            </w:tcMar>
          </w:tcPr>
          <w:p w14:paraId="60F7D74D" w14:textId="1440AC87" w:rsidR="66ABE3AB" w:rsidRDefault="66ABE3AB" w:rsidP="00D01B3C">
            <w:pPr>
              <w:spacing w:line="360" w:lineRule="auto"/>
            </w:pPr>
            <w:r w:rsidRPr="66ABE3AB">
              <w:rPr>
                <w:rFonts w:eastAsia="Times New Roman"/>
                <w:sz w:val="26"/>
                <w:szCs w:val="26"/>
              </w:rPr>
              <w:t>points</w:t>
            </w:r>
          </w:p>
        </w:tc>
        <w:tc>
          <w:tcPr>
            <w:tcW w:w="2018" w:type="dxa"/>
            <w:tcBorders>
              <w:top w:val="single" w:sz="8" w:space="0" w:color="auto"/>
              <w:left w:val="single" w:sz="8" w:space="0" w:color="auto"/>
              <w:bottom w:val="single" w:sz="8" w:space="0" w:color="auto"/>
              <w:right w:val="single" w:sz="8" w:space="0" w:color="auto"/>
            </w:tcBorders>
            <w:tcMar>
              <w:left w:w="108" w:type="dxa"/>
              <w:right w:w="108" w:type="dxa"/>
            </w:tcMar>
          </w:tcPr>
          <w:p w14:paraId="5A441BBF" w14:textId="60054DC7" w:rsidR="66ABE3AB" w:rsidRDefault="66ABE3AB" w:rsidP="00D01B3C">
            <w:pPr>
              <w:spacing w:line="360" w:lineRule="auto"/>
            </w:pPr>
            <w:r w:rsidRPr="66ABE3AB">
              <w:rPr>
                <w:rFonts w:eastAsia="Times New Roman"/>
                <w:sz w:val="26"/>
                <w:szCs w:val="26"/>
              </w:rPr>
              <w:t>Điểm câu hỏi</w:t>
            </w:r>
          </w:p>
        </w:tc>
        <w:tc>
          <w:tcPr>
            <w:tcW w:w="1890" w:type="dxa"/>
            <w:tcBorders>
              <w:top w:val="single" w:sz="8" w:space="0" w:color="auto"/>
              <w:left w:val="single" w:sz="8" w:space="0" w:color="auto"/>
              <w:bottom w:val="single" w:sz="8" w:space="0" w:color="auto"/>
              <w:right w:val="single" w:sz="8" w:space="0" w:color="auto"/>
            </w:tcBorders>
            <w:tcMar>
              <w:left w:w="108" w:type="dxa"/>
              <w:right w:w="108" w:type="dxa"/>
            </w:tcMar>
          </w:tcPr>
          <w:p w14:paraId="32921C2C" w14:textId="5A3EB800" w:rsidR="66ABE3AB" w:rsidRDefault="66ABE3AB" w:rsidP="00D01B3C">
            <w:pPr>
              <w:spacing w:line="360" w:lineRule="auto"/>
            </w:pPr>
            <w:r w:rsidRPr="66ABE3AB">
              <w:rPr>
                <w:rFonts w:eastAsia="Times New Roman"/>
                <w:sz w:val="26"/>
                <w:szCs w:val="26"/>
              </w:rPr>
              <w:t>INT</w:t>
            </w:r>
          </w:p>
        </w:tc>
        <w:tc>
          <w:tcPr>
            <w:tcW w:w="3145" w:type="dxa"/>
            <w:tcBorders>
              <w:top w:val="single" w:sz="8" w:space="0" w:color="auto"/>
              <w:left w:val="single" w:sz="8" w:space="0" w:color="auto"/>
              <w:bottom w:val="single" w:sz="8" w:space="0" w:color="auto"/>
              <w:right w:val="single" w:sz="8" w:space="0" w:color="auto"/>
            </w:tcBorders>
            <w:tcMar>
              <w:left w:w="108" w:type="dxa"/>
              <w:right w:w="108" w:type="dxa"/>
            </w:tcMar>
          </w:tcPr>
          <w:p w14:paraId="1EF021F4" w14:textId="12ABADA0" w:rsidR="66ABE3AB" w:rsidRDefault="66ABE3AB" w:rsidP="00D01B3C">
            <w:pPr>
              <w:spacing w:line="360" w:lineRule="auto"/>
            </w:pPr>
            <w:r w:rsidRPr="66ABE3AB">
              <w:rPr>
                <w:rFonts w:eastAsia="Times New Roman"/>
                <w:sz w:val="26"/>
                <w:szCs w:val="26"/>
              </w:rPr>
              <w:t>NOT NULL</w:t>
            </w:r>
          </w:p>
        </w:tc>
      </w:tr>
    </w:tbl>
    <w:p w14:paraId="1A75B951" w14:textId="3796727A" w:rsidR="37446A99" w:rsidRPr="00B8618F" w:rsidRDefault="3577AEE6" w:rsidP="00D01B3C">
      <w:pPr>
        <w:spacing w:after="0" w:line="360" w:lineRule="auto"/>
      </w:pPr>
      <w:r w:rsidRPr="66ABE3AB">
        <w:rPr>
          <w:rFonts w:eastAsia="Times New Roman"/>
        </w:rPr>
        <w:t xml:space="preserve"> </w:t>
      </w:r>
    </w:p>
    <w:p w14:paraId="1FAB91FF" w14:textId="6FA20C86" w:rsidR="37446A99" w:rsidRPr="00B8618F" w:rsidRDefault="3577AEE6" w:rsidP="00D01B3C">
      <w:pPr>
        <w:pStyle w:val="Heading2"/>
      </w:pPr>
      <w:bookmarkStart w:id="103" w:name="_Toc204776782"/>
      <w:r w:rsidRPr="66ABE3AB">
        <w:rPr>
          <w:rFonts w:eastAsia="Times New Roman"/>
        </w:rPr>
        <w:t>4.4.9. Bảng answers</w:t>
      </w:r>
      <w:bookmarkEnd w:id="103"/>
    </w:p>
    <w:tbl>
      <w:tblPr>
        <w:tblStyle w:val="TableGrid"/>
        <w:tblW w:w="0" w:type="auto"/>
        <w:tblLayout w:type="fixed"/>
        <w:tblLook w:val="04A0" w:firstRow="1" w:lastRow="0" w:firstColumn="1" w:lastColumn="0" w:noHBand="0" w:noVBand="1"/>
      </w:tblPr>
      <w:tblGrid>
        <w:gridCol w:w="679"/>
        <w:gridCol w:w="1473"/>
        <w:gridCol w:w="2073"/>
        <w:gridCol w:w="1824"/>
        <w:gridCol w:w="3301"/>
      </w:tblGrid>
      <w:tr w:rsidR="66ABE3AB" w14:paraId="24C4182B" w14:textId="77777777" w:rsidTr="66ABE3AB">
        <w:trPr>
          <w:trHeight w:val="300"/>
        </w:trPr>
        <w:tc>
          <w:tcPr>
            <w:tcW w:w="679" w:type="dxa"/>
            <w:tcBorders>
              <w:top w:val="single" w:sz="8" w:space="0" w:color="auto"/>
              <w:left w:val="single" w:sz="8" w:space="0" w:color="auto"/>
              <w:bottom w:val="single" w:sz="8" w:space="0" w:color="auto"/>
              <w:right w:val="single" w:sz="8" w:space="0" w:color="auto"/>
            </w:tcBorders>
            <w:tcMar>
              <w:left w:w="108" w:type="dxa"/>
              <w:right w:w="108" w:type="dxa"/>
            </w:tcMar>
          </w:tcPr>
          <w:p w14:paraId="23577F01" w14:textId="1467277E" w:rsidR="66ABE3AB" w:rsidRDefault="66ABE3AB" w:rsidP="00D01B3C">
            <w:pPr>
              <w:spacing w:line="360" w:lineRule="auto"/>
            </w:pPr>
            <w:r w:rsidRPr="66ABE3AB">
              <w:rPr>
                <w:rFonts w:eastAsia="Times New Roman"/>
                <w:sz w:val="26"/>
                <w:szCs w:val="26"/>
              </w:rPr>
              <w:t>STT</w:t>
            </w:r>
          </w:p>
        </w:tc>
        <w:tc>
          <w:tcPr>
            <w:tcW w:w="1473" w:type="dxa"/>
            <w:tcBorders>
              <w:top w:val="single" w:sz="8" w:space="0" w:color="auto"/>
              <w:left w:val="single" w:sz="8" w:space="0" w:color="auto"/>
              <w:bottom w:val="single" w:sz="8" w:space="0" w:color="auto"/>
              <w:right w:val="single" w:sz="8" w:space="0" w:color="auto"/>
            </w:tcBorders>
            <w:tcMar>
              <w:left w:w="108" w:type="dxa"/>
              <w:right w:w="108" w:type="dxa"/>
            </w:tcMar>
          </w:tcPr>
          <w:p w14:paraId="7E0614A6" w14:textId="1998F9F2" w:rsidR="66ABE3AB" w:rsidRDefault="66ABE3AB" w:rsidP="00D01B3C">
            <w:pPr>
              <w:spacing w:line="360" w:lineRule="auto"/>
            </w:pPr>
            <w:r w:rsidRPr="66ABE3AB">
              <w:rPr>
                <w:rFonts w:eastAsia="Times New Roman"/>
                <w:sz w:val="26"/>
                <w:szCs w:val="26"/>
              </w:rPr>
              <w:t>Thuộc tính</w:t>
            </w:r>
          </w:p>
        </w:tc>
        <w:tc>
          <w:tcPr>
            <w:tcW w:w="2073" w:type="dxa"/>
            <w:tcBorders>
              <w:top w:val="single" w:sz="8" w:space="0" w:color="auto"/>
              <w:left w:val="single" w:sz="8" w:space="0" w:color="auto"/>
              <w:bottom w:val="single" w:sz="8" w:space="0" w:color="auto"/>
              <w:right w:val="single" w:sz="8" w:space="0" w:color="auto"/>
            </w:tcBorders>
            <w:tcMar>
              <w:left w:w="108" w:type="dxa"/>
              <w:right w:w="108" w:type="dxa"/>
            </w:tcMar>
          </w:tcPr>
          <w:p w14:paraId="17E11069" w14:textId="6ECD2199" w:rsidR="66ABE3AB" w:rsidRDefault="66ABE3AB" w:rsidP="00D01B3C">
            <w:pPr>
              <w:spacing w:line="360" w:lineRule="auto"/>
            </w:pPr>
            <w:r w:rsidRPr="66ABE3AB">
              <w:rPr>
                <w:rFonts w:eastAsia="Times New Roman"/>
                <w:sz w:val="26"/>
                <w:szCs w:val="26"/>
              </w:rPr>
              <w:t>Mô Tả</w:t>
            </w:r>
          </w:p>
        </w:tc>
        <w:tc>
          <w:tcPr>
            <w:tcW w:w="1824" w:type="dxa"/>
            <w:tcBorders>
              <w:top w:val="single" w:sz="8" w:space="0" w:color="auto"/>
              <w:left w:val="single" w:sz="8" w:space="0" w:color="auto"/>
              <w:bottom w:val="single" w:sz="8" w:space="0" w:color="auto"/>
              <w:right w:val="single" w:sz="8" w:space="0" w:color="auto"/>
            </w:tcBorders>
            <w:tcMar>
              <w:left w:w="108" w:type="dxa"/>
              <w:right w:w="108" w:type="dxa"/>
            </w:tcMar>
          </w:tcPr>
          <w:p w14:paraId="2D417310" w14:textId="4D7D5050" w:rsidR="66ABE3AB" w:rsidRDefault="66ABE3AB" w:rsidP="00D01B3C">
            <w:pPr>
              <w:spacing w:line="360" w:lineRule="auto"/>
            </w:pPr>
            <w:r w:rsidRPr="66ABE3AB">
              <w:rPr>
                <w:rFonts w:eastAsia="Times New Roman"/>
                <w:sz w:val="26"/>
                <w:szCs w:val="26"/>
              </w:rPr>
              <w:t>Kiểu Dữ liệu</w:t>
            </w:r>
          </w:p>
        </w:tc>
        <w:tc>
          <w:tcPr>
            <w:tcW w:w="3301" w:type="dxa"/>
            <w:tcBorders>
              <w:top w:val="single" w:sz="8" w:space="0" w:color="auto"/>
              <w:left w:val="single" w:sz="8" w:space="0" w:color="auto"/>
              <w:bottom w:val="single" w:sz="8" w:space="0" w:color="auto"/>
              <w:right w:val="single" w:sz="8" w:space="0" w:color="auto"/>
            </w:tcBorders>
            <w:tcMar>
              <w:left w:w="108" w:type="dxa"/>
              <w:right w:w="108" w:type="dxa"/>
            </w:tcMar>
          </w:tcPr>
          <w:p w14:paraId="1A01CB91" w14:textId="6303CF13" w:rsidR="66ABE3AB" w:rsidRDefault="66ABE3AB" w:rsidP="00D01B3C">
            <w:pPr>
              <w:spacing w:line="360" w:lineRule="auto"/>
            </w:pPr>
            <w:r w:rsidRPr="66ABE3AB">
              <w:rPr>
                <w:rFonts w:eastAsia="Times New Roman"/>
                <w:sz w:val="26"/>
                <w:szCs w:val="26"/>
              </w:rPr>
              <w:t>Điều kiện ràng buộc</w:t>
            </w:r>
          </w:p>
        </w:tc>
      </w:tr>
      <w:tr w:rsidR="66ABE3AB" w14:paraId="17ED48B9" w14:textId="77777777" w:rsidTr="66ABE3AB">
        <w:trPr>
          <w:trHeight w:val="300"/>
        </w:trPr>
        <w:tc>
          <w:tcPr>
            <w:tcW w:w="679" w:type="dxa"/>
            <w:tcBorders>
              <w:top w:val="single" w:sz="8" w:space="0" w:color="auto"/>
              <w:left w:val="single" w:sz="8" w:space="0" w:color="auto"/>
              <w:bottom w:val="single" w:sz="8" w:space="0" w:color="auto"/>
              <w:right w:val="single" w:sz="8" w:space="0" w:color="auto"/>
            </w:tcBorders>
            <w:tcMar>
              <w:left w:w="108" w:type="dxa"/>
              <w:right w:w="108" w:type="dxa"/>
            </w:tcMar>
          </w:tcPr>
          <w:p w14:paraId="1E7918A0" w14:textId="01EE5E26" w:rsidR="66ABE3AB" w:rsidRDefault="66ABE3AB" w:rsidP="00D01B3C">
            <w:pPr>
              <w:spacing w:line="360" w:lineRule="auto"/>
            </w:pPr>
            <w:r w:rsidRPr="66ABE3AB">
              <w:rPr>
                <w:rFonts w:eastAsia="Times New Roman"/>
                <w:sz w:val="26"/>
                <w:szCs w:val="26"/>
              </w:rPr>
              <w:t>1</w:t>
            </w:r>
          </w:p>
        </w:tc>
        <w:tc>
          <w:tcPr>
            <w:tcW w:w="1473" w:type="dxa"/>
            <w:tcBorders>
              <w:top w:val="single" w:sz="8" w:space="0" w:color="auto"/>
              <w:left w:val="single" w:sz="8" w:space="0" w:color="auto"/>
              <w:bottom w:val="single" w:sz="8" w:space="0" w:color="auto"/>
              <w:right w:val="single" w:sz="8" w:space="0" w:color="auto"/>
            </w:tcBorders>
            <w:tcMar>
              <w:left w:w="108" w:type="dxa"/>
              <w:right w:w="108" w:type="dxa"/>
            </w:tcMar>
          </w:tcPr>
          <w:p w14:paraId="440C6496" w14:textId="60798850" w:rsidR="66ABE3AB" w:rsidRDefault="66ABE3AB" w:rsidP="00D01B3C">
            <w:pPr>
              <w:spacing w:line="360" w:lineRule="auto"/>
            </w:pPr>
            <w:r w:rsidRPr="66ABE3AB">
              <w:rPr>
                <w:rFonts w:eastAsia="Times New Roman"/>
                <w:sz w:val="26"/>
                <w:szCs w:val="26"/>
              </w:rPr>
              <w:t>answer_id</w:t>
            </w:r>
          </w:p>
        </w:tc>
        <w:tc>
          <w:tcPr>
            <w:tcW w:w="2073" w:type="dxa"/>
            <w:tcBorders>
              <w:top w:val="single" w:sz="8" w:space="0" w:color="auto"/>
              <w:left w:val="single" w:sz="8" w:space="0" w:color="auto"/>
              <w:bottom w:val="single" w:sz="8" w:space="0" w:color="auto"/>
              <w:right w:val="single" w:sz="8" w:space="0" w:color="auto"/>
            </w:tcBorders>
            <w:tcMar>
              <w:left w:w="108" w:type="dxa"/>
              <w:right w:w="108" w:type="dxa"/>
            </w:tcMar>
          </w:tcPr>
          <w:p w14:paraId="65209D75" w14:textId="587CCAE7" w:rsidR="66ABE3AB" w:rsidRDefault="66ABE3AB" w:rsidP="00D01B3C">
            <w:pPr>
              <w:spacing w:line="360" w:lineRule="auto"/>
            </w:pPr>
            <w:r w:rsidRPr="66ABE3AB">
              <w:rPr>
                <w:rFonts w:eastAsia="Times New Roman"/>
                <w:sz w:val="26"/>
                <w:szCs w:val="26"/>
              </w:rPr>
              <w:t>Mã đáp án (PK)</w:t>
            </w:r>
          </w:p>
        </w:tc>
        <w:tc>
          <w:tcPr>
            <w:tcW w:w="1824" w:type="dxa"/>
            <w:tcBorders>
              <w:top w:val="single" w:sz="8" w:space="0" w:color="auto"/>
              <w:left w:val="single" w:sz="8" w:space="0" w:color="auto"/>
              <w:bottom w:val="single" w:sz="8" w:space="0" w:color="auto"/>
              <w:right w:val="single" w:sz="8" w:space="0" w:color="auto"/>
            </w:tcBorders>
            <w:tcMar>
              <w:left w:w="108" w:type="dxa"/>
              <w:right w:w="108" w:type="dxa"/>
            </w:tcMar>
          </w:tcPr>
          <w:p w14:paraId="4E1AFC94" w14:textId="57287F79" w:rsidR="66ABE3AB" w:rsidRDefault="66ABE3AB" w:rsidP="00D01B3C">
            <w:pPr>
              <w:spacing w:line="360" w:lineRule="auto"/>
            </w:pPr>
            <w:r w:rsidRPr="66ABE3AB">
              <w:rPr>
                <w:rFonts w:eastAsia="Times New Roman"/>
                <w:sz w:val="26"/>
                <w:szCs w:val="26"/>
              </w:rPr>
              <w:t>INT</w:t>
            </w:r>
          </w:p>
        </w:tc>
        <w:tc>
          <w:tcPr>
            <w:tcW w:w="3301" w:type="dxa"/>
            <w:tcBorders>
              <w:top w:val="single" w:sz="8" w:space="0" w:color="auto"/>
              <w:left w:val="single" w:sz="8" w:space="0" w:color="auto"/>
              <w:bottom w:val="single" w:sz="8" w:space="0" w:color="auto"/>
              <w:right w:val="single" w:sz="8" w:space="0" w:color="auto"/>
            </w:tcBorders>
            <w:tcMar>
              <w:left w:w="108" w:type="dxa"/>
              <w:right w:w="108" w:type="dxa"/>
            </w:tcMar>
          </w:tcPr>
          <w:p w14:paraId="778C3F1E" w14:textId="0EF8C0C1" w:rsidR="66ABE3AB" w:rsidRDefault="66ABE3AB" w:rsidP="00D01B3C">
            <w:pPr>
              <w:spacing w:line="360" w:lineRule="auto"/>
            </w:pPr>
            <w:r w:rsidRPr="66ABE3AB">
              <w:rPr>
                <w:rFonts w:eastAsia="Times New Roman"/>
                <w:sz w:val="26"/>
                <w:szCs w:val="26"/>
              </w:rPr>
              <w:t>AUTO_INCREMENT, PK, NOT NULL</w:t>
            </w:r>
          </w:p>
        </w:tc>
      </w:tr>
      <w:tr w:rsidR="66ABE3AB" w14:paraId="3EFEEA1C" w14:textId="77777777" w:rsidTr="66ABE3AB">
        <w:trPr>
          <w:trHeight w:val="300"/>
        </w:trPr>
        <w:tc>
          <w:tcPr>
            <w:tcW w:w="679" w:type="dxa"/>
            <w:tcBorders>
              <w:top w:val="single" w:sz="8" w:space="0" w:color="auto"/>
              <w:left w:val="single" w:sz="8" w:space="0" w:color="auto"/>
              <w:bottom w:val="single" w:sz="8" w:space="0" w:color="auto"/>
              <w:right w:val="single" w:sz="8" w:space="0" w:color="auto"/>
            </w:tcBorders>
            <w:tcMar>
              <w:left w:w="108" w:type="dxa"/>
              <w:right w:w="108" w:type="dxa"/>
            </w:tcMar>
          </w:tcPr>
          <w:p w14:paraId="17FA8862" w14:textId="371F61B5" w:rsidR="66ABE3AB" w:rsidRDefault="66ABE3AB" w:rsidP="00D01B3C">
            <w:pPr>
              <w:spacing w:line="360" w:lineRule="auto"/>
            </w:pPr>
            <w:r w:rsidRPr="66ABE3AB">
              <w:rPr>
                <w:rFonts w:eastAsia="Times New Roman"/>
                <w:sz w:val="26"/>
                <w:szCs w:val="26"/>
              </w:rPr>
              <w:t>2</w:t>
            </w:r>
          </w:p>
        </w:tc>
        <w:tc>
          <w:tcPr>
            <w:tcW w:w="1473" w:type="dxa"/>
            <w:tcBorders>
              <w:top w:val="single" w:sz="8" w:space="0" w:color="auto"/>
              <w:left w:val="single" w:sz="8" w:space="0" w:color="auto"/>
              <w:bottom w:val="single" w:sz="8" w:space="0" w:color="auto"/>
              <w:right w:val="single" w:sz="8" w:space="0" w:color="auto"/>
            </w:tcBorders>
            <w:tcMar>
              <w:left w:w="108" w:type="dxa"/>
              <w:right w:w="108" w:type="dxa"/>
            </w:tcMar>
          </w:tcPr>
          <w:p w14:paraId="2CD079E8" w14:textId="63398906" w:rsidR="66ABE3AB" w:rsidRDefault="66ABE3AB" w:rsidP="00D01B3C">
            <w:pPr>
              <w:spacing w:line="360" w:lineRule="auto"/>
            </w:pPr>
            <w:r w:rsidRPr="66ABE3AB">
              <w:rPr>
                <w:rFonts w:eastAsia="Times New Roman"/>
                <w:sz w:val="26"/>
                <w:szCs w:val="26"/>
              </w:rPr>
              <w:t>question_id</w:t>
            </w:r>
          </w:p>
        </w:tc>
        <w:tc>
          <w:tcPr>
            <w:tcW w:w="2073" w:type="dxa"/>
            <w:tcBorders>
              <w:top w:val="single" w:sz="8" w:space="0" w:color="auto"/>
              <w:left w:val="single" w:sz="8" w:space="0" w:color="auto"/>
              <w:bottom w:val="single" w:sz="8" w:space="0" w:color="auto"/>
              <w:right w:val="single" w:sz="8" w:space="0" w:color="auto"/>
            </w:tcBorders>
            <w:tcMar>
              <w:left w:w="108" w:type="dxa"/>
              <w:right w:w="108" w:type="dxa"/>
            </w:tcMar>
          </w:tcPr>
          <w:p w14:paraId="4C3A5D2B" w14:textId="63E3A9E1" w:rsidR="66ABE3AB" w:rsidRDefault="66ABE3AB" w:rsidP="00D01B3C">
            <w:pPr>
              <w:spacing w:line="360" w:lineRule="auto"/>
            </w:pPr>
            <w:r w:rsidRPr="66ABE3AB">
              <w:rPr>
                <w:rFonts w:eastAsia="Times New Roman"/>
                <w:sz w:val="26"/>
                <w:szCs w:val="26"/>
              </w:rPr>
              <w:t>Mã câu hỏi</w:t>
            </w:r>
          </w:p>
        </w:tc>
        <w:tc>
          <w:tcPr>
            <w:tcW w:w="1824" w:type="dxa"/>
            <w:tcBorders>
              <w:top w:val="single" w:sz="8" w:space="0" w:color="auto"/>
              <w:left w:val="single" w:sz="8" w:space="0" w:color="auto"/>
              <w:bottom w:val="single" w:sz="8" w:space="0" w:color="auto"/>
              <w:right w:val="single" w:sz="8" w:space="0" w:color="auto"/>
            </w:tcBorders>
            <w:tcMar>
              <w:left w:w="108" w:type="dxa"/>
              <w:right w:w="108" w:type="dxa"/>
            </w:tcMar>
          </w:tcPr>
          <w:p w14:paraId="7D58E6DA" w14:textId="5E836741" w:rsidR="66ABE3AB" w:rsidRDefault="66ABE3AB" w:rsidP="00D01B3C">
            <w:pPr>
              <w:spacing w:line="360" w:lineRule="auto"/>
            </w:pPr>
            <w:r w:rsidRPr="66ABE3AB">
              <w:rPr>
                <w:rFonts w:eastAsia="Times New Roman"/>
                <w:sz w:val="26"/>
                <w:szCs w:val="26"/>
              </w:rPr>
              <w:t>INT</w:t>
            </w:r>
          </w:p>
        </w:tc>
        <w:tc>
          <w:tcPr>
            <w:tcW w:w="3301" w:type="dxa"/>
            <w:tcBorders>
              <w:top w:val="single" w:sz="8" w:space="0" w:color="auto"/>
              <w:left w:val="single" w:sz="8" w:space="0" w:color="auto"/>
              <w:bottom w:val="single" w:sz="8" w:space="0" w:color="auto"/>
              <w:right w:val="single" w:sz="8" w:space="0" w:color="auto"/>
            </w:tcBorders>
            <w:tcMar>
              <w:left w:w="108" w:type="dxa"/>
              <w:right w:w="108" w:type="dxa"/>
            </w:tcMar>
          </w:tcPr>
          <w:p w14:paraId="7C3EB587" w14:textId="0EB9F667" w:rsidR="66ABE3AB" w:rsidRDefault="66ABE3AB" w:rsidP="00D01B3C">
            <w:pPr>
              <w:spacing w:line="360" w:lineRule="auto"/>
            </w:pPr>
            <w:r w:rsidRPr="66ABE3AB">
              <w:rPr>
                <w:rFonts w:eastAsia="Times New Roman"/>
                <w:sz w:val="26"/>
                <w:szCs w:val="26"/>
              </w:rPr>
              <w:t>FK -&gt; questions.question_id, NOT NULL</w:t>
            </w:r>
          </w:p>
        </w:tc>
      </w:tr>
      <w:tr w:rsidR="66ABE3AB" w14:paraId="5A60B8E7" w14:textId="77777777" w:rsidTr="66ABE3AB">
        <w:trPr>
          <w:trHeight w:val="300"/>
        </w:trPr>
        <w:tc>
          <w:tcPr>
            <w:tcW w:w="679" w:type="dxa"/>
            <w:tcBorders>
              <w:top w:val="single" w:sz="8" w:space="0" w:color="auto"/>
              <w:left w:val="single" w:sz="8" w:space="0" w:color="auto"/>
              <w:bottom w:val="single" w:sz="8" w:space="0" w:color="auto"/>
              <w:right w:val="single" w:sz="8" w:space="0" w:color="auto"/>
            </w:tcBorders>
            <w:tcMar>
              <w:left w:w="108" w:type="dxa"/>
              <w:right w:w="108" w:type="dxa"/>
            </w:tcMar>
          </w:tcPr>
          <w:p w14:paraId="5F24CB04" w14:textId="08E21DC0" w:rsidR="66ABE3AB" w:rsidRDefault="66ABE3AB" w:rsidP="00D01B3C">
            <w:pPr>
              <w:spacing w:line="360" w:lineRule="auto"/>
            </w:pPr>
            <w:r w:rsidRPr="66ABE3AB">
              <w:rPr>
                <w:rFonts w:eastAsia="Times New Roman"/>
                <w:sz w:val="26"/>
                <w:szCs w:val="26"/>
              </w:rPr>
              <w:t>3</w:t>
            </w:r>
          </w:p>
        </w:tc>
        <w:tc>
          <w:tcPr>
            <w:tcW w:w="1473" w:type="dxa"/>
            <w:tcBorders>
              <w:top w:val="single" w:sz="8" w:space="0" w:color="auto"/>
              <w:left w:val="single" w:sz="8" w:space="0" w:color="auto"/>
              <w:bottom w:val="single" w:sz="8" w:space="0" w:color="auto"/>
              <w:right w:val="single" w:sz="8" w:space="0" w:color="auto"/>
            </w:tcBorders>
            <w:tcMar>
              <w:left w:w="108" w:type="dxa"/>
              <w:right w:w="108" w:type="dxa"/>
            </w:tcMar>
          </w:tcPr>
          <w:p w14:paraId="008C99D3" w14:textId="4648464A" w:rsidR="66ABE3AB" w:rsidRDefault="66ABE3AB" w:rsidP="00D01B3C">
            <w:pPr>
              <w:spacing w:line="360" w:lineRule="auto"/>
            </w:pPr>
            <w:r w:rsidRPr="66ABE3AB">
              <w:rPr>
                <w:rFonts w:eastAsia="Times New Roman"/>
                <w:sz w:val="26"/>
                <w:szCs w:val="26"/>
              </w:rPr>
              <w:t>answer_text</w:t>
            </w:r>
          </w:p>
        </w:tc>
        <w:tc>
          <w:tcPr>
            <w:tcW w:w="2073" w:type="dxa"/>
            <w:tcBorders>
              <w:top w:val="single" w:sz="8" w:space="0" w:color="auto"/>
              <w:left w:val="single" w:sz="8" w:space="0" w:color="auto"/>
              <w:bottom w:val="single" w:sz="8" w:space="0" w:color="auto"/>
              <w:right w:val="single" w:sz="8" w:space="0" w:color="auto"/>
            </w:tcBorders>
            <w:tcMar>
              <w:left w:w="108" w:type="dxa"/>
              <w:right w:w="108" w:type="dxa"/>
            </w:tcMar>
          </w:tcPr>
          <w:p w14:paraId="17181B00" w14:textId="205D454D" w:rsidR="66ABE3AB" w:rsidRDefault="66ABE3AB" w:rsidP="00D01B3C">
            <w:pPr>
              <w:spacing w:line="360" w:lineRule="auto"/>
            </w:pPr>
            <w:r w:rsidRPr="66ABE3AB">
              <w:rPr>
                <w:rFonts w:eastAsia="Times New Roman"/>
                <w:sz w:val="26"/>
                <w:szCs w:val="26"/>
              </w:rPr>
              <w:t>Nội dung đáp án</w:t>
            </w:r>
          </w:p>
        </w:tc>
        <w:tc>
          <w:tcPr>
            <w:tcW w:w="1824" w:type="dxa"/>
            <w:tcBorders>
              <w:top w:val="single" w:sz="8" w:space="0" w:color="auto"/>
              <w:left w:val="single" w:sz="8" w:space="0" w:color="auto"/>
              <w:bottom w:val="single" w:sz="8" w:space="0" w:color="auto"/>
              <w:right w:val="single" w:sz="8" w:space="0" w:color="auto"/>
            </w:tcBorders>
            <w:tcMar>
              <w:left w:w="108" w:type="dxa"/>
              <w:right w:w="108" w:type="dxa"/>
            </w:tcMar>
          </w:tcPr>
          <w:p w14:paraId="01B72014" w14:textId="5E599114" w:rsidR="66ABE3AB" w:rsidRDefault="66ABE3AB" w:rsidP="00D01B3C">
            <w:pPr>
              <w:spacing w:line="360" w:lineRule="auto"/>
            </w:pPr>
            <w:r w:rsidRPr="66ABE3AB">
              <w:rPr>
                <w:rFonts w:eastAsia="Times New Roman"/>
                <w:sz w:val="26"/>
                <w:szCs w:val="26"/>
              </w:rPr>
              <w:t>TEXT</w:t>
            </w:r>
          </w:p>
        </w:tc>
        <w:tc>
          <w:tcPr>
            <w:tcW w:w="3301" w:type="dxa"/>
            <w:tcBorders>
              <w:top w:val="single" w:sz="8" w:space="0" w:color="auto"/>
              <w:left w:val="single" w:sz="8" w:space="0" w:color="auto"/>
              <w:bottom w:val="single" w:sz="8" w:space="0" w:color="auto"/>
              <w:right w:val="single" w:sz="8" w:space="0" w:color="auto"/>
            </w:tcBorders>
            <w:tcMar>
              <w:left w:w="108" w:type="dxa"/>
              <w:right w:w="108" w:type="dxa"/>
            </w:tcMar>
          </w:tcPr>
          <w:p w14:paraId="4E28002C" w14:textId="60906360" w:rsidR="66ABE3AB" w:rsidRDefault="66ABE3AB" w:rsidP="00D01B3C">
            <w:pPr>
              <w:spacing w:line="360" w:lineRule="auto"/>
            </w:pPr>
            <w:r w:rsidRPr="66ABE3AB">
              <w:rPr>
                <w:rFonts w:eastAsia="Times New Roman"/>
                <w:sz w:val="26"/>
                <w:szCs w:val="26"/>
              </w:rPr>
              <w:t>NOT NULL</w:t>
            </w:r>
          </w:p>
        </w:tc>
      </w:tr>
      <w:tr w:rsidR="66ABE3AB" w14:paraId="4900935B" w14:textId="77777777" w:rsidTr="66ABE3AB">
        <w:trPr>
          <w:trHeight w:val="300"/>
        </w:trPr>
        <w:tc>
          <w:tcPr>
            <w:tcW w:w="679" w:type="dxa"/>
            <w:tcBorders>
              <w:top w:val="single" w:sz="8" w:space="0" w:color="auto"/>
              <w:left w:val="single" w:sz="8" w:space="0" w:color="auto"/>
              <w:bottom w:val="single" w:sz="8" w:space="0" w:color="auto"/>
              <w:right w:val="single" w:sz="8" w:space="0" w:color="auto"/>
            </w:tcBorders>
            <w:tcMar>
              <w:left w:w="108" w:type="dxa"/>
              <w:right w:w="108" w:type="dxa"/>
            </w:tcMar>
          </w:tcPr>
          <w:p w14:paraId="39D3B011" w14:textId="7E14E0C4" w:rsidR="66ABE3AB" w:rsidRDefault="66ABE3AB" w:rsidP="00D01B3C">
            <w:pPr>
              <w:spacing w:line="360" w:lineRule="auto"/>
            </w:pPr>
            <w:r w:rsidRPr="66ABE3AB">
              <w:rPr>
                <w:rFonts w:eastAsia="Times New Roman"/>
                <w:sz w:val="26"/>
                <w:szCs w:val="26"/>
              </w:rPr>
              <w:t>4</w:t>
            </w:r>
          </w:p>
        </w:tc>
        <w:tc>
          <w:tcPr>
            <w:tcW w:w="1473" w:type="dxa"/>
            <w:tcBorders>
              <w:top w:val="single" w:sz="8" w:space="0" w:color="auto"/>
              <w:left w:val="single" w:sz="8" w:space="0" w:color="auto"/>
              <w:bottom w:val="single" w:sz="8" w:space="0" w:color="auto"/>
              <w:right w:val="single" w:sz="8" w:space="0" w:color="auto"/>
            </w:tcBorders>
            <w:tcMar>
              <w:left w:w="108" w:type="dxa"/>
              <w:right w:w="108" w:type="dxa"/>
            </w:tcMar>
          </w:tcPr>
          <w:p w14:paraId="038F8405" w14:textId="3844659B" w:rsidR="66ABE3AB" w:rsidRDefault="66ABE3AB" w:rsidP="00D01B3C">
            <w:pPr>
              <w:spacing w:line="360" w:lineRule="auto"/>
            </w:pPr>
            <w:r w:rsidRPr="66ABE3AB">
              <w:rPr>
                <w:rFonts w:eastAsia="Times New Roman"/>
                <w:sz w:val="26"/>
                <w:szCs w:val="26"/>
              </w:rPr>
              <w:t>is_correct</w:t>
            </w:r>
          </w:p>
        </w:tc>
        <w:tc>
          <w:tcPr>
            <w:tcW w:w="2073" w:type="dxa"/>
            <w:tcBorders>
              <w:top w:val="single" w:sz="8" w:space="0" w:color="auto"/>
              <w:left w:val="single" w:sz="8" w:space="0" w:color="auto"/>
              <w:bottom w:val="single" w:sz="8" w:space="0" w:color="auto"/>
              <w:right w:val="single" w:sz="8" w:space="0" w:color="auto"/>
            </w:tcBorders>
            <w:tcMar>
              <w:left w:w="108" w:type="dxa"/>
              <w:right w:w="108" w:type="dxa"/>
            </w:tcMar>
          </w:tcPr>
          <w:p w14:paraId="2D604048" w14:textId="09805C90" w:rsidR="66ABE3AB" w:rsidRDefault="66ABE3AB" w:rsidP="00D01B3C">
            <w:pPr>
              <w:spacing w:line="360" w:lineRule="auto"/>
            </w:pPr>
            <w:r w:rsidRPr="66ABE3AB">
              <w:rPr>
                <w:rFonts w:eastAsia="Times New Roman"/>
                <w:sz w:val="26"/>
                <w:szCs w:val="26"/>
              </w:rPr>
              <w:t>Đáp án đúng hay không</w:t>
            </w:r>
          </w:p>
        </w:tc>
        <w:tc>
          <w:tcPr>
            <w:tcW w:w="1824" w:type="dxa"/>
            <w:tcBorders>
              <w:top w:val="single" w:sz="8" w:space="0" w:color="auto"/>
              <w:left w:val="single" w:sz="8" w:space="0" w:color="auto"/>
              <w:bottom w:val="single" w:sz="8" w:space="0" w:color="auto"/>
              <w:right w:val="single" w:sz="8" w:space="0" w:color="auto"/>
            </w:tcBorders>
            <w:tcMar>
              <w:left w:w="108" w:type="dxa"/>
              <w:right w:w="108" w:type="dxa"/>
            </w:tcMar>
          </w:tcPr>
          <w:p w14:paraId="200C3D50" w14:textId="7A200882" w:rsidR="66ABE3AB" w:rsidRDefault="66ABE3AB" w:rsidP="00D01B3C">
            <w:pPr>
              <w:spacing w:line="360" w:lineRule="auto"/>
            </w:pPr>
            <w:r w:rsidRPr="66ABE3AB">
              <w:rPr>
                <w:rFonts w:eastAsia="Times New Roman"/>
                <w:sz w:val="26"/>
                <w:szCs w:val="26"/>
              </w:rPr>
              <w:t>BOOLEAN</w:t>
            </w:r>
          </w:p>
        </w:tc>
        <w:tc>
          <w:tcPr>
            <w:tcW w:w="3301" w:type="dxa"/>
            <w:tcBorders>
              <w:top w:val="single" w:sz="8" w:space="0" w:color="auto"/>
              <w:left w:val="single" w:sz="8" w:space="0" w:color="auto"/>
              <w:bottom w:val="single" w:sz="8" w:space="0" w:color="auto"/>
              <w:right w:val="single" w:sz="8" w:space="0" w:color="auto"/>
            </w:tcBorders>
            <w:tcMar>
              <w:left w:w="108" w:type="dxa"/>
              <w:right w:w="108" w:type="dxa"/>
            </w:tcMar>
          </w:tcPr>
          <w:p w14:paraId="356EE8B0" w14:textId="0D935766" w:rsidR="66ABE3AB" w:rsidRDefault="66ABE3AB" w:rsidP="00D01B3C">
            <w:pPr>
              <w:spacing w:line="360" w:lineRule="auto"/>
            </w:pPr>
            <w:r w:rsidRPr="66ABE3AB">
              <w:rPr>
                <w:rFonts w:eastAsia="Times New Roman"/>
                <w:sz w:val="26"/>
                <w:szCs w:val="26"/>
              </w:rPr>
              <w:t>DEFAULT FALSE</w:t>
            </w:r>
          </w:p>
        </w:tc>
      </w:tr>
    </w:tbl>
    <w:p w14:paraId="4A9A9077" w14:textId="5D00AA39" w:rsidR="37446A99" w:rsidRPr="00B8618F" w:rsidRDefault="3577AEE6" w:rsidP="00D01B3C">
      <w:pPr>
        <w:spacing w:after="0" w:line="360" w:lineRule="auto"/>
      </w:pPr>
      <w:r w:rsidRPr="66ABE3AB">
        <w:rPr>
          <w:rFonts w:eastAsia="Times New Roman"/>
        </w:rPr>
        <w:t xml:space="preserve"> </w:t>
      </w:r>
    </w:p>
    <w:p w14:paraId="598D4FEC" w14:textId="129DCD8D" w:rsidR="37446A99" w:rsidRPr="00B8618F" w:rsidRDefault="3577AEE6" w:rsidP="00D01B3C">
      <w:pPr>
        <w:pStyle w:val="Heading2"/>
      </w:pPr>
      <w:bookmarkStart w:id="104" w:name="_Toc204776783"/>
      <w:r w:rsidRPr="66ABE3AB">
        <w:rPr>
          <w:rFonts w:eastAsia="Times New Roman"/>
        </w:rPr>
        <w:t>4.4.10. Bảng user_quiz_attempts</w:t>
      </w:r>
      <w:bookmarkEnd w:id="104"/>
    </w:p>
    <w:tbl>
      <w:tblPr>
        <w:tblStyle w:val="TableGrid"/>
        <w:tblW w:w="0" w:type="auto"/>
        <w:tblLayout w:type="fixed"/>
        <w:tblLook w:val="04A0" w:firstRow="1" w:lastRow="0" w:firstColumn="1" w:lastColumn="0" w:noHBand="0" w:noVBand="1"/>
      </w:tblPr>
      <w:tblGrid>
        <w:gridCol w:w="679"/>
        <w:gridCol w:w="1656"/>
        <w:gridCol w:w="2520"/>
        <w:gridCol w:w="1710"/>
        <w:gridCol w:w="2825"/>
      </w:tblGrid>
      <w:tr w:rsidR="66ABE3AB" w14:paraId="19A4BCA3" w14:textId="77777777" w:rsidTr="66ABE3AB">
        <w:trPr>
          <w:trHeight w:val="300"/>
        </w:trPr>
        <w:tc>
          <w:tcPr>
            <w:tcW w:w="679" w:type="dxa"/>
            <w:tcBorders>
              <w:top w:val="single" w:sz="8" w:space="0" w:color="auto"/>
              <w:left w:val="single" w:sz="8" w:space="0" w:color="auto"/>
              <w:bottom w:val="single" w:sz="8" w:space="0" w:color="auto"/>
              <w:right w:val="single" w:sz="8" w:space="0" w:color="auto"/>
            </w:tcBorders>
            <w:tcMar>
              <w:left w:w="108" w:type="dxa"/>
              <w:right w:w="108" w:type="dxa"/>
            </w:tcMar>
          </w:tcPr>
          <w:p w14:paraId="73E4344E" w14:textId="7BB293B2" w:rsidR="66ABE3AB" w:rsidRDefault="66ABE3AB" w:rsidP="00D01B3C">
            <w:pPr>
              <w:spacing w:line="360" w:lineRule="auto"/>
            </w:pPr>
            <w:r w:rsidRPr="66ABE3AB">
              <w:rPr>
                <w:rFonts w:eastAsia="Times New Roman"/>
                <w:sz w:val="26"/>
                <w:szCs w:val="26"/>
              </w:rPr>
              <w:t>STT</w:t>
            </w:r>
          </w:p>
        </w:tc>
        <w:tc>
          <w:tcPr>
            <w:tcW w:w="1656" w:type="dxa"/>
            <w:tcBorders>
              <w:top w:val="single" w:sz="8" w:space="0" w:color="auto"/>
              <w:left w:val="single" w:sz="8" w:space="0" w:color="auto"/>
              <w:bottom w:val="single" w:sz="8" w:space="0" w:color="auto"/>
              <w:right w:val="single" w:sz="8" w:space="0" w:color="auto"/>
            </w:tcBorders>
            <w:tcMar>
              <w:left w:w="108" w:type="dxa"/>
              <w:right w:w="108" w:type="dxa"/>
            </w:tcMar>
          </w:tcPr>
          <w:p w14:paraId="2D5F2D7C" w14:textId="19D8A989" w:rsidR="66ABE3AB" w:rsidRDefault="66ABE3AB" w:rsidP="00D01B3C">
            <w:pPr>
              <w:spacing w:line="360" w:lineRule="auto"/>
            </w:pPr>
            <w:r w:rsidRPr="66ABE3AB">
              <w:rPr>
                <w:rFonts w:eastAsia="Times New Roman"/>
                <w:sz w:val="26"/>
                <w:szCs w:val="26"/>
              </w:rPr>
              <w:t>Thuộc tính</w:t>
            </w:r>
          </w:p>
        </w:tc>
        <w:tc>
          <w:tcPr>
            <w:tcW w:w="2520" w:type="dxa"/>
            <w:tcBorders>
              <w:top w:val="single" w:sz="8" w:space="0" w:color="auto"/>
              <w:left w:val="single" w:sz="8" w:space="0" w:color="auto"/>
              <w:bottom w:val="single" w:sz="8" w:space="0" w:color="auto"/>
              <w:right w:val="single" w:sz="8" w:space="0" w:color="auto"/>
            </w:tcBorders>
            <w:tcMar>
              <w:left w:w="108" w:type="dxa"/>
              <w:right w:w="108" w:type="dxa"/>
            </w:tcMar>
          </w:tcPr>
          <w:p w14:paraId="58414617" w14:textId="2E92272D" w:rsidR="66ABE3AB" w:rsidRDefault="66ABE3AB" w:rsidP="00D01B3C">
            <w:pPr>
              <w:spacing w:line="360" w:lineRule="auto"/>
            </w:pPr>
            <w:r w:rsidRPr="66ABE3AB">
              <w:rPr>
                <w:rFonts w:eastAsia="Times New Roman"/>
                <w:sz w:val="26"/>
                <w:szCs w:val="26"/>
              </w:rPr>
              <w:t>Mô Tả</w:t>
            </w:r>
          </w:p>
        </w:tc>
        <w:tc>
          <w:tcPr>
            <w:tcW w:w="1710" w:type="dxa"/>
            <w:tcBorders>
              <w:top w:val="single" w:sz="8" w:space="0" w:color="auto"/>
              <w:left w:val="single" w:sz="8" w:space="0" w:color="auto"/>
              <w:bottom w:val="single" w:sz="8" w:space="0" w:color="auto"/>
              <w:right w:val="single" w:sz="8" w:space="0" w:color="auto"/>
            </w:tcBorders>
            <w:tcMar>
              <w:left w:w="108" w:type="dxa"/>
              <w:right w:w="108" w:type="dxa"/>
            </w:tcMar>
          </w:tcPr>
          <w:p w14:paraId="797EB673" w14:textId="43931F5F" w:rsidR="66ABE3AB" w:rsidRDefault="66ABE3AB" w:rsidP="00D01B3C">
            <w:pPr>
              <w:spacing w:line="360" w:lineRule="auto"/>
            </w:pPr>
            <w:r w:rsidRPr="66ABE3AB">
              <w:rPr>
                <w:rFonts w:eastAsia="Times New Roman"/>
                <w:sz w:val="26"/>
                <w:szCs w:val="26"/>
              </w:rPr>
              <w:t>Kiểu Dữ liệu</w:t>
            </w:r>
          </w:p>
        </w:tc>
        <w:tc>
          <w:tcPr>
            <w:tcW w:w="2825" w:type="dxa"/>
            <w:tcBorders>
              <w:top w:val="single" w:sz="8" w:space="0" w:color="auto"/>
              <w:left w:val="single" w:sz="8" w:space="0" w:color="auto"/>
              <w:bottom w:val="single" w:sz="8" w:space="0" w:color="auto"/>
              <w:right w:val="single" w:sz="8" w:space="0" w:color="auto"/>
            </w:tcBorders>
            <w:tcMar>
              <w:left w:w="108" w:type="dxa"/>
              <w:right w:w="108" w:type="dxa"/>
            </w:tcMar>
          </w:tcPr>
          <w:p w14:paraId="00B1A233" w14:textId="78BC0FAE" w:rsidR="66ABE3AB" w:rsidRDefault="66ABE3AB" w:rsidP="00D01B3C">
            <w:pPr>
              <w:spacing w:line="360" w:lineRule="auto"/>
            </w:pPr>
            <w:r w:rsidRPr="66ABE3AB">
              <w:rPr>
                <w:rFonts w:eastAsia="Times New Roman"/>
                <w:sz w:val="26"/>
                <w:szCs w:val="26"/>
              </w:rPr>
              <w:t>Điều kiện ràng buộc</w:t>
            </w:r>
          </w:p>
        </w:tc>
      </w:tr>
      <w:tr w:rsidR="66ABE3AB" w14:paraId="5DEDAFAD" w14:textId="77777777" w:rsidTr="66ABE3AB">
        <w:trPr>
          <w:trHeight w:val="300"/>
        </w:trPr>
        <w:tc>
          <w:tcPr>
            <w:tcW w:w="679" w:type="dxa"/>
            <w:tcBorders>
              <w:top w:val="single" w:sz="8" w:space="0" w:color="auto"/>
              <w:left w:val="single" w:sz="8" w:space="0" w:color="auto"/>
              <w:bottom w:val="single" w:sz="8" w:space="0" w:color="auto"/>
              <w:right w:val="single" w:sz="8" w:space="0" w:color="auto"/>
            </w:tcBorders>
            <w:tcMar>
              <w:left w:w="108" w:type="dxa"/>
              <w:right w:w="108" w:type="dxa"/>
            </w:tcMar>
          </w:tcPr>
          <w:p w14:paraId="489EDC3E" w14:textId="531D9E92" w:rsidR="66ABE3AB" w:rsidRDefault="66ABE3AB" w:rsidP="00D01B3C">
            <w:pPr>
              <w:spacing w:line="360" w:lineRule="auto"/>
            </w:pPr>
            <w:r w:rsidRPr="66ABE3AB">
              <w:rPr>
                <w:rFonts w:eastAsia="Times New Roman"/>
                <w:sz w:val="26"/>
                <w:szCs w:val="26"/>
              </w:rPr>
              <w:t>1</w:t>
            </w:r>
          </w:p>
        </w:tc>
        <w:tc>
          <w:tcPr>
            <w:tcW w:w="1656" w:type="dxa"/>
            <w:tcBorders>
              <w:top w:val="single" w:sz="8" w:space="0" w:color="auto"/>
              <w:left w:val="single" w:sz="8" w:space="0" w:color="auto"/>
              <w:bottom w:val="single" w:sz="8" w:space="0" w:color="auto"/>
              <w:right w:val="single" w:sz="8" w:space="0" w:color="auto"/>
            </w:tcBorders>
            <w:tcMar>
              <w:left w:w="108" w:type="dxa"/>
              <w:right w:w="108" w:type="dxa"/>
            </w:tcMar>
          </w:tcPr>
          <w:p w14:paraId="4402DF00" w14:textId="159580E2" w:rsidR="66ABE3AB" w:rsidRDefault="66ABE3AB" w:rsidP="00D01B3C">
            <w:pPr>
              <w:spacing w:line="360" w:lineRule="auto"/>
            </w:pPr>
            <w:r w:rsidRPr="66ABE3AB">
              <w:rPr>
                <w:rFonts w:eastAsia="Times New Roman"/>
                <w:sz w:val="26"/>
                <w:szCs w:val="26"/>
              </w:rPr>
              <w:t>attempt_id</w:t>
            </w:r>
          </w:p>
        </w:tc>
        <w:tc>
          <w:tcPr>
            <w:tcW w:w="2520" w:type="dxa"/>
            <w:tcBorders>
              <w:top w:val="single" w:sz="8" w:space="0" w:color="auto"/>
              <w:left w:val="single" w:sz="8" w:space="0" w:color="auto"/>
              <w:bottom w:val="single" w:sz="8" w:space="0" w:color="auto"/>
              <w:right w:val="single" w:sz="8" w:space="0" w:color="auto"/>
            </w:tcBorders>
            <w:tcMar>
              <w:left w:w="108" w:type="dxa"/>
              <w:right w:w="108" w:type="dxa"/>
            </w:tcMar>
          </w:tcPr>
          <w:p w14:paraId="1CA7FA58" w14:textId="1B03B9BB" w:rsidR="66ABE3AB" w:rsidRDefault="66ABE3AB" w:rsidP="00D01B3C">
            <w:pPr>
              <w:spacing w:line="360" w:lineRule="auto"/>
            </w:pPr>
            <w:r w:rsidRPr="66ABE3AB">
              <w:rPr>
                <w:rFonts w:eastAsia="Times New Roman"/>
                <w:sz w:val="26"/>
                <w:szCs w:val="26"/>
              </w:rPr>
              <w:t>Mã lượt làm bài (PK)</w:t>
            </w:r>
          </w:p>
        </w:tc>
        <w:tc>
          <w:tcPr>
            <w:tcW w:w="1710" w:type="dxa"/>
            <w:tcBorders>
              <w:top w:val="single" w:sz="8" w:space="0" w:color="auto"/>
              <w:left w:val="single" w:sz="8" w:space="0" w:color="auto"/>
              <w:bottom w:val="single" w:sz="8" w:space="0" w:color="auto"/>
              <w:right w:val="single" w:sz="8" w:space="0" w:color="auto"/>
            </w:tcBorders>
            <w:tcMar>
              <w:left w:w="108" w:type="dxa"/>
              <w:right w:w="108" w:type="dxa"/>
            </w:tcMar>
          </w:tcPr>
          <w:p w14:paraId="06EB3721" w14:textId="7240EF9C" w:rsidR="66ABE3AB" w:rsidRDefault="66ABE3AB" w:rsidP="00D01B3C">
            <w:pPr>
              <w:spacing w:line="360" w:lineRule="auto"/>
            </w:pPr>
            <w:r w:rsidRPr="66ABE3AB">
              <w:rPr>
                <w:rFonts w:eastAsia="Times New Roman"/>
                <w:sz w:val="26"/>
                <w:szCs w:val="26"/>
              </w:rPr>
              <w:t>INT</w:t>
            </w:r>
          </w:p>
        </w:tc>
        <w:tc>
          <w:tcPr>
            <w:tcW w:w="2825" w:type="dxa"/>
            <w:tcBorders>
              <w:top w:val="single" w:sz="8" w:space="0" w:color="auto"/>
              <w:left w:val="single" w:sz="8" w:space="0" w:color="auto"/>
              <w:bottom w:val="single" w:sz="8" w:space="0" w:color="auto"/>
              <w:right w:val="single" w:sz="8" w:space="0" w:color="auto"/>
            </w:tcBorders>
            <w:tcMar>
              <w:left w:w="108" w:type="dxa"/>
              <w:right w:w="108" w:type="dxa"/>
            </w:tcMar>
          </w:tcPr>
          <w:p w14:paraId="7616BEEA" w14:textId="0F92A8A2" w:rsidR="66ABE3AB" w:rsidRDefault="66ABE3AB" w:rsidP="00D01B3C">
            <w:pPr>
              <w:spacing w:line="360" w:lineRule="auto"/>
            </w:pPr>
            <w:r w:rsidRPr="66ABE3AB">
              <w:rPr>
                <w:rFonts w:eastAsia="Times New Roman"/>
                <w:sz w:val="26"/>
                <w:szCs w:val="26"/>
              </w:rPr>
              <w:t>AUTO_INCREMENT, PK, NOT NULL</w:t>
            </w:r>
          </w:p>
        </w:tc>
      </w:tr>
      <w:tr w:rsidR="66ABE3AB" w14:paraId="14A548A2" w14:textId="77777777" w:rsidTr="66ABE3AB">
        <w:trPr>
          <w:trHeight w:val="300"/>
        </w:trPr>
        <w:tc>
          <w:tcPr>
            <w:tcW w:w="679" w:type="dxa"/>
            <w:tcBorders>
              <w:top w:val="single" w:sz="8" w:space="0" w:color="auto"/>
              <w:left w:val="single" w:sz="8" w:space="0" w:color="auto"/>
              <w:bottom w:val="single" w:sz="8" w:space="0" w:color="auto"/>
              <w:right w:val="single" w:sz="8" w:space="0" w:color="auto"/>
            </w:tcBorders>
            <w:tcMar>
              <w:left w:w="108" w:type="dxa"/>
              <w:right w:w="108" w:type="dxa"/>
            </w:tcMar>
          </w:tcPr>
          <w:p w14:paraId="66253B33" w14:textId="2557AD24" w:rsidR="66ABE3AB" w:rsidRDefault="66ABE3AB" w:rsidP="00D01B3C">
            <w:pPr>
              <w:spacing w:line="360" w:lineRule="auto"/>
            </w:pPr>
            <w:r w:rsidRPr="66ABE3AB">
              <w:rPr>
                <w:rFonts w:eastAsia="Times New Roman"/>
                <w:sz w:val="26"/>
                <w:szCs w:val="26"/>
              </w:rPr>
              <w:t>2</w:t>
            </w:r>
          </w:p>
        </w:tc>
        <w:tc>
          <w:tcPr>
            <w:tcW w:w="1656" w:type="dxa"/>
            <w:tcBorders>
              <w:top w:val="single" w:sz="8" w:space="0" w:color="auto"/>
              <w:left w:val="single" w:sz="8" w:space="0" w:color="auto"/>
              <w:bottom w:val="single" w:sz="8" w:space="0" w:color="auto"/>
              <w:right w:val="single" w:sz="8" w:space="0" w:color="auto"/>
            </w:tcBorders>
            <w:tcMar>
              <w:left w:w="108" w:type="dxa"/>
              <w:right w:w="108" w:type="dxa"/>
            </w:tcMar>
          </w:tcPr>
          <w:p w14:paraId="648ADF39" w14:textId="6D51A42A" w:rsidR="66ABE3AB" w:rsidRDefault="66ABE3AB" w:rsidP="00D01B3C">
            <w:pPr>
              <w:spacing w:line="360" w:lineRule="auto"/>
            </w:pPr>
            <w:r w:rsidRPr="66ABE3AB">
              <w:rPr>
                <w:rFonts w:eastAsia="Times New Roman"/>
                <w:sz w:val="26"/>
                <w:szCs w:val="26"/>
              </w:rPr>
              <w:t>user_id</w:t>
            </w:r>
          </w:p>
        </w:tc>
        <w:tc>
          <w:tcPr>
            <w:tcW w:w="2520" w:type="dxa"/>
            <w:tcBorders>
              <w:top w:val="single" w:sz="8" w:space="0" w:color="auto"/>
              <w:left w:val="single" w:sz="8" w:space="0" w:color="auto"/>
              <w:bottom w:val="single" w:sz="8" w:space="0" w:color="auto"/>
              <w:right w:val="single" w:sz="8" w:space="0" w:color="auto"/>
            </w:tcBorders>
            <w:tcMar>
              <w:left w:w="108" w:type="dxa"/>
              <w:right w:w="108" w:type="dxa"/>
            </w:tcMar>
          </w:tcPr>
          <w:p w14:paraId="3D3909F4" w14:textId="5B019779" w:rsidR="66ABE3AB" w:rsidRDefault="66ABE3AB" w:rsidP="00D01B3C">
            <w:pPr>
              <w:spacing w:line="360" w:lineRule="auto"/>
            </w:pPr>
            <w:r w:rsidRPr="66ABE3AB">
              <w:rPr>
                <w:rFonts w:eastAsia="Times New Roman"/>
                <w:sz w:val="26"/>
                <w:szCs w:val="26"/>
              </w:rPr>
              <w:t>Mã người dùng</w:t>
            </w:r>
          </w:p>
        </w:tc>
        <w:tc>
          <w:tcPr>
            <w:tcW w:w="1710" w:type="dxa"/>
            <w:tcBorders>
              <w:top w:val="single" w:sz="8" w:space="0" w:color="auto"/>
              <w:left w:val="single" w:sz="8" w:space="0" w:color="auto"/>
              <w:bottom w:val="single" w:sz="8" w:space="0" w:color="auto"/>
              <w:right w:val="single" w:sz="8" w:space="0" w:color="auto"/>
            </w:tcBorders>
            <w:tcMar>
              <w:left w:w="108" w:type="dxa"/>
              <w:right w:w="108" w:type="dxa"/>
            </w:tcMar>
          </w:tcPr>
          <w:p w14:paraId="677808FE" w14:textId="5670FF44" w:rsidR="66ABE3AB" w:rsidRDefault="66ABE3AB" w:rsidP="00D01B3C">
            <w:pPr>
              <w:spacing w:line="360" w:lineRule="auto"/>
            </w:pPr>
            <w:r w:rsidRPr="66ABE3AB">
              <w:rPr>
                <w:rFonts w:eastAsia="Times New Roman"/>
                <w:sz w:val="26"/>
                <w:szCs w:val="26"/>
              </w:rPr>
              <w:t>INT</w:t>
            </w:r>
          </w:p>
        </w:tc>
        <w:tc>
          <w:tcPr>
            <w:tcW w:w="2825" w:type="dxa"/>
            <w:tcBorders>
              <w:top w:val="single" w:sz="8" w:space="0" w:color="auto"/>
              <w:left w:val="single" w:sz="8" w:space="0" w:color="auto"/>
              <w:bottom w:val="single" w:sz="8" w:space="0" w:color="auto"/>
              <w:right w:val="single" w:sz="8" w:space="0" w:color="auto"/>
            </w:tcBorders>
            <w:tcMar>
              <w:left w:w="108" w:type="dxa"/>
              <w:right w:w="108" w:type="dxa"/>
            </w:tcMar>
          </w:tcPr>
          <w:p w14:paraId="4BA1027B" w14:textId="02C8172D" w:rsidR="66ABE3AB" w:rsidRDefault="66ABE3AB" w:rsidP="00D01B3C">
            <w:pPr>
              <w:spacing w:line="360" w:lineRule="auto"/>
            </w:pPr>
            <w:r w:rsidRPr="66ABE3AB">
              <w:rPr>
                <w:rFonts w:eastAsia="Times New Roman"/>
                <w:sz w:val="26"/>
                <w:szCs w:val="26"/>
              </w:rPr>
              <w:t>FK -&gt; users.user_id, NOT NULL</w:t>
            </w:r>
          </w:p>
        </w:tc>
      </w:tr>
      <w:tr w:rsidR="66ABE3AB" w14:paraId="709D2373" w14:textId="77777777" w:rsidTr="66ABE3AB">
        <w:trPr>
          <w:trHeight w:val="300"/>
        </w:trPr>
        <w:tc>
          <w:tcPr>
            <w:tcW w:w="679" w:type="dxa"/>
            <w:tcBorders>
              <w:top w:val="single" w:sz="8" w:space="0" w:color="auto"/>
              <w:left w:val="single" w:sz="8" w:space="0" w:color="auto"/>
              <w:bottom w:val="single" w:sz="8" w:space="0" w:color="auto"/>
              <w:right w:val="single" w:sz="8" w:space="0" w:color="auto"/>
            </w:tcBorders>
            <w:tcMar>
              <w:left w:w="108" w:type="dxa"/>
              <w:right w:w="108" w:type="dxa"/>
            </w:tcMar>
          </w:tcPr>
          <w:p w14:paraId="7FD594B8" w14:textId="2C312243" w:rsidR="66ABE3AB" w:rsidRDefault="66ABE3AB" w:rsidP="00D01B3C">
            <w:pPr>
              <w:spacing w:line="360" w:lineRule="auto"/>
            </w:pPr>
            <w:r w:rsidRPr="66ABE3AB">
              <w:rPr>
                <w:rFonts w:eastAsia="Times New Roman"/>
                <w:sz w:val="26"/>
                <w:szCs w:val="26"/>
              </w:rPr>
              <w:t>3</w:t>
            </w:r>
          </w:p>
        </w:tc>
        <w:tc>
          <w:tcPr>
            <w:tcW w:w="1656" w:type="dxa"/>
            <w:tcBorders>
              <w:top w:val="single" w:sz="8" w:space="0" w:color="auto"/>
              <w:left w:val="single" w:sz="8" w:space="0" w:color="auto"/>
              <w:bottom w:val="single" w:sz="8" w:space="0" w:color="auto"/>
              <w:right w:val="single" w:sz="8" w:space="0" w:color="auto"/>
            </w:tcBorders>
            <w:tcMar>
              <w:left w:w="108" w:type="dxa"/>
              <w:right w:w="108" w:type="dxa"/>
            </w:tcMar>
          </w:tcPr>
          <w:p w14:paraId="17E50D22" w14:textId="482EF357" w:rsidR="66ABE3AB" w:rsidRDefault="66ABE3AB" w:rsidP="00D01B3C">
            <w:pPr>
              <w:spacing w:line="360" w:lineRule="auto"/>
            </w:pPr>
            <w:r w:rsidRPr="66ABE3AB">
              <w:rPr>
                <w:rFonts w:eastAsia="Times New Roman"/>
                <w:sz w:val="26"/>
                <w:szCs w:val="26"/>
              </w:rPr>
              <w:t>quiz_id</w:t>
            </w:r>
          </w:p>
        </w:tc>
        <w:tc>
          <w:tcPr>
            <w:tcW w:w="2520" w:type="dxa"/>
            <w:tcBorders>
              <w:top w:val="single" w:sz="8" w:space="0" w:color="auto"/>
              <w:left w:val="single" w:sz="8" w:space="0" w:color="auto"/>
              <w:bottom w:val="single" w:sz="8" w:space="0" w:color="auto"/>
              <w:right w:val="single" w:sz="8" w:space="0" w:color="auto"/>
            </w:tcBorders>
            <w:tcMar>
              <w:left w:w="108" w:type="dxa"/>
              <w:right w:w="108" w:type="dxa"/>
            </w:tcMar>
          </w:tcPr>
          <w:p w14:paraId="6EF0A750" w14:textId="43DAB2AB" w:rsidR="66ABE3AB" w:rsidRDefault="66ABE3AB" w:rsidP="00D01B3C">
            <w:pPr>
              <w:spacing w:line="360" w:lineRule="auto"/>
            </w:pPr>
            <w:r w:rsidRPr="66ABE3AB">
              <w:rPr>
                <w:rFonts w:eastAsia="Times New Roman"/>
                <w:sz w:val="26"/>
                <w:szCs w:val="26"/>
              </w:rPr>
              <w:t>Mã quiz</w:t>
            </w:r>
          </w:p>
        </w:tc>
        <w:tc>
          <w:tcPr>
            <w:tcW w:w="1710" w:type="dxa"/>
            <w:tcBorders>
              <w:top w:val="single" w:sz="8" w:space="0" w:color="auto"/>
              <w:left w:val="single" w:sz="8" w:space="0" w:color="auto"/>
              <w:bottom w:val="single" w:sz="8" w:space="0" w:color="auto"/>
              <w:right w:val="single" w:sz="8" w:space="0" w:color="auto"/>
            </w:tcBorders>
            <w:tcMar>
              <w:left w:w="108" w:type="dxa"/>
              <w:right w:w="108" w:type="dxa"/>
            </w:tcMar>
          </w:tcPr>
          <w:p w14:paraId="4156490E" w14:textId="3FD0D02F" w:rsidR="66ABE3AB" w:rsidRDefault="66ABE3AB" w:rsidP="00D01B3C">
            <w:pPr>
              <w:spacing w:line="360" w:lineRule="auto"/>
            </w:pPr>
            <w:r w:rsidRPr="66ABE3AB">
              <w:rPr>
                <w:rFonts w:eastAsia="Times New Roman"/>
                <w:sz w:val="26"/>
                <w:szCs w:val="26"/>
              </w:rPr>
              <w:t>INT</w:t>
            </w:r>
          </w:p>
        </w:tc>
        <w:tc>
          <w:tcPr>
            <w:tcW w:w="2825" w:type="dxa"/>
            <w:tcBorders>
              <w:top w:val="single" w:sz="8" w:space="0" w:color="auto"/>
              <w:left w:val="single" w:sz="8" w:space="0" w:color="auto"/>
              <w:bottom w:val="single" w:sz="8" w:space="0" w:color="auto"/>
              <w:right w:val="single" w:sz="8" w:space="0" w:color="auto"/>
            </w:tcBorders>
            <w:tcMar>
              <w:left w:w="108" w:type="dxa"/>
              <w:right w:w="108" w:type="dxa"/>
            </w:tcMar>
          </w:tcPr>
          <w:p w14:paraId="25676A6B" w14:textId="79D43021" w:rsidR="66ABE3AB" w:rsidRDefault="66ABE3AB" w:rsidP="00D01B3C">
            <w:pPr>
              <w:spacing w:line="360" w:lineRule="auto"/>
            </w:pPr>
            <w:r w:rsidRPr="66ABE3AB">
              <w:rPr>
                <w:rFonts w:eastAsia="Times New Roman"/>
                <w:sz w:val="26"/>
                <w:szCs w:val="26"/>
              </w:rPr>
              <w:t>FK -&gt; quizzes.quiz_id, NOT NULL</w:t>
            </w:r>
          </w:p>
        </w:tc>
      </w:tr>
      <w:tr w:rsidR="66ABE3AB" w14:paraId="543ED060" w14:textId="77777777" w:rsidTr="66ABE3AB">
        <w:trPr>
          <w:trHeight w:val="300"/>
        </w:trPr>
        <w:tc>
          <w:tcPr>
            <w:tcW w:w="679" w:type="dxa"/>
            <w:tcBorders>
              <w:top w:val="single" w:sz="8" w:space="0" w:color="auto"/>
              <w:left w:val="single" w:sz="8" w:space="0" w:color="auto"/>
              <w:bottom w:val="single" w:sz="8" w:space="0" w:color="auto"/>
              <w:right w:val="single" w:sz="8" w:space="0" w:color="auto"/>
            </w:tcBorders>
            <w:tcMar>
              <w:left w:w="108" w:type="dxa"/>
              <w:right w:w="108" w:type="dxa"/>
            </w:tcMar>
          </w:tcPr>
          <w:p w14:paraId="44F42359" w14:textId="7267168B" w:rsidR="66ABE3AB" w:rsidRDefault="66ABE3AB" w:rsidP="00D01B3C">
            <w:pPr>
              <w:spacing w:line="360" w:lineRule="auto"/>
            </w:pPr>
            <w:r w:rsidRPr="66ABE3AB">
              <w:rPr>
                <w:rFonts w:eastAsia="Times New Roman"/>
                <w:sz w:val="26"/>
                <w:szCs w:val="26"/>
              </w:rPr>
              <w:t>4</w:t>
            </w:r>
          </w:p>
        </w:tc>
        <w:tc>
          <w:tcPr>
            <w:tcW w:w="1656" w:type="dxa"/>
            <w:tcBorders>
              <w:top w:val="single" w:sz="8" w:space="0" w:color="auto"/>
              <w:left w:val="single" w:sz="8" w:space="0" w:color="auto"/>
              <w:bottom w:val="single" w:sz="8" w:space="0" w:color="auto"/>
              <w:right w:val="single" w:sz="8" w:space="0" w:color="auto"/>
            </w:tcBorders>
            <w:tcMar>
              <w:left w:w="108" w:type="dxa"/>
              <w:right w:w="108" w:type="dxa"/>
            </w:tcMar>
          </w:tcPr>
          <w:p w14:paraId="6EABF6E6" w14:textId="04A87276" w:rsidR="66ABE3AB" w:rsidRDefault="66ABE3AB" w:rsidP="00D01B3C">
            <w:pPr>
              <w:spacing w:line="360" w:lineRule="auto"/>
            </w:pPr>
            <w:r w:rsidRPr="66ABE3AB">
              <w:rPr>
                <w:rFonts w:eastAsia="Times New Roman"/>
                <w:sz w:val="26"/>
                <w:szCs w:val="26"/>
              </w:rPr>
              <w:t>Score</w:t>
            </w:r>
          </w:p>
        </w:tc>
        <w:tc>
          <w:tcPr>
            <w:tcW w:w="2520" w:type="dxa"/>
            <w:tcBorders>
              <w:top w:val="single" w:sz="8" w:space="0" w:color="auto"/>
              <w:left w:val="single" w:sz="8" w:space="0" w:color="auto"/>
              <w:bottom w:val="single" w:sz="8" w:space="0" w:color="auto"/>
              <w:right w:val="single" w:sz="8" w:space="0" w:color="auto"/>
            </w:tcBorders>
            <w:tcMar>
              <w:left w:w="108" w:type="dxa"/>
              <w:right w:w="108" w:type="dxa"/>
            </w:tcMar>
          </w:tcPr>
          <w:p w14:paraId="65E4A072" w14:textId="2BAE5AAA" w:rsidR="66ABE3AB" w:rsidRDefault="66ABE3AB" w:rsidP="00D01B3C">
            <w:pPr>
              <w:spacing w:line="360" w:lineRule="auto"/>
            </w:pPr>
            <w:r w:rsidRPr="66ABE3AB">
              <w:rPr>
                <w:rFonts w:eastAsia="Times New Roman"/>
                <w:sz w:val="26"/>
                <w:szCs w:val="26"/>
              </w:rPr>
              <w:t>Điểm số đạt được</w:t>
            </w:r>
          </w:p>
        </w:tc>
        <w:tc>
          <w:tcPr>
            <w:tcW w:w="1710" w:type="dxa"/>
            <w:tcBorders>
              <w:top w:val="single" w:sz="8" w:space="0" w:color="auto"/>
              <w:left w:val="single" w:sz="8" w:space="0" w:color="auto"/>
              <w:bottom w:val="single" w:sz="8" w:space="0" w:color="auto"/>
              <w:right w:val="single" w:sz="8" w:space="0" w:color="auto"/>
            </w:tcBorders>
            <w:tcMar>
              <w:left w:w="108" w:type="dxa"/>
              <w:right w:w="108" w:type="dxa"/>
            </w:tcMar>
          </w:tcPr>
          <w:p w14:paraId="10EFDA0C" w14:textId="43502F5C" w:rsidR="66ABE3AB" w:rsidRDefault="66ABE3AB" w:rsidP="00D01B3C">
            <w:pPr>
              <w:spacing w:line="360" w:lineRule="auto"/>
            </w:pPr>
            <w:r w:rsidRPr="66ABE3AB">
              <w:rPr>
                <w:rFonts w:eastAsia="Times New Roman"/>
                <w:sz w:val="26"/>
                <w:szCs w:val="26"/>
              </w:rPr>
              <w:t>INT</w:t>
            </w:r>
          </w:p>
        </w:tc>
        <w:tc>
          <w:tcPr>
            <w:tcW w:w="2825" w:type="dxa"/>
            <w:tcBorders>
              <w:top w:val="single" w:sz="8" w:space="0" w:color="auto"/>
              <w:left w:val="single" w:sz="8" w:space="0" w:color="auto"/>
              <w:bottom w:val="single" w:sz="8" w:space="0" w:color="auto"/>
              <w:right w:val="single" w:sz="8" w:space="0" w:color="auto"/>
            </w:tcBorders>
            <w:tcMar>
              <w:left w:w="108" w:type="dxa"/>
              <w:right w:w="108" w:type="dxa"/>
            </w:tcMar>
          </w:tcPr>
          <w:p w14:paraId="196BE08E" w14:textId="05F721D4" w:rsidR="66ABE3AB" w:rsidRDefault="66ABE3AB" w:rsidP="00D01B3C">
            <w:pPr>
              <w:spacing w:line="360" w:lineRule="auto"/>
            </w:pPr>
            <w:r w:rsidRPr="66ABE3AB">
              <w:rPr>
                <w:rFonts w:eastAsia="Times New Roman"/>
                <w:sz w:val="26"/>
                <w:szCs w:val="26"/>
              </w:rPr>
              <w:t>DEFAULT 0</w:t>
            </w:r>
          </w:p>
        </w:tc>
      </w:tr>
      <w:tr w:rsidR="66ABE3AB" w14:paraId="5445A7E2" w14:textId="77777777" w:rsidTr="66ABE3AB">
        <w:trPr>
          <w:trHeight w:val="300"/>
        </w:trPr>
        <w:tc>
          <w:tcPr>
            <w:tcW w:w="679" w:type="dxa"/>
            <w:tcBorders>
              <w:top w:val="single" w:sz="8" w:space="0" w:color="auto"/>
              <w:left w:val="single" w:sz="8" w:space="0" w:color="auto"/>
              <w:bottom w:val="single" w:sz="8" w:space="0" w:color="auto"/>
              <w:right w:val="single" w:sz="8" w:space="0" w:color="auto"/>
            </w:tcBorders>
            <w:tcMar>
              <w:left w:w="108" w:type="dxa"/>
              <w:right w:w="108" w:type="dxa"/>
            </w:tcMar>
          </w:tcPr>
          <w:p w14:paraId="6BEB6E94" w14:textId="46528321" w:rsidR="66ABE3AB" w:rsidRDefault="66ABE3AB" w:rsidP="00D01B3C">
            <w:pPr>
              <w:spacing w:line="360" w:lineRule="auto"/>
            </w:pPr>
            <w:r w:rsidRPr="66ABE3AB">
              <w:rPr>
                <w:rFonts w:eastAsia="Times New Roman"/>
                <w:sz w:val="26"/>
                <w:szCs w:val="26"/>
              </w:rPr>
              <w:lastRenderedPageBreak/>
              <w:t>5</w:t>
            </w:r>
          </w:p>
        </w:tc>
        <w:tc>
          <w:tcPr>
            <w:tcW w:w="1656" w:type="dxa"/>
            <w:tcBorders>
              <w:top w:val="single" w:sz="8" w:space="0" w:color="auto"/>
              <w:left w:val="single" w:sz="8" w:space="0" w:color="auto"/>
              <w:bottom w:val="single" w:sz="8" w:space="0" w:color="auto"/>
              <w:right w:val="single" w:sz="8" w:space="0" w:color="auto"/>
            </w:tcBorders>
            <w:tcMar>
              <w:left w:w="108" w:type="dxa"/>
              <w:right w:w="108" w:type="dxa"/>
            </w:tcMar>
          </w:tcPr>
          <w:p w14:paraId="19FAD7CF" w14:textId="0C8EC3E9" w:rsidR="66ABE3AB" w:rsidRDefault="66ABE3AB" w:rsidP="00D01B3C">
            <w:pPr>
              <w:spacing w:line="360" w:lineRule="auto"/>
            </w:pPr>
            <w:r w:rsidRPr="66ABE3AB">
              <w:rPr>
                <w:rFonts w:eastAsia="Times New Roman"/>
                <w:sz w:val="26"/>
                <w:szCs w:val="26"/>
              </w:rPr>
              <w:t>attempted_at</w:t>
            </w:r>
          </w:p>
        </w:tc>
        <w:tc>
          <w:tcPr>
            <w:tcW w:w="2520" w:type="dxa"/>
            <w:tcBorders>
              <w:top w:val="single" w:sz="8" w:space="0" w:color="auto"/>
              <w:left w:val="single" w:sz="8" w:space="0" w:color="auto"/>
              <w:bottom w:val="single" w:sz="8" w:space="0" w:color="auto"/>
              <w:right w:val="single" w:sz="8" w:space="0" w:color="auto"/>
            </w:tcBorders>
            <w:tcMar>
              <w:left w:w="108" w:type="dxa"/>
              <w:right w:w="108" w:type="dxa"/>
            </w:tcMar>
          </w:tcPr>
          <w:p w14:paraId="219F7945" w14:textId="441D403A" w:rsidR="66ABE3AB" w:rsidRDefault="66ABE3AB" w:rsidP="00D01B3C">
            <w:pPr>
              <w:spacing w:line="360" w:lineRule="auto"/>
            </w:pPr>
            <w:r w:rsidRPr="66ABE3AB">
              <w:rPr>
                <w:rFonts w:eastAsia="Times New Roman"/>
                <w:sz w:val="26"/>
                <w:szCs w:val="26"/>
              </w:rPr>
              <w:t>Thời gian làm bài</w:t>
            </w:r>
          </w:p>
        </w:tc>
        <w:tc>
          <w:tcPr>
            <w:tcW w:w="1710" w:type="dxa"/>
            <w:tcBorders>
              <w:top w:val="single" w:sz="8" w:space="0" w:color="auto"/>
              <w:left w:val="single" w:sz="8" w:space="0" w:color="auto"/>
              <w:bottom w:val="single" w:sz="8" w:space="0" w:color="auto"/>
              <w:right w:val="single" w:sz="8" w:space="0" w:color="auto"/>
            </w:tcBorders>
            <w:tcMar>
              <w:left w:w="108" w:type="dxa"/>
              <w:right w:w="108" w:type="dxa"/>
            </w:tcMar>
          </w:tcPr>
          <w:p w14:paraId="0F0EC7CA" w14:textId="19C6D7B3" w:rsidR="66ABE3AB" w:rsidRDefault="66ABE3AB" w:rsidP="00D01B3C">
            <w:pPr>
              <w:spacing w:line="360" w:lineRule="auto"/>
            </w:pPr>
            <w:r w:rsidRPr="66ABE3AB">
              <w:rPr>
                <w:rFonts w:eastAsia="Times New Roman"/>
                <w:sz w:val="26"/>
                <w:szCs w:val="26"/>
              </w:rPr>
              <w:t>TIMESTAMP</w:t>
            </w:r>
          </w:p>
        </w:tc>
        <w:tc>
          <w:tcPr>
            <w:tcW w:w="2825" w:type="dxa"/>
            <w:tcBorders>
              <w:top w:val="single" w:sz="8" w:space="0" w:color="auto"/>
              <w:left w:val="single" w:sz="8" w:space="0" w:color="auto"/>
              <w:bottom w:val="single" w:sz="8" w:space="0" w:color="auto"/>
              <w:right w:val="single" w:sz="8" w:space="0" w:color="auto"/>
            </w:tcBorders>
            <w:tcMar>
              <w:left w:w="108" w:type="dxa"/>
              <w:right w:w="108" w:type="dxa"/>
            </w:tcMar>
          </w:tcPr>
          <w:p w14:paraId="040135C6" w14:textId="6E2F018E" w:rsidR="66ABE3AB" w:rsidRDefault="66ABE3AB" w:rsidP="00D01B3C">
            <w:pPr>
              <w:spacing w:line="360" w:lineRule="auto"/>
            </w:pPr>
            <w:r w:rsidRPr="66ABE3AB">
              <w:rPr>
                <w:rFonts w:eastAsia="Times New Roman"/>
                <w:sz w:val="26"/>
                <w:szCs w:val="26"/>
              </w:rPr>
              <w:t>DEFAULT CURRENT_TIMESTAMP</w:t>
            </w:r>
          </w:p>
        </w:tc>
      </w:tr>
    </w:tbl>
    <w:p w14:paraId="03BE16F4" w14:textId="3BC6A42B" w:rsidR="37446A99" w:rsidRPr="00B8618F" w:rsidRDefault="3577AEE6" w:rsidP="00D01B3C">
      <w:pPr>
        <w:spacing w:after="0" w:line="360" w:lineRule="auto"/>
      </w:pPr>
      <w:r w:rsidRPr="66ABE3AB">
        <w:rPr>
          <w:rFonts w:eastAsia="Times New Roman"/>
        </w:rPr>
        <w:t xml:space="preserve"> </w:t>
      </w:r>
    </w:p>
    <w:p w14:paraId="41C63765" w14:textId="05A7CBF9" w:rsidR="37446A99" w:rsidRPr="00B8618F" w:rsidRDefault="3577AEE6" w:rsidP="00D01B3C">
      <w:pPr>
        <w:pStyle w:val="Heading2"/>
      </w:pPr>
      <w:bookmarkStart w:id="105" w:name="_Toc204776784"/>
      <w:r w:rsidRPr="66ABE3AB">
        <w:rPr>
          <w:rFonts w:eastAsia="Times New Roman"/>
        </w:rPr>
        <w:t>4.4.11. Bảng user_answers</w:t>
      </w:r>
      <w:bookmarkEnd w:id="105"/>
    </w:p>
    <w:tbl>
      <w:tblPr>
        <w:tblStyle w:val="TableGrid"/>
        <w:tblW w:w="0" w:type="auto"/>
        <w:tblLayout w:type="fixed"/>
        <w:tblLook w:val="04A0" w:firstRow="1" w:lastRow="0" w:firstColumn="1" w:lastColumn="0" w:noHBand="0" w:noVBand="1"/>
      </w:tblPr>
      <w:tblGrid>
        <w:gridCol w:w="679"/>
        <w:gridCol w:w="1848"/>
        <w:gridCol w:w="1949"/>
        <w:gridCol w:w="1729"/>
        <w:gridCol w:w="3199"/>
      </w:tblGrid>
      <w:tr w:rsidR="66ABE3AB" w14:paraId="1F0006E8" w14:textId="77777777" w:rsidTr="66ABE3AB">
        <w:trPr>
          <w:trHeight w:val="300"/>
        </w:trPr>
        <w:tc>
          <w:tcPr>
            <w:tcW w:w="679" w:type="dxa"/>
            <w:tcBorders>
              <w:top w:val="single" w:sz="8" w:space="0" w:color="auto"/>
              <w:left w:val="single" w:sz="8" w:space="0" w:color="auto"/>
              <w:bottom w:val="single" w:sz="8" w:space="0" w:color="auto"/>
              <w:right w:val="single" w:sz="8" w:space="0" w:color="auto"/>
            </w:tcBorders>
            <w:tcMar>
              <w:left w:w="108" w:type="dxa"/>
              <w:right w:w="108" w:type="dxa"/>
            </w:tcMar>
          </w:tcPr>
          <w:p w14:paraId="1FE30D74" w14:textId="47DC6794" w:rsidR="66ABE3AB" w:rsidRDefault="66ABE3AB" w:rsidP="00D01B3C">
            <w:pPr>
              <w:spacing w:line="360" w:lineRule="auto"/>
            </w:pPr>
            <w:r w:rsidRPr="66ABE3AB">
              <w:rPr>
                <w:rFonts w:eastAsia="Times New Roman"/>
                <w:sz w:val="26"/>
                <w:szCs w:val="26"/>
              </w:rPr>
              <w:t>STT</w:t>
            </w:r>
          </w:p>
        </w:tc>
        <w:tc>
          <w:tcPr>
            <w:tcW w:w="1848" w:type="dxa"/>
            <w:tcBorders>
              <w:top w:val="single" w:sz="8" w:space="0" w:color="auto"/>
              <w:left w:val="single" w:sz="8" w:space="0" w:color="auto"/>
              <w:bottom w:val="single" w:sz="8" w:space="0" w:color="auto"/>
              <w:right w:val="single" w:sz="8" w:space="0" w:color="auto"/>
            </w:tcBorders>
            <w:tcMar>
              <w:left w:w="108" w:type="dxa"/>
              <w:right w:w="108" w:type="dxa"/>
            </w:tcMar>
          </w:tcPr>
          <w:p w14:paraId="689282A5" w14:textId="16141860" w:rsidR="66ABE3AB" w:rsidRDefault="66ABE3AB" w:rsidP="00D01B3C">
            <w:pPr>
              <w:spacing w:line="360" w:lineRule="auto"/>
            </w:pPr>
            <w:r w:rsidRPr="66ABE3AB">
              <w:rPr>
                <w:rFonts w:eastAsia="Times New Roman"/>
                <w:sz w:val="26"/>
                <w:szCs w:val="26"/>
              </w:rPr>
              <w:t>Thuộc tính</w:t>
            </w:r>
          </w:p>
        </w:tc>
        <w:tc>
          <w:tcPr>
            <w:tcW w:w="1949" w:type="dxa"/>
            <w:tcBorders>
              <w:top w:val="single" w:sz="8" w:space="0" w:color="auto"/>
              <w:left w:val="single" w:sz="8" w:space="0" w:color="auto"/>
              <w:bottom w:val="single" w:sz="8" w:space="0" w:color="auto"/>
              <w:right w:val="single" w:sz="8" w:space="0" w:color="auto"/>
            </w:tcBorders>
            <w:tcMar>
              <w:left w:w="108" w:type="dxa"/>
              <w:right w:w="108" w:type="dxa"/>
            </w:tcMar>
          </w:tcPr>
          <w:p w14:paraId="62953E32" w14:textId="73318EEA" w:rsidR="66ABE3AB" w:rsidRDefault="66ABE3AB" w:rsidP="00D01B3C">
            <w:pPr>
              <w:spacing w:line="360" w:lineRule="auto"/>
            </w:pPr>
            <w:r w:rsidRPr="66ABE3AB">
              <w:rPr>
                <w:rFonts w:eastAsia="Times New Roman"/>
                <w:sz w:val="26"/>
                <w:szCs w:val="26"/>
              </w:rPr>
              <w:t>Mô Tả</w:t>
            </w:r>
          </w:p>
        </w:tc>
        <w:tc>
          <w:tcPr>
            <w:tcW w:w="1729" w:type="dxa"/>
            <w:tcBorders>
              <w:top w:val="single" w:sz="8" w:space="0" w:color="auto"/>
              <w:left w:val="single" w:sz="8" w:space="0" w:color="auto"/>
              <w:bottom w:val="single" w:sz="8" w:space="0" w:color="auto"/>
              <w:right w:val="single" w:sz="8" w:space="0" w:color="auto"/>
            </w:tcBorders>
            <w:tcMar>
              <w:left w:w="108" w:type="dxa"/>
              <w:right w:w="108" w:type="dxa"/>
            </w:tcMar>
          </w:tcPr>
          <w:p w14:paraId="49F00FF3" w14:textId="5E9F10AA" w:rsidR="66ABE3AB" w:rsidRDefault="66ABE3AB" w:rsidP="00D01B3C">
            <w:pPr>
              <w:spacing w:line="360" w:lineRule="auto"/>
            </w:pPr>
            <w:r w:rsidRPr="66ABE3AB">
              <w:rPr>
                <w:rFonts w:eastAsia="Times New Roman"/>
                <w:sz w:val="26"/>
                <w:szCs w:val="26"/>
              </w:rPr>
              <w:t>Kiểu Dữ liệu</w:t>
            </w:r>
          </w:p>
        </w:tc>
        <w:tc>
          <w:tcPr>
            <w:tcW w:w="3199" w:type="dxa"/>
            <w:tcBorders>
              <w:top w:val="single" w:sz="8" w:space="0" w:color="auto"/>
              <w:left w:val="single" w:sz="8" w:space="0" w:color="auto"/>
              <w:bottom w:val="single" w:sz="8" w:space="0" w:color="auto"/>
              <w:right w:val="single" w:sz="8" w:space="0" w:color="auto"/>
            </w:tcBorders>
            <w:tcMar>
              <w:left w:w="108" w:type="dxa"/>
              <w:right w:w="108" w:type="dxa"/>
            </w:tcMar>
          </w:tcPr>
          <w:p w14:paraId="23AECB5E" w14:textId="0D2229BE" w:rsidR="66ABE3AB" w:rsidRDefault="66ABE3AB" w:rsidP="00D01B3C">
            <w:pPr>
              <w:spacing w:line="360" w:lineRule="auto"/>
            </w:pPr>
            <w:r w:rsidRPr="66ABE3AB">
              <w:rPr>
                <w:rFonts w:eastAsia="Times New Roman"/>
                <w:sz w:val="26"/>
                <w:szCs w:val="26"/>
              </w:rPr>
              <w:t>Điều kiện ràng buộc</w:t>
            </w:r>
          </w:p>
        </w:tc>
      </w:tr>
      <w:tr w:rsidR="66ABE3AB" w14:paraId="6866F7E5" w14:textId="77777777" w:rsidTr="66ABE3AB">
        <w:trPr>
          <w:trHeight w:val="300"/>
        </w:trPr>
        <w:tc>
          <w:tcPr>
            <w:tcW w:w="679" w:type="dxa"/>
            <w:tcBorders>
              <w:top w:val="single" w:sz="8" w:space="0" w:color="auto"/>
              <w:left w:val="single" w:sz="8" w:space="0" w:color="auto"/>
              <w:bottom w:val="single" w:sz="8" w:space="0" w:color="auto"/>
              <w:right w:val="single" w:sz="8" w:space="0" w:color="auto"/>
            </w:tcBorders>
            <w:tcMar>
              <w:left w:w="108" w:type="dxa"/>
              <w:right w:w="108" w:type="dxa"/>
            </w:tcMar>
          </w:tcPr>
          <w:p w14:paraId="3296BF2C" w14:textId="435920CE" w:rsidR="66ABE3AB" w:rsidRDefault="66ABE3AB" w:rsidP="00D01B3C">
            <w:pPr>
              <w:spacing w:line="360" w:lineRule="auto"/>
            </w:pPr>
            <w:r w:rsidRPr="66ABE3AB">
              <w:rPr>
                <w:rFonts w:eastAsia="Times New Roman"/>
                <w:sz w:val="26"/>
                <w:szCs w:val="26"/>
              </w:rPr>
              <w:t>1</w:t>
            </w:r>
          </w:p>
        </w:tc>
        <w:tc>
          <w:tcPr>
            <w:tcW w:w="1848" w:type="dxa"/>
            <w:tcBorders>
              <w:top w:val="single" w:sz="8" w:space="0" w:color="auto"/>
              <w:left w:val="single" w:sz="8" w:space="0" w:color="auto"/>
              <w:bottom w:val="single" w:sz="8" w:space="0" w:color="auto"/>
              <w:right w:val="single" w:sz="8" w:space="0" w:color="auto"/>
            </w:tcBorders>
            <w:tcMar>
              <w:left w:w="108" w:type="dxa"/>
              <w:right w:w="108" w:type="dxa"/>
            </w:tcMar>
          </w:tcPr>
          <w:p w14:paraId="63A9D0C7" w14:textId="6C5A0072" w:rsidR="66ABE3AB" w:rsidRDefault="66ABE3AB" w:rsidP="00D01B3C">
            <w:pPr>
              <w:spacing w:line="360" w:lineRule="auto"/>
            </w:pPr>
            <w:r w:rsidRPr="66ABE3AB">
              <w:rPr>
                <w:rFonts w:eastAsia="Times New Roman"/>
                <w:sz w:val="26"/>
                <w:szCs w:val="26"/>
              </w:rPr>
              <w:t>user_answer_id</w:t>
            </w:r>
          </w:p>
        </w:tc>
        <w:tc>
          <w:tcPr>
            <w:tcW w:w="1949" w:type="dxa"/>
            <w:tcBorders>
              <w:top w:val="single" w:sz="8" w:space="0" w:color="auto"/>
              <w:left w:val="single" w:sz="8" w:space="0" w:color="auto"/>
              <w:bottom w:val="single" w:sz="8" w:space="0" w:color="auto"/>
              <w:right w:val="single" w:sz="8" w:space="0" w:color="auto"/>
            </w:tcBorders>
            <w:tcMar>
              <w:left w:w="108" w:type="dxa"/>
              <w:right w:w="108" w:type="dxa"/>
            </w:tcMar>
          </w:tcPr>
          <w:p w14:paraId="1BDC08BE" w14:textId="063EB63E" w:rsidR="66ABE3AB" w:rsidRDefault="66ABE3AB" w:rsidP="00D01B3C">
            <w:pPr>
              <w:spacing w:line="360" w:lineRule="auto"/>
            </w:pPr>
            <w:r w:rsidRPr="66ABE3AB">
              <w:rPr>
                <w:rFonts w:eastAsia="Times New Roman"/>
                <w:sz w:val="26"/>
                <w:szCs w:val="26"/>
              </w:rPr>
              <w:t>Mã trả lời người dùng (PK)</w:t>
            </w:r>
          </w:p>
        </w:tc>
        <w:tc>
          <w:tcPr>
            <w:tcW w:w="1729" w:type="dxa"/>
            <w:tcBorders>
              <w:top w:val="single" w:sz="8" w:space="0" w:color="auto"/>
              <w:left w:val="single" w:sz="8" w:space="0" w:color="auto"/>
              <w:bottom w:val="single" w:sz="8" w:space="0" w:color="auto"/>
              <w:right w:val="single" w:sz="8" w:space="0" w:color="auto"/>
            </w:tcBorders>
            <w:tcMar>
              <w:left w:w="108" w:type="dxa"/>
              <w:right w:w="108" w:type="dxa"/>
            </w:tcMar>
          </w:tcPr>
          <w:p w14:paraId="44BF69EB" w14:textId="562A9C24" w:rsidR="66ABE3AB" w:rsidRDefault="66ABE3AB" w:rsidP="00D01B3C">
            <w:pPr>
              <w:spacing w:line="360" w:lineRule="auto"/>
            </w:pPr>
            <w:r w:rsidRPr="66ABE3AB">
              <w:rPr>
                <w:rFonts w:eastAsia="Times New Roman"/>
                <w:sz w:val="26"/>
                <w:szCs w:val="26"/>
              </w:rPr>
              <w:t>INT</w:t>
            </w:r>
          </w:p>
        </w:tc>
        <w:tc>
          <w:tcPr>
            <w:tcW w:w="3199" w:type="dxa"/>
            <w:tcBorders>
              <w:top w:val="single" w:sz="8" w:space="0" w:color="auto"/>
              <w:left w:val="single" w:sz="8" w:space="0" w:color="auto"/>
              <w:bottom w:val="single" w:sz="8" w:space="0" w:color="auto"/>
              <w:right w:val="single" w:sz="8" w:space="0" w:color="auto"/>
            </w:tcBorders>
            <w:tcMar>
              <w:left w:w="108" w:type="dxa"/>
              <w:right w:w="108" w:type="dxa"/>
            </w:tcMar>
          </w:tcPr>
          <w:p w14:paraId="52859CDE" w14:textId="38CC28CA" w:rsidR="66ABE3AB" w:rsidRDefault="66ABE3AB" w:rsidP="00D01B3C">
            <w:pPr>
              <w:spacing w:line="360" w:lineRule="auto"/>
            </w:pPr>
            <w:r w:rsidRPr="66ABE3AB">
              <w:rPr>
                <w:rFonts w:eastAsia="Times New Roman"/>
                <w:sz w:val="26"/>
                <w:szCs w:val="26"/>
              </w:rPr>
              <w:t>AUTO_INCREMENT, PK, NOT NULL</w:t>
            </w:r>
          </w:p>
        </w:tc>
      </w:tr>
      <w:tr w:rsidR="66ABE3AB" w14:paraId="6341C228" w14:textId="77777777" w:rsidTr="66ABE3AB">
        <w:trPr>
          <w:trHeight w:val="300"/>
        </w:trPr>
        <w:tc>
          <w:tcPr>
            <w:tcW w:w="679" w:type="dxa"/>
            <w:tcBorders>
              <w:top w:val="single" w:sz="8" w:space="0" w:color="auto"/>
              <w:left w:val="single" w:sz="8" w:space="0" w:color="auto"/>
              <w:bottom w:val="single" w:sz="8" w:space="0" w:color="auto"/>
              <w:right w:val="single" w:sz="8" w:space="0" w:color="auto"/>
            </w:tcBorders>
            <w:tcMar>
              <w:left w:w="108" w:type="dxa"/>
              <w:right w:w="108" w:type="dxa"/>
            </w:tcMar>
          </w:tcPr>
          <w:p w14:paraId="185A5146" w14:textId="1D33FC85" w:rsidR="66ABE3AB" w:rsidRDefault="66ABE3AB" w:rsidP="00D01B3C">
            <w:pPr>
              <w:spacing w:line="360" w:lineRule="auto"/>
            </w:pPr>
            <w:r w:rsidRPr="66ABE3AB">
              <w:rPr>
                <w:rFonts w:eastAsia="Times New Roman"/>
                <w:sz w:val="26"/>
                <w:szCs w:val="26"/>
              </w:rPr>
              <w:t>2</w:t>
            </w:r>
          </w:p>
        </w:tc>
        <w:tc>
          <w:tcPr>
            <w:tcW w:w="1848" w:type="dxa"/>
            <w:tcBorders>
              <w:top w:val="single" w:sz="8" w:space="0" w:color="auto"/>
              <w:left w:val="single" w:sz="8" w:space="0" w:color="auto"/>
              <w:bottom w:val="single" w:sz="8" w:space="0" w:color="auto"/>
              <w:right w:val="single" w:sz="8" w:space="0" w:color="auto"/>
            </w:tcBorders>
            <w:tcMar>
              <w:left w:w="108" w:type="dxa"/>
              <w:right w:w="108" w:type="dxa"/>
            </w:tcMar>
          </w:tcPr>
          <w:p w14:paraId="6297D414" w14:textId="1F797924" w:rsidR="66ABE3AB" w:rsidRDefault="66ABE3AB" w:rsidP="00D01B3C">
            <w:pPr>
              <w:spacing w:line="360" w:lineRule="auto"/>
            </w:pPr>
            <w:r w:rsidRPr="66ABE3AB">
              <w:rPr>
                <w:rFonts w:eastAsia="Times New Roman"/>
                <w:sz w:val="26"/>
                <w:szCs w:val="26"/>
              </w:rPr>
              <w:t>attempt_id</w:t>
            </w:r>
          </w:p>
        </w:tc>
        <w:tc>
          <w:tcPr>
            <w:tcW w:w="1949" w:type="dxa"/>
            <w:tcBorders>
              <w:top w:val="single" w:sz="8" w:space="0" w:color="auto"/>
              <w:left w:val="single" w:sz="8" w:space="0" w:color="auto"/>
              <w:bottom w:val="single" w:sz="8" w:space="0" w:color="auto"/>
              <w:right w:val="single" w:sz="8" w:space="0" w:color="auto"/>
            </w:tcBorders>
            <w:tcMar>
              <w:left w:w="108" w:type="dxa"/>
              <w:right w:w="108" w:type="dxa"/>
            </w:tcMar>
          </w:tcPr>
          <w:p w14:paraId="13BFCC48" w14:textId="47E2BE89" w:rsidR="66ABE3AB" w:rsidRDefault="66ABE3AB" w:rsidP="00D01B3C">
            <w:pPr>
              <w:spacing w:line="360" w:lineRule="auto"/>
            </w:pPr>
            <w:r w:rsidRPr="66ABE3AB">
              <w:rPr>
                <w:rFonts w:eastAsia="Times New Roman"/>
                <w:sz w:val="26"/>
                <w:szCs w:val="26"/>
              </w:rPr>
              <w:t>Mã lượt làm bài</w:t>
            </w:r>
          </w:p>
        </w:tc>
        <w:tc>
          <w:tcPr>
            <w:tcW w:w="1729" w:type="dxa"/>
            <w:tcBorders>
              <w:top w:val="single" w:sz="8" w:space="0" w:color="auto"/>
              <w:left w:val="single" w:sz="8" w:space="0" w:color="auto"/>
              <w:bottom w:val="single" w:sz="8" w:space="0" w:color="auto"/>
              <w:right w:val="single" w:sz="8" w:space="0" w:color="auto"/>
            </w:tcBorders>
            <w:tcMar>
              <w:left w:w="108" w:type="dxa"/>
              <w:right w:w="108" w:type="dxa"/>
            </w:tcMar>
          </w:tcPr>
          <w:p w14:paraId="614D52A0" w14:textId="1651D47A" w:rsidR="66ABE3AB" w:rsidRDefault="66ABE3AB" w:rsidP="00D01B3C">
            <w:pPr>
              <w:spacing w:line="360" w:lineRule="auto"/>
            </w:pPr>
            <w:r w:rsidRPr="66ABE3AB">
              <w:rPr>
                <w:rFonts w:eastAsia="Times New Roman"/>
                <w:sz w:val="26"/>
                <w:szCs w:val="26"/>
              </w:rPr>
              <w:t>INT</w:t>
            </w:r>
          </w:p>
        </w:tc>
        <w:tc>
          <w:tcPr>
            <w:tcW w:w="3199" w:type="dxa"/>
            <w:tcBorders>
              <w:top w:val="single" w:sz="8" w:space="0" w:color="auto"/>
              <w:left w:val="single" w:sz="8" w:space="0" w:color="auto"/>
              <w:bottom w:val="single" w:sz="8" w:space="0" w:color="auto"/>
              <w:right w:val="single" w:sz="8" w:space="0" w:color="auto"/>
            </w:tcBorders>
            <w:tcMar>
              <w:left w:w="108" w:type="dxa"/>
              <w:right w:w="108" w:type="dxa"/>
            </w:tcMar>
          </w:tcPr>
          <w:p w14:paraId="1C7E90DD" w14:textId="1D66C285" w:rsidR="66ABE3AB" w:rsidRDefault="66ABE3AB" w:rsidP="00D01B3C">
            <w:pPr>
              <w:spacing w:line="360" w:lineRule="auto"/>
            </w:pPr>
            <w:r w:rsidRPr="66ABE3AB">
              <w:rPr>
                <w:rFonts w:eastAsia="Times New Roman"/>
                <w:sz w:val="26"/>
                <w:szCs w:val="26"/>
              </w:rPr>
              <w:t>FK -&gt; user_quiz_attempts.attempt_id</w:t>
            </w:r>
          </w:p>
        </w:tc>
      </w:tr>
      <w:tr w:rsidR="66ABE3AB" w14:paraId="4CFE4690" w14:textId="77777777" w:rsidTr="66ABE3AB">
        <w:trPr>
          <w:trHeight w:val="300"/>
        </w:trPr>
        <w:tc>
          <w:tcPr>
            <w:tcW w:w="679" w:type="dxa"/>
            <w:tcBorders>
              <w:top w:val="single" w:sz="8" w:space="0" w:color="auto"/>
              <w:left w:val="single" w:sz="8" w:space="0" w:color="auto"/>
              <w:bottom w:val="single" w:sz="8" w:space="0" w:color="auto"/>
              <w:right w:val="single" w:sz="8" w:space="0" w:color="auto"/>
            </w:tcBorders>
            <w:tcMar>
              <w:left w:w="108" w:type="dxa"/>
              <w:right w:w="108" w:type="dxa"/>
            </w:tcMar>
          </w:tcPr>
          <w:p w14:paraId="5B778BA1" w14:textId="33E14729" w:rsidR="66ABE3AB" w:rsidRDefault="66ABE3AB" w:rsidP="00D01B3C">
            <w:pPr>
              <w:spacing w:line="360" w:lineRule="auto"/>
            </w:pPr>
            <w:r w:rsidRPr="66ABE3AB">
              <w:rPr>
                <w:rFonts w:eastAsia="Times New Roman"/>
                <w:sz w:val="26"/>
                <w:szCs w:val="26"/>
              </w:rPr>
              <w:t>3</w:t>
            </w:r>
          </w:p>
        </w:tc>
        <w:tc>
          <w:tcPr>
            <w:tcW w:w="1848" w:type="dxa"/>
            <w:tcBorders>
              <w:top w:val="single" w:sz="8" w:space="0" w:color="auto"/>
              <w:left w:val="single" w:sz="8" w:space="0" w:color="auto"/>
              <w:bottom w:val="single" w:sz="8" w:space="0" w:color="auto"/>
              <w:right w:val="single" w:sz="8" w:space="0" w:color="auto"/>
            </w:tcBorders>
            <w:tcMar>
              <w:left w:w="108" w:type="dxa"/>
              <w:right w:w="108" w:type="dxa"/>
            </w:tcMar>
          </w:tcPr>
          <w:p w14:paraId="2A798408" w14:textId="776DC905" w:rsidR="66ABE3AB" w:rsidRDefault="66ABE3AB" w:rsidP="00D01B3C">
            <w:pPr>
              <w:spacing w:line="360" w:lineRule="auto"/>
            </w:pPr>
            <w:r w:rsidRPr="66ABE3AB">
              <w:rPr>
                <w:rFonts w:eastAsia="Times New Roman"/>
                <w:sz w:val="26"/>
                <w:szCs w:val="26"/>
              </w:rPr>
              <w:t>question_id</w:t>
            </w:r>
          </w:p>
        </w:tc>
        <w:tc>
          <w:tcPr>
            <w:tcW w:w="1949" w:type="dxa"/>
            <w:tcBorders>
              <w:top w:val="single" w:sz="8" w:space="0" w:color="auto"/>
              <w:left w:val="single" w:sz="8" w:space="0" w:color="auto"/>
              <w:bottom w:val="single" w:sz="8" w:space="0" w:color="auto"/>
              <w:right w:val="single" w:sz="8" w:space="0" w:color="auto"/>
            </w:tcBorders>
            <w:tcMar>
              <w:left w:w="108" w:type="dxa"/>
              <w:right w:w="108" w:type="dxa"/>
            </w:tcMar>
          </w:tcPr>
          <w:p w14:paraId="33CE79BF" w14:textId="2D1EB723" w:rsidR="66ABE3AB" w:rsidRDefault="66ABE3AB" w:rsidP="00D01B3C">
            <w:pPr>
              <w:spacing w:line="360" w:lineRule="auto"/>
            </w:pPr>
            <w:r w:rsidRPr="66ABE3AB">
              <w:rPr>
                <w:rFonts w:eastAsia="Times New Roman"/>
                <w:sz w:val="26"/>
                <w:szCs w:val="26"/>
              </w:rPr>
              <w:t>Mã câu hỏi</w:t>
            </w:r>
          </w:p>
        </w:tc>
        <w:tc>
          <w:tcPr>
            <w:tcW w:w="1729" w:type="dxa"/>
            <w:tcBorders>
              <w:top w:val="single" w:sz="8" w:space="0" w:color="auto"/>
              <w:left w:val="single" w:sz="8" w:space="0" w:color="auto"/>
              <w:bottom w:val="single" w:sz="8" w:space="0" w:color="auto"/>
              <w:right w:val="single" w:sz="8" w:space="0" w:color="auto"/>
            </w:tcBorders>
            <w:tcMar>
              <w:left w:w="108" w:type="dxa"/>
              <w:right w:w="108" w:type="dxa"/>
            </w:tcMar>
          </w:tcPr>
          <w:p w14:paraId="1FAF5D12" w14:textId="66EC71E1" w:rsidR="66ABE3AB" w:rsidRDefault="66ABE3AB" w:rsidP="00D01B3C">
            <w:pPr>
              <w:spacing w:line="360" w:lineRule="auto"/>
            </w:pPr>
            <w:r w:rsidRPr="66ABE3AB">
              <w:rPr>
                <w:rFonts w:eastAsia="Times New Roman"/>
                <w:sz w:val="26"/>
                <w:szCs w:val="26"/>
              </w:rPr>
              <w:t>INT</w:t>
            </w:r>
          </w:p>
        </w:tc>
        <w:tc>
          <w:tcPr>
            <w:tcW w:w="3199" w:type="dxa"/>
            <w:tcBorders>
              <w:top w:val="single" w:sz="8" w:space="0" w:color="auto"/>
              <w:left w:val="single" w:sz="8" w:space="0" w:color="auto"/>
              <w:bottom w:val="single" w:sz="8" w:space="0" w:color="auto"/>
              <w:right w:val="single" w:sz="8" w:space="0" w:color="auto"/>
            </w:tcBorders>
            <w:tcMar>
              <w:left w:w="108" w:type="dxa"/>
              <w:right w:w="108" w:type="dxa"/>
            </w:tcMar>
          </w:tcPr>
          <w:p w14:paraId="5EA7A8FC" w14:textId="2A054252" w:rsidR="66ABE3AB" w:rsidRDefault="66ABE3AB" w:rsidP="00D01B3C">
            <w:pPr>
              <w:spacing w:line="360" w:lineRule="auto"/>
            </w:pPr>
            <w:r w:rsidRPr="66ABE3AB">
              <w:rPr>
                <w:rFonts w:eastAsia="Times New Roman"/>
                <w:sz w:val="26"/>
                <w:szCs w:val="26"/>
              </w:rPr>
              <w:t>FK -&gt; questions.question_id</w:t>
            </w:r>
          </w:p>
        </w:tc>
      </w:tr>
      <w:tr w:rsidR="66ABE3AB" w14:paraId="369FBF32" w14:textId="77777777" w:rsidTr="66ABE3AB">
        <w:trPr>
          <w:trHeight w:val="300"/>
        </w:trPr>
        <w:tc>
          <w:tcPr>
            <w:tcW w:w="679" w:type="dxa"/>
            <w:tcBorders>
              <w:top w:val="single" w:sz="8" w:space="0" w:color="auto"/>
              <w:left w:val="single" w:sz="8" w:space="0" w:color="auto"/>
              <w:bottom w:val="single" w:sz="8" w:space="0" w:color="auto"/>
              <w:right w:val="single" w:sz="8" w:space="0" w:color="auto"/>
            </w:tcBorders>
            <w:tcMar>
              <w:left w:w="108" w:type="dxa"/>
              <w:right w:w="108" w:type="dxa"/>
            </w:tcMar>
          </w:tcPr>
          <w:p w14:paraId="7404A77B" w14:textId="54786170" w:rsidR="66ABE3AB" w:rsidRDefault="66ABE3AB" w:rsidP="00D01B3C">
            <w:pPr>
              <w:spacing w:line="360" w:lineRule="auto"/>
            </w:pPr>
            <w:r w:rsidRPr="66ABE3AB">
              <w:rPr>
                <w:rFonts w:eastAsia="Times New Roman"/>
                <w:sz w:val="26"/>
                <w:szCs w:val="26"/>
              </w:rPr>
              <w:t>4</w:t>
            </w:r>
          </w:p>
        </w:tc>
        <w:tc>
          <w:tcPr>
            <w:tcW w:w="1848" w:type="dxa"/>
            <w:tcBorders>
              <w:top w:val="single" w:sz="8" w:space="0" w:color="auto"/>
              <w:left w:val="single" w:sz="8" w:space="0" w:color="auto"/>
              <w:bottom w:val="single" w:sz="8" w:space="0" w:color="auto"/>
              <w:right w:val="single" w:sz="8" w:space="0" w:color="auto"/>
            </w:tcBorders>
            <w:tcMar>
              <w:left w:w="108" w:type="dxa"/>
              <w:right w:w="108" w:type="dxa"/>
            </w:tcMar>
          </w:tcPr>
          <w:p w14:paraId="18A46599" w14:textId="1396E950" w:rsidR="66ABE3AB" w:rsidRDefault="66ABE3AB" w:rsidP="00D01B3C">
            <w:pPr>
              <w:spacing w:line="360" w:lineRule="auto"/>
            </w:pPr>
            <w:r w:rsidRPr="66ABE3AB">
              <w:rPr>
                <w:rFonts w:eastAsia="Times New Roman"/>
                <w:sz w:val="26"/>
                <w:szCs w:val="26"/>
              </w:rPr>
              <w:t>answer_id</w:t>
            </w:r>
          </w:p>
        </w:tc>
        <w:tc>
          <w:tcPr>
            <w:tcW w:w="1949" w:type="dxa"/>
            <w:tcBorders>
              <w:top w:val="single" w:sz="8" w:space="0" w:color="auto"/>
              <w:left w:val="single" w:sz="8" w:space="0" w:color="auto"/>
              <w:bottom w:val="single" w:sz="8" w:space="0" w:color="auto"/>
              <w:right w:val="single" w:sz="8" w:space="0" w:color="auto"/>
            </w:tcBorders>
            <w:tcMar>
              <w:left w:w="108" w:type="dxa"/>
              <w:right w:w="108" w:type="dxa"/>
            </w:tcMar>
          </w:tcPr>
          <w:p w14:paraId="71D5B04F" w14:textId="65DBEDFA" w:rsidR="66ABE3AB" w:rsidRDefault="66ABE3AB" w:rsidP="00D01B3C">
            <w:pPr>
              <w:spacing w:line="360" w:lineRule="auto"/>
            </w:pPr>
            <w:r w:rsidRPr="66ABE3AB">
              <w:rPr>
                <w:rFonts w:eastAsia="Times New Roman"/>
                <w:sz w:val="26"/>
                <w:szCs w:val="26"/>
              </w:rPr>
              <w:t>Mã đáp án chọn</w:t>
            </w:r>
          </w:p>
        </w:tc>
        <w:tc>
          <w:tcPr>
            <w:tcW w:w="1729" w:type="dxa"/>
            <w:tcBorders>
              <w:top w:val="single" w:sz="8" w:space="0" w:color="auto"/>
              <w:left w:val="single" w:sz="8" w:space="0" w:color="auto"/>
              <w:bottom w:val="single" w:sz="8" w:space="0" w:color="auto"/>
              <w:right w:val="single" w:sz="8" w:space="0" w:color="auto"/>
            </w:tcBorders>
            <w:tcMar>
              <w:left w:w="108" w:type="dxa"/>
              <w:right w:w="108" w:type="dxa"/>
            </w:tcMar>
          </w:tcPr>
          <w:p w14:paraId="6BDF53A6" w14:textId="538A278D" w:rsidR="66ABE3AB" w:rsidRDefault="66ABE3AB" w:rsidP="00D01B3C">
            <w:pPr>
              <w:spacing w:line="360" w:lineRule="auto"/>
            </w:pPr>
            <w:r w:rsidRPr="66ABE3AB">
              <w:rPr>
                <w:rFonts w:eastAsia="Times New Roman"/>
                <w:sz w:val="26"/>
                <w:szCs w:val="26"/>
              </w:rPr>
              <w:t>INT</w:t>
            </w:r>
          </w:p>
        </w:tc>
        <w:tc>
          <w:tcPr>
            <w:tcW w:w="3199" w:type="dxa"/>
            <w:tcBorders>
              <w:top w:val="single" w:sz="8" w:space="0" w:color="auto"/>
              <w:left w:val="single" w:sz="8" w:space="0" w:color="auto"/>
              <w:bottom w:val="single" w:sz="8" w:space="0" w:color="auto"/>
              <w:right w:val="single" w:sz="8" w:space="0" w:color="auto"/>
            </w:tcBorders>
            <w:tcMar>
              <w:left w:w="108" w:type="dxa"/>
              <w:right w:w="108" w:type="dxa"/>
            </w:tcMar>
          </w:tcPr>
          <w:p w14:paraId="3FDF8F11" w14:textId="4D4D186E" w:rsidR="66ABE3AB" w:rsidRDefault="66ABE3AB" w:rsidP="00D01B3C">
            <w:pPr>
              <w:spacing w:line="360" w:lineRule="auto"/>
            </w:pPr>
            <w:r w:rsidRPr="66ABE3AB">
              <w:rPr>
                <w:rFonts w:eastAsia="Times New Roman"/>
                <w:sz w:val="26"/>
                <w:szCs w:val="26"/>
              </w:rPr>
              <w:t>FK -&gt; answers.answer_id (SET NULL)</w:t>
            </w:r>
          </w:p>
        </w:tc>
      </w:tr>
      <w:tr w:rsidR="66ABE3AB" w14:paraId="49C069ED" w14:textId="77777777" w:rsidTr="66ABE3AB">
        <w:trPr>
          <w:trHeight w:val="300"/>
        </w:trPr>
        <w:tc>
          <w:tcPr>
            <w:tcW w:w="679" w:type="dxa"/>
            <w:tcBorders>
              <w:top w:val="single" w:sz="8" w:space="0" w:color="auto"/>
              <w:left w:val="single" w:sz="8" w:space="0" w:color="auto"/>
              <w:bottom w:val="single" w:sz="8" w:space="0" w:color="auto"/>
              <w:right w:val="single" w:sz="8" w:space="0" w:color="auto"/>
            </w:tcBorders>
            <w:tcMar>
              <w:left w:w="108" w:type="dxa"/>
              <w:right w:w="108" w:type="dxa"/>
            </w:tcMar>
          </w:tcPr>
          <w:p w14:paraId="59F6D5DB" w14:textId="2C3A56F6" w:rsidR="66ABE3AB" w:rsidRDefault="66ABE3AB" w:rsidP="00D01B3C">
            <w:pPr>
              <w:spacing w:line="360" w:lineRule="auto"/>
            </w:pPr>
            <w:r w:rsidRPr="66ABE3AB">
              <w:rPr>
                <w:rFonts w:eastAsia="Times New Roman"/>
                <w:sz w:val="26"/>
                <w:szCs w:val="26"/>
              </w:rPr>
              <w:t>5</w:t>
            </w:r>
          </w:p>
        </w:tc>
        <w:tc>
          <w:tcPr>
            <w:tcW w:w="1848" w:type="dxa"/>
            <w:tcBorders>
              <w:top w:val="single" w:sz="8" w:space="0" w:color="auto"/>
              <w:left w:val="single" w:sz="8" w:space="0" w:color="auto"/>
              <w:bottom w:val="single" w:sz="8" w:space="0" w:color="auto"/>
              <w:right w:val="single" w:sz="8" w:space="0" w:color="auto"/>
            </w:tcBorders>
            <w:tcMar>
              <w:left w:w="108" w:type="dxa"/>
              <w:right w:w="108" w:type="dxa"/>
            </w:tcMar>
          </w:tcPr>
          <w:p w14:paraId="281CF87C" w14:textId="05F5DB21" w:rsidR="66ABE3AB" w:rsidRDefault="66ABE3AB" w:rsidP="00D01B3C">
            <w:pPr>
              <w:spacing w:line="360" w:lineRule="auto"/>
            </w:pPr>
            <w:r w:rsidRPr="66ABE3AB">
              <w:rPr>
                <w:rFonts w:eastAsia="Times New Roman"/>
                <w:sz w:val="26"/>
                <w:szCs w:val="26"/>
              </w:rPr>
              <w:t>answer_text</w:t>
            </w:r>
          </w:p>
        </w:tc>
        <w:tc>
          <w:tcPr>
            <w:tcW w:w="1949" w:type="dxa"/>
            <w:tcBorders>
              <w:top w:val="single" w:sz="8" w:space="0" w:color="auto"/>
              <w:left w:val="single" w:sz="8" w:space="0" w:color="auto"/>
              <w:bottom w:val="single" w:sz="8" w:space="0" w:color="auto"/>
              <w:right w:val="single" w:sz="8" w:space="0" w:color="auto"/>
            </w:tcBorders>
            <w:tcMar>
              <w:left w:w="108" w:type="dxa"/>
              <w:right w:w="108" w:type="dxa"/>
            </w:tcMar>
          </w:tcPr>
          <w:p w14:paraId="2101353D" w14:textId="1E1E802B" w:rsidR="66ABE3AB" w:rsidRDefault="66ABE3AB" w:rsidP="00D01B3C">
            <w:pPr>
              <w:spacing w:line="360" w:lineRule="auto"/>
            </w:pPr>
            <w:r w:rsidRPr="66ABE3AB">
              <w:rPr>
                <w:rFonts w:eastAsia="Times New Roman"/>
                <w:sz w:val="26"/>
                <w:szCs w:val="26"/>
              </w:rPr>
              <w:t>Câu trả lời tự nhập</w:t>
            </w:r>
          </w:p>
        </w:tc>
        <w:tc>
          <w:tcPr>
            <w:tcW w:w="1729" w:type="dxa"/>
            <w:tcBorders>
              <w:top w:val="single" w:sz="8" w:space="0" w:color="auto"/>
              <w:left w:val="single" w:sz="8" w:space="0" w:color="auto"/>
              <w:bottom w:val="single" w:sz="8" w:space="0" w:color="auto"/>
              <w:right w:val="single" w:sz="8" w:space="0" w:color="auto"/>
            </w:tcBorders>
            <w:tcMar>
              <w:left w:w="108" w:type="dxa"/>
              <w:right w:w="108" w:type="dxa"/>
            </w:tcMar>
          </w:tcPr>
          <w:p w14:paraId="181F550A" w14:textId="25DA792F" w:rsidR="66ABE3AB" w:rsidRDefault="66ABE3AB" w:rsidP="00D01B3C">
            <w:pPr>
              <w:spacing w:line="360" w:lineRule="auto"/>
            </w:pPr>
            <w:r w:rsidRPr="66ABE3AB">
              <w:rPr>
                <w:rFonts w:eastAsia="Times New Roman"/>
                <w:sz w:val="26"/>
                <w:szCs w:val="26"/>
              </w:rPr>
              <w:t>TEXT</w:t>
            </w:r>
          </w:p>
        </w:tc>
        <w:tc>
          <w:tcPr>
            <w:tcW w:w="3199" w:type="dxa"/>
            <w:tcBorders>
              <w:top w:val="single" w:sz="8" w:space="0" w:color="auto"/>
              <w:left w:val="single" w:sz="8" w:space="0" w:color="auto"/>
              <w:bottom w:val="single" w:sz="8" w:space="0" w:color="auto"/>
              <w:right w:val="single" w:sz="8" w:space="0" w:color="auto"/>
            </w:tcBorders>
            <w:tcMar>
              <w:left w:w="108" w:type="dxa"/>
              <w:right w:w="108" w:type="dxa"/>
            </w:tcMar>
          </w:tcPr>
          <w:p w14:paraId="701E30AA" w14:textId="308D39F4" w:rsidR="66ABE3AB" w:rsidRDefault="66ABE3AB" w:rsidP="00D01B3C">
            <w:pPr>
              <w:spacing w:line="360" w:lineRule="auto"/>
            </w:pPr>
            <w:r w:rsidRPr="66ABE3AB">
              <w:rPr>
                <w:rFonts w:eastAsia="Times New Roman"/>
                <w:sz w:val="26"/>
                <w:szCs w:val="26"/>
              </w:rPr>
              <w:t>NULLABLE</w:t>
            </w:r>
          </w:p>
        </w:tc>
      </w:tr>
      <w:tr w:rsidR="66ABE3AB" w14:paraId="2E66A1AB" w14:textId="77777777" w:rsidTr="66ABE3AB">
        <w:trPr>
          <w:trHeight w:val="300"/>
        </w:trPr>
        <w:tc>
          <w:tcPr>
            <w:tcW w:w="679" w:type="dxa"/>
            <w:tcBorders>
              <w:top w:val="single" w:sz="8" w:space="0" w:color="auto"/>
              <w:left w:val="single" w:sz="8" w:space="0" w:color="auto"/>
              <w:bottom w:val="single" w:sz="8" w:space="0" w:color="auto"/>
              <w:right w:val="single" w:sz="8" w:space="0" w:color="auto"/>
            </w:tcBorders>
            <w:tcMar>
              <w:left w:w="108" w:type="dxa"/>
              <w:right w:w="108" w:type="dxa"/>
            </w:tcMar>
          </w:tcPr>
          <w:p w14:paraId="3770B2FE" w14:textId="261B35D1" w:rsidR="66ABE3AB" w:rsidRDefault="66ABE3AB" w:rsidP="00D01B3C">
            <w:pPr>
              <w:spacing w:line="360" w:lineRule="auto"/>
            </w:pPr>
            <w:r w:rsidRPr="66ABE3AB">
              <w:rPr>
                <w:rFonts w:eastAsia="Times New Roman"/>
                <w:sz w:val="26"/>
                <w:szCs w:val="26"/>
              </w:rPr>
              <w:t>6</w:t>
            </w:r>
          </w:p>
        </w:tc>
        <w:tc>
          <w:tcPr>
            <w:tcW w:w="1848" w:type="dxa"/>
            <w:tcBorders>
              <w:top w:val="single" w:sz="8" w:space="0" w:color="auto"/>
              <w:left w:val="single" w:sz="8" w:space="0" w:color="auto"/>
              <w:bottom w:val="single" w:sz="8" w:space="0" w:color="auto"/>
              <w:right w:val="single" w:sz="8" w:space="0" w:color="auto"/>
            </w:tcBorders>
            <w:tcMar>
              <w:left w:w="108" w:type="dxa"/>
              <w:right w:w="108" w:type="dxa"/>
            </w:tcMar>
          </w:tcPr>
          <w:p w14:paraId="4EC119FC" w14:textId="790B63BF" w:rsidR="66ABE3AB" w:rsidRDefault="66ABE3AB" w:rsidP="00D01B3C">
            <w:pPr>
              <w:spacing w:line="360" w:lineRule="auto"/>
            </w:pPr>
            <w:r w:rsidRPr="66ABE3AB">
              <w:rPr>
                <w:rFonts w:eastAsia="Times New Roman"/>
                <w:sz w:val="26"/>
                <w:szCs w:val="26"/>
              </w:rPr>
              <w:t>is_correct</w:t>
            </w:r>
          </w:p>
        </w:tc>
        <w:tc>
          <w:tcPr>
            <w:tcW w:w="1949" w:type="dxa"/>
            <w:tcBorders>
              <w:top w:val="single" w:sz="8" w:space="0" w:color="auto"/>
              <w:left w:val="single" w:sz="8" w:space="0" w:color="auto"/>
              <w:bottom w:val="single" w:sz="8" w:space="0" w:color="auto"/>
              <w:right w:val="single" w:sz="8" w:space="0" w:color="auto"/>
            </w:tcBorders>
            <w:tcMar>
              <w:left w:w="108" w:type="dxa"/>
              <w:right w:w="108" w:type="dxa"/>
            </w:tcMar>
          </w:tcPr>
          <w:p w14:paraId="51E7EF2C" w14:textId="023C3E5D" w:rsidR="66ABE3AB" w:rsidRDefault="66ABE3AB" w:rsidP="00D01B3C">
            <w:pPr>
              <w:spacing w:line="360" w:lineRule="auto"/>
            </w:pPr>
            <w:r w:rsidRPr="66ABE3AB">
              <w:rPr>
                <w:rFonts w:eastAsia="Times New Roman"/>
                <w:sz w:val="26"/>
                <w:szCs w:val="26"/>
              </w:rPr>
              <w:t>Trả lời đúng không</w:t>
            </w:r>
          </w:p>
        </w:tc>
        <w:tc>
          <w:tcPr>
            <w:tcW w:w="1729" w:type="dxa"/>
            <w:tcBorders>
              <w:top w:val="single" w:sz="8" w:space="0" w:color="auto"/>
              <w:left w:val="single" w:sz="8" w:space="0" w:color="auto"/>
              <w:bottom w:val="single" w:sz="8" w:space="0" w:color="auto"/>
              <w:right w:val="single" w:sz="8" w:space="0" w:color="auto"/>
            </w:tcBorders>
            <w:tcMar>
              <w:left w:w="108" w:type="dxa"/>
              <w:right w:w="108" w:type="dxa"/>
            </w:tcMar>
          </w:tcPr>
          <w:p w14:paraId="713D15DC" w14:textId="113ECC3D" w:rsidR="66ABE3AB" w:rsidRDefault="66ABE3AB" w:rsidP="00D01B3C">
            <w:pPr>
              <w:spacing w:line="360" w:lineRule="auto"/>
            </w:pPr>
            <w:r w:rsidRPr="66ABE3AB">
              <w:rPr>
                <w:rFonts w:eastAsia="Times New Roman"/>
                <w:sz w:val="26"/>
                <w:szCs w:val="26"/>
              </w:rPr>
              <w:t>BOOLEAN</w:t>
            </w:r>
          </w:p>
        </w:tc>
        <w:tc>
          <w:tcPr>
            <w:tcW w:w="3199" w:type="dxa"/>
            <w:tcBorders>
              <w:top w:val="single" w:sz="8" w:space="0" w:color="auto"/>
              <w:left w:val="single" w:sz="8" w:space="0" w:color="auto"/>
              <w:bottom w:val="single" w:sz="8" w:space="0" w:color="auto"/>
              <w:right w:val="single" w:sz="8" w:space="0" w:color="auto"/>
            </w:tcBorders>
            <w:tcMar>
              <w:left w:w="108" w:type="dxa"/>
              <w:right w:w="108" w:type="dxa"/>
            </w:tcMar>
          </w:tcPr>
          <w:p w14:paraId="1C8D3A1E" w14:textId="4FF02D1D" w:rsidR="66ABE3AB" w:rsidRDefault="66ABE3AB" w:rsidP="00D01B3C">
            <w:pPr>
              <w:spacing w:line="360" w:lineRule="auto"/>
            </w:pPr>
            <w:r w:rsidRPr="66ABE3AB">
              <w:rPr>
                <w:rFonts w:eastAsia="Times New Roman"/>
                <w:sz w:val="26"/>
                <w:szCs w:val="26"/>
              </w:rPr>
              <w:t>NULLABLE</w:t>
            </w:r>
          </w:p>
        </w:tc>
      </w:tr>
    </w:tbl>
    <w:p w14:paraId="0BE67626" w14:textId="342D8366" w:rsidR="37446A99" w:rsidRPr="00B8618F" w:rsidRDefault="3577AEE6" w:rsidP="00D01B3C">
      <w:pPr>
        <w:spacing w:after="0" w:line="360" w:lineRule="auto"/>
      </w:pPr>
      <w:r w:rsidRPr="66ABE3AB">
        <w:rPr>
          <w:rFonts w:eastAsia="Times New Roman"/>
        </w:rPr>
        <w:t xml:space="preserve"> </w:t>
      </w:r>
    </w:p>
    <w:p w14:paraId="5F28DFCB" w14:textId="73FDE686" w:rsidR="37446A99" w:rsidRPr="00B8618F" w:rsidRDefault="3577AEE6" w:rsidP="00D01B3C">
      <w:pPr>
        <w:pStyle w:val="Heading2"/>
      </w:pPr>
      <w:bookmarkStart w:id="106" w:name="_Toc204776785"/>
      <w:r w:rsidRPr="66ABE3AB">
        <w:rPr>
          <w:rFonts w:eastAsia="Times New Roman"/>
        </w:rPr>
        <w:t>4.4.12. Bảng Course_reviews</w:t>
      </w:r>
      <w:bookmarkEnd w:id="106"/>
    </w:p>
    <w:tbl>
      <w:tblPr>
        <w:tblStyle w:val="TableGrid"/>
        <w:tblW w:w="0" w:type="auto"/>
        <w:tblLayout w:type="fixed"/>
        <w:tblLook w:val="04A0" w:firstRow="1" w:lastRow="0" w:firstColumn="1" w:lastColumn="0" w:noHBand="0" w:noVBand="1"/>
      </w:tblPr>
      <w:tblGrid>
        <w:gridCol w:w="679"/>
        <w:gridCol w:w="1386"/>
        <w:gridCol w:w="1980"/>
        <w:gridCol w:w="1710"/>
        <w:gridCol w:w="3595"/>
      </w:tblGrid>
      <w:tr w:rsidR="66ABE3AB" w14:paraId="3C346B6A" w14:textId="77777777" w:rsidTr="66ABE3AB">
        <w:trPr>
          <w:trHeight w:val="300"/>
        </w:trPr>
        <w:tc>
          <w:tcPr>
            <w:tcW w:w="679" w:type="dxa"/>
            <w:tcBorders>
              <w:top w:val="single" w:sz="8" w:space="0" w:color="auto"/>
              <w:left w:val="single" w:sz="8" w:space="0" w:color="auto"/>
              <w:bottom w:val="single" w:sz="8" w:space="0" w:color="auto"/>
              <w:right w:val="single" w:sz="8" w:space="0" w:color="auto"/>
            </w:tcBorders>
            <w:tcMar>
              <w:left w:w="108" w:type="dxa"/>
              <w:right w:w="108" w:type="dxa"/>
            </w:tcMar>
          </w:tcPr>
          <w:p w14:paraId="053AEA92" w14:textId="2BCA9796" w:rsidR="66ABE3AB" w:rsidRDefault="66ABE3AB" w:rsidP="00D01B3C">
            <w:pPr>
              <w:spacing w:line="360" w:lineRule="auto"/>
            </w:pPr>
            <w:r w:rsidRPr="66ABE3AB">
              <w:rPr>
                <w:rFonts w:eastAsia="Times New Roman"/>
                <w:sz w:val="26"/>
                <w:szCs w:val="26"/>
              </w:rPr>
              <w:t>STT</w:t>
            </w:r>
          </w:p>
        </w:tc>
        <w:tc>
          <w:tcPr>
            <w:tcW w:w="1386" w:type="dxa"/>
            <w:tcBorders>
              <w:top w:val="single" w:sz="8" w:space="0" w:color="auto"/>
              <w:left w:val="single" w:sz="8" w:space="0" w:color="auto"/>
              <w:bottom w:val="single" w:sz="8" w:space="0" w:color="auto"/>
              <w:right w:val="single" w:sz="8" w:space="0" w:color="auto"/>
            </w:tcBorders>
            <w:tcMar>
              <w:left w:w="108" w:type="dxa"/>
              <w:right w:w="108" w:type="dxa"/>
            </w:tcMar>
          </w:tcPr>
          <w:p w14:paraId="155B4F0B" w14:textId="354FC9D8" w:rsidR="66ABE3AB" w:rsidRDefault="66ABE3AB" w:rsidP="00D01B3C">
            <w:pPr>
              <w:spacing w:line="360" w:lineRule="auto"/>
            </w:pPr>
            <w:r w:rsidRPr="66ABE3AB">
              <w:rPr>
                <w:rFonts w:eastAsia="Times New Roman"/>
                <w:sz w:val="26"/>
                <w:szCs w:val="26"/>
              </w:rPr>
              <w:t>Thuộc tính</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3860439E" w14:textId="6F891996" w:rsidR="66ABE3AB" w:rsidRDefault="66ABE3AB" w:rsidP="00D01B3C">
            <w:pPr>
              <w:spacing w:line="360" w:lineRule="auto"/>
            </w:pPr>
            <w:r w:rsidRPr="66ABE3AB">
              <w:rPr>
                <w:rFonts w:eastAsia="Times New Roman"/>
                <w:sz w:val="26"/>
                <w:szCs w:val="26"/>
              </w:rPr>
              <w:t>Mô Tả</w:t>
            </w:r>
          </w:p>
        </w:tc>
        <w:tc>
          <w:tcPr>
            <w:tcW w:w="1710" w:type="dxa"/>
            <w:tcBorders>
              <w:top w:val="single" w:sz="8" w:space="0" w:color="auto"/>
              <w:left w:val="single" w:sz="8" w:space="0" w:color="auto"/>
              <w:bottom w:val="single" w:sz="8" w:space="0" w:color="auto"/>
              <w:right w:val="single" w:sz="8" w:space="0" w:color="auto"/>
            </w:tcBorders>
            <w:tcMar>
              <w:left w:w="108" w:type="dxa"/>
              <w:right w:w="108" w:type="dxa"/>
            </w:tcMar>
          </w:tcPr>
          <w:p w14:paraId="72D413EE" w14:textId="12D689D2" w:rsidR="66ABE3AB" w:rsidRDefault="66ABE3AB" w:rsidP="00D01B3C">
            <w:pPr>
              <w:spacing w:line="360" w:lineRule="auto"/>
            </w:pPr>
            <w:r w:rsidRPr="66ABE3AB">
              <w:rPr>
                <w:rFonts w:eastAsia="Times New Roman"/>
                <w:sz w:val="26"/>
                <w:szCs w:val="26"/>
              </w:rPr>
              <w:t>Kiểu Dữ liệu</w:t>
            </w:r>
          </w:p>
        </w:tc>
        <w:tc>
          <w:tcPr>
            <w:tcW w:w="3595" w:type="dxa"/>
            <w:tcBorders>
              <w:top w:val="single" w:sz="8" w:space="0" w:color="auto"/>
              <w:left w:val="single" w:sz="8" w:space="0" w:color="auto"/>
              <w:bottom w:val="single" w:sz="8" w:space="0" w:color="auto"/>
              <w:right w:val="single" w:sz="8" w:space="0" w:color="auto"/>
            </w:tcBorders>
            <w:tcMar>
              <w:left w:w="108" w:type="dxa"/>
              <w:right w:w="108" w:type="dxa"/>
            </w:tcMar>
          </w:tcPr>
          <w:p w14:paraId="05AD871D" w14:textId="275FA904" w:rsidR="66ABE3AB" w:rsidRDefault="66ABE3AB" w:rsidP="00D01B3C">
            <w:pPr>
              <w:spacing w:line="360" w:lineRule="auto"/>
            </w:pPr>
            <w:r w:rsidRPr="66ABE3AB">
              <w:rPr>
                <w:rFonts w:eastAsia="Times New Roman"/>
                <w:sz w:val="26"/>
                <w:szCs w:val="26"/>
              </w:rPr>
              <w:t>Điều kiện ràng buộc</w:t>
            </w:r>
          </w:p>
        </w:tc>
      </w:tr>
      <w:tr w:rsidR="66ABE3AB" w14:paraId="6CF094F7" w14:textId="77777777" w:rsidTr="66ABE3AB">
        <w:trPr>
          <w:trHeight w:val="300"/>
        </w:trPr>
        <w:tc>
          <w:tcPr>
            <w:tcW w:w="679" w:type="dxa"/>
            <w:tcBorders>
              <w:top w:val="single" w:sz="8" w:space="0" w:color="auto"/>
              <w:left w:val="single" w:sz="8" w:space="0" w:color="auto"/>
              <w:bottom w:val="single" w:sz="8" w:space="0" w:color="auto"/>
              <w:right w:val="single" w:sz="8" w:space="0" w:color="auto"/>
            </w:tcBorders>
            <w:tcMar>
              <w:left w:w="108" w:type="dxa"/>
              <w:right w:w="108" w:type="dxa"/>
            </w:tcMar>
          </w:tcPr>
          <w:p w14:paraId="7B337BD7" w14:textId="747FC6A0" w:rsidR="66ABE3AB" w:rsidRDefault="66ABE3AB" w:rsidP="00D01B3C">
            <w:pPr>
              <w:spacing w:line="360" w:lineRule="auto"/>
            </w:pPr>
            <w:r w:rsidRPr="66ABE3AB">
              <w:rPr>
                <w:rFonts w:eastAsia="Times New Roman"/>
                <w:sz w:val="26"/>
                <w:szCs w:val="26"/>
              </w:rPr>
              <w:t>1</w:t>
            </w:r>
          </w:p>
        </w:tc>
        <w:tc>
          <w:tcPr>
            <w:tcW w:w="1386" w:type="dxa"/>
            <w:tcBorders>
              <w:top w:val="single" w:sz="8" w:space="0" w:color="auto"/>
              <w:left w:val="single" w:sz="8" w:space="0" w:color="auto"/>
              <w:bottom w:val="single" w:sz="8" w:space="0" w:color="auto"/>
              <w:right w:val="single" w:sz="8" w:space="0" w:color="auto"/>
            </w:tcBorders>
            <w:tcMar>
              <w:left w:w="108" w:type="dxa"/>
              <w:right w:w="108" w:type="dxa"/>
            </w:tcMar>
          </w:tcPr>
          <w:p w14:paraId="7B855FBF" w14:textId="237F39BA" w:rsidR="66ABE3AB" w:rsidRDefault="66ABE3AB" w:rsidP="00D01B3C">
            <w:pPr>
              <w:spacing w:line="360" w:lineRule="auto"/>
            </w:pPr>
            <w:r w:rsidRPr="66ABE3AB">
              <w:rPr>
                <w:rFonts w:eastAsia="Times New Roman"/>
                <w:sz w:val="26"/>
                <w:szCs w:val="26"/>
              </w:rPr>
              <w:t>review_id</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71DD18BE" w14:textId="2131BB06" w:rsidR="66ABE3AB" w:rsidRDefault="66ABE3AB" w:rsidP="00D01B3C">
            <w:pPr>
              <w:spacing w:line="360" w:lineRule="auto"/>
            </w:pPr>
            <w:r w:rsidRPr="66ABE3AB">
              <w:rPr>
                <w:rFonts w:eastAsia="Times New Roman"/>
                <w:sz w:val="26"/>
                <w:szCs w:val="26"/>
              </w:rPr>
              <w:t>Mã review (PK)</w:t>
            </w:r>
          </w:p>
        </w:tc>
        <w:tc>
          <w:tcPr>
            <w:tcW w:w="1710" w:type="dxa"/>
            <w:tcBorders>
              <w:top w:val="single" w:sz="8" w:space="0" w:color="auto"/>
              <w:left w:val="single" w:sz="8" w:space="0" w:color="auto"/>
              <w:bottom w:val="single" w:sz="8" w:space="0" w:color="auto"/>
              <w:right w:val="single" w:sz="8" w:space="0" w:color="auto"/>
            </w:tcBorders>
            <w:tcMar>
              <w:left w:w="108" w:type="dxa"/>
              <w:right w:w="108" w:type="dxa"/>
            </w:tcMar>
          </w:tcPr>
          <w:p w14:paraId="641BA076" w14:textId="74E7DE4E" w:rsidR="66ABE3AB" w:rsidRDefault="66ABE3AB" w:rsidP="00D01B3C">
            <w:pPr>
              <w:spacing w:line="360" w:lineRule="auto"/>
            </w:pPr>
            <w:r w:rsidRPr="66ABE3AB">
              <w:rPr>
                <w:rFonts w:eastAsia="Times New Roman"/>
                <w:sz w:val="26"/>
                <w:szCs w:val="26"/>
              </w:rPr>
              <w:t>INT</w:t>
            </w:r>
          </w:p>
        </w:tc>
        <w:tc>
          <w:tcPr>
            <w:tcW w:w="3595" w:type="dxa"/>
            <w:tcBorders>
              <w:top w:val="single" w:sz="8" w:space="0" w:color="auto"/>
              <w:left w:val="single" w:sz="8" w:space="0" w:color="auto"/>
              <w:bottom w:val="single" w:sz="8" w:space="0" w:color="auto"/>
              <w:right w:val="single" w:sz="8" w:space="0" w:color="auto"/>
            </w:tcBorders>
            <w:tcMar>
              <w:left w:w="108" w:type="dxa"/>
              <w:right w:w="108" w:type="dxa"/>
            </w:tcMar>
          </w:tcPr>
          <w:p w14:paraId="4BC2644E" w14:textId="738BF3E7" w:rsidR="66ABE3AB" w:rsidRDefault="66ABE3AB" w:rsidP="00D01B3C">
            <w:pPr>
              <w:spacing w:line="360" w:lineRule="auto"/>
            </w:pPr>
            <w:r w:rsidRPr="66ABE3AB">
              <w:rPr>
                <w:rFonts w:eastAsia="Times New Roman"/>
                <w:sz w:val="26"/>
                <w:szCs w:val="26"/>
              </w:rPr>
              <w:t>AUTO_INCREMENT, PK, NOT NULL</w:t>
            </w:r>
          </w:p>
        </w:tc>
      </w:tr>
      <w:tr w:rsidR="66ABE3AB" w14:paraId="1A57C1E6" w14:textId="77777777" w:rsidTr="66ABE3AB">
        <w:trPr>
          <w:trHeight w:val="300"/>
        </w:trPr>
        <w:tc>
          <w:tcPr>
            <w:tcW w:w="679" w:type="dxa"/>
            <w:tcBorders>
              <w:top w:val="single" w:sz="8" w:space="0" w:color="auto"/>
              <w:left w:val="single" w:sz="8" w:space="0" w:color="auto"/>
              <w:bottom w:val="single" w:sz="8" w:space="0" w:color="auto"/>
              <w:right w:val="single" w:sz="8" w:space="0" w:color="auto"/>
            </w:tcBorders>
            <w:tcMar>
              <w:left w:w="108" w:type="dxa"/>
              <w:right w:w="108" w:type="dxa"/>
            </w:tcMar>
          </w:tcPr>
          <w:p w14:paraId="282FED13" w14:textId="3FD4D936" w:rsidR="66ABE3AB" w:rsidRDefault="66ABE3AB" w:rsidP="00D01B3C">
            <w:pPr>
              <w:spacing w:line="360" w:lineRule="auto"/>
            </w:pPr>
            <w:r w:rsidRPr="66ABE3AB">
              <w:rPr>
                <w:rFonts w:eastAsia="Times New Roman"/>
                <w:sz w:val="26"/>
                <w:szCs w:val="26"/>
              </w:rPr>
              <w:t>2</w:t>
            </w:r>
          </w:p>
        </w:tc>
        <w:tc>
          <w:tcPr>
            <w:tcW w:w="1386" w:type="dxa"/>
            <w:tcBorders>
              <w:top w:val="single" w:sz="8" w:space="0" w:color="auto"/>
              <w:left w:val="single" w:sz="8" w:space="0" w:color="auto"/>
              <w:bottom w:val="single" w:sz="8" w:space="0" w:color="auto"/>
              <w:right w:val="single" w:sz="8" w:space="0" w:color="auto"/>
            </w:tcBorders>
            <w:tcMar>
              <w:left w:w="108" w:type="dxa"/>
              <w:right w:w="108" w:type="dxa"/>
            </w:tcMar>
          </w:tcPr>
          <w:p w14:paraId="19F3392B" w14:textId="32E0052B" w:rsidR="66ABE3AB" w:rsidRDefault="66ABE3AB" w:rsidP="00D01B3C">
            <w:pPr>
              <w:spacing w:line="360" w:lineRule="auto"/>
            </w:pPr>
            <w:r w:rsidRPr="66ABE3AB">
              <w:rPr>
                <w:rFonts w:eastAsia="Times New Roman"/>
                <w:sz w:val="26"/>
                <w:szCs w:val="26"/>
              </w:rPr>
              <w:t>user_id</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1955DEBB" w14:textId="770E42BA" w:rsidR="66ABE3AB" w:rsidRDefault="66ABE3AB" w:rsidP="00D01B3C">
            <w:pPr>
              <w:spacing w:line="360" w:lineRule="auto"/>
            </w:pPr>
            <w:r w:rsidRPr="66ABE3AB">
              <w:rPr>
                <w:rFonts w:eastAsia="Times New Roman"/>
                <w:sz w:val="26"/>
                <w:szCs w:val="26"/>
              </w:rPr>
              <w:t>Mã người dùng</w:t>
            </w:r>
          </w:p>
        </w:tc>
        <w:tc>
          <w:tcPr>
            <w:tcW w:w="1710" w:type="dxa"/>
            <w:tcBorders>
              <w:top w:val="single" w:sz="8" w:space="0" w:color="auto"/>
              <w:left w:val="single" w:sz="8" w:space="0" w:color="auto"/>
              <w:bottom w:val="single" w:sz="8" w:space="0" w:color="auto"/>
              <w:right w:val="single" w:sz="8" w:space="0" w:color="auto"/>
            </w:tcBorders>
            <w:tcMar>
              <w:left w:w="108" w:type="dxa"/>
              <w:right w:w="108" w:type="dxa"/>
            </w:tcMar>
          </w:tcPr>
          <w:p w14:paraId="63909603" w14:textId="27FD662A" w:rsidR="66ABE3AB" w:rsidRDefault="66ABE3AB" w:rsidP="00D01B3C">
            <w:pPr>
              <w:spacing w:line="360" w:lineRule="auto"/>
            </w:pPr>
            <w:r w:rsidRPr="66ABE3AB">
              <w:rPr>
                <w:rFonts w:eastAsia="Times New Roman"/>
                <w:sz w:val="26"/>
                <w:szCs w:val="26"/>
              </w:rPr>
              <w:t>INT</w:t>
            </w:r>
          </w:p>
        </w:tc>
        <w:tc>
          <w:tcPr>
            <w:tcW w:w="3595" w:type="dxa"/>
            <w:tcBorders>
              <w:top w:val="single" w:sz="8" w:space="0" w:color="auto"/>
              <w:left w:val="single" w:sz="8" w:space="0" w:color="auto"/>
              <w:bottom w:val="single" w:sz="8" w:space="0" w:color="auto"/>
              <w:right w:val="single" w:sz="8" w:space="0" w:color="auto"/>
            </w:tcBorders>
            <w:tcMar>
              <w:left w:w="108" w:type="dxa"/>
              <w:right w:w="108" w:type="dxa"/>
            </w:tcMar>
          </w:tcPr>
          <w:p w14:paraId="5F0DAB0D" w14:textId="395D527B" w:rsidR="66ABE3AB" w:rsidRDefault="66ABE3AB" w:rsidP="00D01B3C">
            <w:pPr>
              <w:spacing w:line="360" w:lineRule="auto"/>
            </w:pPr>
            <w:r w:rsidRPr="66ABE3AB">
              <w:rPr>
                <w:rFonts w:eastAsia="Times New Roman"/>
                <w:sz w:val="26"/>
                <w:szCs w:val="26"/>
              </w:rPr>
              <w:t xml:space="preserve">FK -&gt; users.user_id, </w:t>
            </w:r>
          </w:p>
          <w:p w14:paraId="7CB5AB66" w14:textId="02215349" w:rsidR="66ABE3AB" w:rsidRDefault="66ABE3AB" w:rsidP="00D01B3C">
            <w:pPr>
              <w:spacing w:line="360" w:lineRule="auto"/>
            </w:pPr>
            <w:r w:rsidRPr="66ABE3AB">
              <w:rPr>
                <w:rFonts w:eastAsia="Times New Roman"/>
                <w:sz w:val="26"/>
                <w:szCs w:val="26"/>
              </w:rPr>
              <w:t>NOT NULL</w:t>
            </w:r>
          </w:p>
        </w:tc>
      </w:tr>
      <w:tr w:rsidR="66ABE3AB" w14:paraId="51CEB04F" w14:textId="77777777" w:rsidTr="66ABE3AB">
        <w:trPr>
          <w:trHeight w:val="300"/>
        </w:trPr>
        <w:tc>
          <w:tcPr>
            <w:tcW w:w="679" w:type="dxa"/>
            <w:tcBorders>
              <w:top w:val="single" w:sz="8" w:space="0" w:color="auto"/>
              <w:left w:val="single" w:sz="8" w:space="0" w:color="auto"/>
              <w:bottom w:val="single" w:sz="8" w:space="0" w:color="auto"/>
              <w:right w:val="single" w:sz="8" w:space="0" w:color="auto"/>
            </w:tcBorders>
            <w:tcMar>
              <w:left w:w="108" w:type="dxa"/>
              <w:right w:w="108" w:type="dxa"/>
            </w:tcMar>
          </w:tcPr>
          <w:p w14:paraId="2DA25946" w14:textId="7533682A" w:rsidR="66ABE3AB" w:rsidRDefault="66ABE3AB" w:rsidP="00D01B3C">
            <w:pPr>
              <w:spacing w:line="360" w:lineRule="auto"/>
            </w:pPr>
            <w:r w:rsidRPr="66ABE3AB">
              <w:rPr>
                <w:rFonts w:eastAsia="Times New Roman"/>
                <w:sz w:val="26"/>
                <w:szCs w:val="26"/>
              </w:rPr>
              <w:t>3</w:t>
            </w:r>
          </w:p>
        </w:tc>
        <w:tc>
          <w:tcPr>
            <w:tcW w:w="1386" w:type="dxa"/>
            <w:tcBorders>
              <w:top w:val="single" w:sz="8" w:space="0" w:color="auto"/>
              <w:left w:val="single" w:sz="8" w:space="0" w:color="auto"/>
              <w:bottom w:val="single" w:sz="8" w:space="0" w:color="auto"/>
              <w:right w:val="single" w:sz="8" w:space="0" w:color="auto"/>
            </w:tcBorders>
            <w:tcMar>
              <w:left w:w="108" w:type="dxa"/>
              <w:right w:w="108" w:type="dxa"/>
            </w:tcMar>
          </w:tcPr>
          <w:p w14:paraId="5B6E7DCC" w14:textId="3F513293" w:rsidR="66ABE3AB" w:rsidRDefault="66ABE3AB" w:rsidP="00D01B3C">
            <w:pPr>
              <w:spacing w:line="360" w:lineRule="auto"/>
            </w:pPr>
            <w:r w:rsidRPr="66ABE3AB">
              <w:rPr>
                <w:rFonts w:eastAsia="Times New Roman"/>
                <w:sz w:val="26"/>
                <w:szCs w:val="26"/>
              </w:rPr>
              <w:t>course_id</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2A603D0A" w14:textId="4F62B042" w:rsidR="66ABE3AB" w:rsidRDefault="66ABE3AB" w:rsidP="00D01B3C">
            <w:pPr>
              <w:spacing w:line="360" w:lineRule="auto"/>
            </w:pPr>
            <w:r w:rsidRPr="66ABE3AB">
              <w:rPr>
                <w:rFonts w:eastAsia="Times New Roman"/>
                <w:sz w:val="26"/>
                <w:szCs w:val="26"/>
              </w:rPr>
              <w:t>Mã khóa học</w:t>
            </w:r>
          </w:p>
        </w:tc>
        <w:tc>
          <w:tcPr>
            <w:tcW w:w="1710" w:type="dxa"/>
            <w:tcBorders>
              <w:top w:val="single" w:sz="8" w:space="0" w:color="auto"/>
              <w:left w:val="single" w:sz="8" w:space="0" w:color="auto"/>
              <w:bottom w:val="single" w:sz="8" w:space="0" w:color="auto"/>
              <w:right w:val="single" w:sz="8" w:space="0" w:color="auto"/>
            </w:tcBorders>
            <w:tcMar>
              <w:left w:w="108" w:type="dxa"/>
              <w:right w:w="108" w:type="dxa"/>
            </w:tcMar>
          </w:tcPr>
          <w:p w14:paraId="120C7F6C" w14:textId="1EE286B1" w:rsidR="66ABE3AB" w:rsidRDefault="66ABE3AB" w:rsidP="00D01B3C">
            <w:pPr>
              <w:spacing w:line="360" w:lineRule="auto"/>
            </w:pPr>
            <w:r w:rsidRPr="66ABE3AB">
              <w:rPr>
                <w:rFonts w:eastAsia="Times New Roman"/>
                <w:sz w:val="26"/>
                <w:szCs w:val="26"/>
              </w:rPr>
              <w:t>INT</w:t>
            </w:r>
          </w:p>
        </w:tc>
        <w:tc>
          <w:tcPr>
            <w:tcW w:w="3595" w:type="dxa"/>
            <w:tcBorders>
              <w:top w:val="single" w:sz="8" w:space="0" w:color="auto"/>
              <w:left w:val="single" w:sz="8" w:space="0" w:color="auto"/>
              <w:bottom w:val="single" w:sz="8" w:space="0" w:color="auto"/>
              <w:right w:val="single" w:sz="8" w:space="0" w:color="auto"/>
            </w:tcBorders>
            <w:tcMar>
              <w:left w:w="108" w:type="dxa"/>
              <w:right w:w="108" w:type="dxa"/>
            </w:tcMar>
          </w:tcPr>
          <w:p w14:paraId="03065974" w14:textId="58E7C14D" w:rsidR="66ABE3AB" w:rsidRDefault="66ABE3AB" w:rsidP="00D01B3C">
            <w:pPr>
              <w:spacing w:line="360" w:lineRule="auto"/>
            </w:pPr>
            <w:r w:rsidRPr="66ABE3AB">
              <w:rPr>
                <w:rFonts w:eastAsia="Times New Roman"/>
                <w:sz w:val="26"/>
                <w:szCs w:val="26"/>
              </w:rPr>
              <w:t xml:space="preserve">FK -&gt; courses.course_id, </w:t>
            </w:r>
          </w:p>
          <w:p w14:paraId="5D8E20DE" w14:textId="06C794A6" w:rsidR="66ABE3AB" w:rsidRDefault="66ABE3AB" w:rsidP="00D01B3C">
            <w:pPr>
              <w:spacing w:line="360" w:lineRule="auto"/>
            </w:pPr>
            <w:r w:rsidRPr="66ABE3AB">
              <w:rPr>
                <w:rFonts w:eastAsia="Times New Roman"/>
                <w:sz w:val="26"/>
                <w:szCs w:val="26"/>
              </w:rPr>
              <w:t>NOT NULL</w:t>
            </w:r>
          </w:p>
        </w:tc>
      </w:tr>
      <w:tr w:rsidR="66ABE3AB" w14:paraId="2DEAA6CD" w14:textId="77777777" w:rsidTr="66ABE3AB">
        <w:trPr>
          <w:trHeight w:val="300"/>
        </w:trPr>
        <w:tc>
          <w:tcPr>
            <w:tcW w:w="679" w:type="dxa"/>
            <w:tcBorders>
              <w:top w:val="single" w:sz="8" w:space="0" w:color="auto"/>
              <w:left w:val="single" w:sz="8" w:space="0" w:color="auto"/>
              <w:bottom w:val="single" w:sz="8" w:space="0" w:color="auto"/>
              <w:right w:val="single" w:sz="8" w:space="0" w:color="auto"/>
            </w:tcBorders>
            <w:tcMar>
              <w:left w:w="108" w:type="dxa"/>
              <w:right w:w="108" w:type="dxa"/>
            </w:tcMar>
          </w:tcPr>
          <w:p w14:paraId="0BA122FE" w14:textId="34E14453" w:rsidR="66ABE3AB" w:rsidRDefault="66ABE3AB" w:rsidP="00D01B3C">
            <w:pPr>
              <w:spacing w:line="360" w:lineRule="auto"/>
            </w:pPr>
            <w:r w:rsidRPr="66ABE3AB">
              <w:rPr>
                <w:rFonts w:eastAsia="Times New Roman"/>
                <w:sz w:val="26"/>
                <w:szCs w:val="26"/>
              </w:rPr>
              <w:t>4</w:t>
            </w:r>
          </w:p>
        </w:tc>
        <w:tc>
          <w:tcPr>
            <w:tcW w:w="1386" w:type="dxa"/>
            <w:tcBorders>
              <w:top w:val="single" w:sz="8" w:space="0" w:color="auto"/>
              <w:left w:val="single" w:sz="8" w:space="0" w:color="auto"/>
              <w:bottom w:val="single" w:sz="8" w:space="0" w:color="auto"/>
              <w:right w:val="single" w:sz="8" w:space="0" w:color="auto"/>
            </w:tcBorders>
            <w:tcMar>
              <w:left w:w="108" w:type="dxa"/>
              <w:right w:w="108" w:type="dxa"/>
            </w:tcMar>
          </w:tcPr>
          <w:p w14:paraId="1AAE15B2" w14:textId="484FE823" w:rsidR="66ABE3AB" w:rsidRDefault="66ABE3AB" w:rsidP="00D01B3C">
            <w:pPr>
              <w:spacing w:line="360" w:lineRule="auto"/>
            </w:pPr>
            <w:r w:rsidRPr="66ABE3AB">
              <w:rPr>
                <w:rFonts w:eastAsia="Times New Roman"/>
                <w:sz w:val="26"/>
                <w:szCs w:val="26"/>
              </w:rPr>
              <w:t>Rating</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56E32BB0" w14:textId="4C4ECABF" w:rsidR="66ABE3AB" w:rsidRDefault="66ABE3AB" w:rsidP="00D01B3C">
            <w:pPr>
              <w:spacing w:line="360" w:lineRule="auto"/>
            </w:pPr>
            <w:r w:rsidRPr="66ABE3AB">
              <w:rPr>
                <w:rFonts w:eastAsia="Times New Roman"/>
                <w:sz w:val="26"/>
                <w:szCs w:val="26"/>
              </w:rPr>
              <w:t>Điểm đánh giá</w:t>
            </w:r>
          </w:p>
        </w:tc>
        <w:tc>
          <w:tcPr>
            <w:tcW w:w="1710" w:type="dxa"/>
            <w:tcBorders>
              <w:top w:val="single" w:sz="8" w:space="0" w:color="auto"/>
              <w:left w:val="single" w:sz="8" w:space="0" w:color="auto"/>
              <w:bottom w:val="single" w:sz="8" w:space="0" w:color="auto"/>
              <w:right w:val="single" w:sz="8" w:space="0" w:color="auto"/>
            </w:tcBorders>
            <w:tcMar>
              <w:left w:w="108" w:type="dxa"/>
              <w:right w:w="108" w:type="dxa"/>
            </w:tcMar>
          </w:tcPr>
          <w:p w14:paraId="5FF713F5" w14:textId="063F42A8" w:rsidR="66ABE3AB" w:rsidRDefault="66ABE3AB" w:rsidP="00D01B3C">
            <w:pPr>
              <w:spacing w:line="360" w:lineRule="auto"/>
            </w:pPr>
            <w:r w:rsidRPr="66ABE3AB">
              <w:rPr>
                <w:rFonts w:eastAsia="Times New Roman"/>
                <w:sz w:val="26"/>
                <w:szCs w:val="26"/>
              </w:rPr>
              <w:t>INT</w:t>
            </w:r>
          </w:p>
        </w:tc>
        <w:tc>
          <w:tcPr>
            <w:tcW w:w="3595" w:type="dxa"/>
            <w:tcBorders>
              <w:top w:val="single" w:sz="8" w:space="0" w:color="auto"/>
              <w:left w:val="single" w:sz="8" w:space="0" w:color="auto"/>
              <w:bottom w:val="single" w:sz="8" w:space="0" w:color="auto"/>
              <w:right w:val="single" w:sz="8" w:space="0" w:color="auto"/>
            </w:tcBorders>
            <w:tcMar>
              <w:left w:w="108" w:type="dxa"/>
              <w:right w:w="108" w:type="dxa"/>
            </w:tcMar>
          </w:tcPr>
          <w:p w14:paraId="5023F4F3" w14:textId="517B6ABF" w:rsidR="66ABE3AB" w:rsidRDefault="66ABE3AB" w:rsidP="00D01B3C">
            <w:pPr>
              <w:spacing w:line="360" w:lineRule="auto"/>
            </w:pPr>
            <w:r w:rsidRPr="66ABE3AB">
              <w:rPr>
                <w:rFonts w:eastAsia="Times New Roman"/>
                <w:sz w:val="26"/>
                <w:szCs w:val="26"/>
              </w:rPr>
              <w:t>NOT NULL</w:t>
            </w:r>
          </w:p>
        </w:tc>
      </w:tr>
      <w:tr w:rsidR="66ABE3AB" w14:paraId="6D157622" w14:textId="77777777" w:rsidTr="66ABE3AB">
        <w:trPr>
          <w:trHeight w:val="300"/>
        </w:trPr>
        <w:tc>
          <w:tcPr>
            <w:tcW w:w="679" w:type="dxa"/>
            <w:tcBorders>
              <w:top w:val="single" w:sz="8" w:space="0" w:color="auto"/>
              <w:left w:val="single" w:sz="8" w:space="0" w:color="auto"/>
              <w:bottom w:val="single" w:sz="8" w:space="0" w:color="auto"/>
              <w:right w:val="single" w:sz="8" w:space="0" w:color="auto"/>
            </w:tcBorders>
            <w:tcMar>
              <w:left w:w="108" w:type="dxa"/>
              <w:right w:w="108" w:type="dxa"/>
            </w:tcMar>
          </w:tcPr>
          <w:p w14:paraId="0D0D9A6E" w14:textId="4ACDBA8C" w:rsidR="66ABE3AB" w:rsidRDefault="66ABE3AB" w:rsidP="00D01B3C">
            <w:pPr>
              <w:spacing w:line="360" w:lineRule="auto"/>
            </w:pPr>
            <w:r w:rsidRPr="66ABE3AB">
              <w:rPr>
                <w:rFonts w:eastAsia="Times New Roman"/>
                <w:sz w:val="26"/>
                <w:szCs w:val="26"/>
              </w:rPr>
              <w:t>5</w:t>
            </w:r>
          </w:p>
        </w:tc>
        <w:tc>
          <w:tcPr>
            <w:tcW w:w="1386" w:type="dxa"/>
            <w:tcBorders>
              <w:top w:val="single" w:sz="8" w:space="0" w:color="auto"/>
              <w:left w:val="single" w:sz="8" w:space="0" w:color="auto"/>
              <w:bottom w:val="single" w:sz="8" w:space="0" w:color="auto"/>
              <w:right w:val="single" w:sz="8" w:space="0" w:color="auto"/>
            </w:tcBorders>
            <w:tcMar>
              <w:left w:w="108" w:type="dxa"/>
              <w:right w:w="108" w:type="dxa"/>
            </w:tcMar>
          </w:tcPr>
          <w:p w14:paraId="5C714D1C" w14:textId="2CDB29E7" w:rsidR="66ABE3AB" w:rsidRDefault="66ABE3AB" w:rsidP="00D01B3C">
            <w:pPr>
              <w:spacing w:line="360" w:lineRule="auto"/>
            </w:pPr>
            <w:r w:rsidRPr="66ABE3AB">
              <w:rPr>
                <w:rFonts w:eastAsia="Times New Roman"/>
                <w:sz w:val="26"/>
                <w:szCs w:val="26"/>
              </w:rPr>
              <w:t>Comment</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7E2EDDD3" w14:textId="43D4FBD2" w:rsidR="66ABE3AB" w:rsidRDefault="66ABE3AB" w:rsidP="00D01B3C">
            <w:pPr>
              <w:spacing w:line="360" w:lineRule="auto"/>
            </w:pPr>
            <w:r w:rsidRPr="66ABE3AB">
              <w:rPr>
                <w:rFonts w:eastAsia="Times New Roman"/>
                <w:sz w:val="26"/>
                <w:szCs w:val="26"/>
              </w:rPr>
              <w:t>Bình luận</w:t>
            </w:r>
          </w:p>
        </w:tc>
        <w:tc>
          <w:tcPr>
            <w:tcW w:w="1710" w:type="dxa"/>
            <w:tcBorders>
              <w:top w:val="single" w:sz="8" w:space="0" w:color="auto"/>
              <w:left w:val="single" w:sz="8" w:space="0" w:color="auto"/>
              <w:bottom w:val="single" w:sz="8" w:space="0" w:color="auto"/>
              <w:right w:val="single" w:sz="8" w:space="0" w:color="auto"/>
            </w:tcBorders>
            <w:tcMar>
              <w:left w:w="108" w:type="dxa"/>
              <w:right w:w="108" w:type="dxa"/>
            </w:tcMar>
          </w:tcPr>
          <w:p w14:paraId="4612DA04" w14:textId="73CED08E" w:rsidR="66ABE3AB" w:rsidRDefault="66ABE3AB" w:rsidP="00D01B3C">
            <w:pPr>
              <w:spacing w:line="360" w:lineRule="auto"/>
            </w:pPr>
            <w:r w:rsidRPr="66ABE3AB">
              <w:rPr>
                <w:rFonts w:eastAsia="Times New Roman"/>
                <w:sz w:val="26"/>
                <w:szCs w:val="26"/>
              </w:rPr>
              <w:t>TEXT</w:t>
            </w:r>
          </w:p>
        </w:tc>
        <w:tc>
          <w:tcPr>
            <w:tcW w:w="3595" w:type="dxa"/>
            <w:tcBorders>
              <w:top w:val="single" w:sz="8" w:space="0" w:color="auto"/>
              <w:left w:val="single" w:sz="8" w:space="0" w:color="auto"/>
              <w:bottom w:val="single" w:sz="8" w:space="0" w:color="auto"/>
              <w:right w:val="single" w:sz="8" w:space="0" w:color="auto"/>
            </w:tcBorders>
            <w:tcMar>
              <w:left w:w="108" w:type="dxa"/>
              <w:right w:w="108" w:type="dxa"/>
            </w:tcMar>
          </w:tcPr>
          <w:p w14:paraId="1224876F" w14:textId="603A90E6" w:rsidR="66ABE3AB" w:rsidRDefault="66ABE3AB" w:rsidP="00D01B3C">
            <w:pPr>
              <w:spacing w:line="360" w:lineRule="auto"/>
            </w:pPr>
            <w:r w:rsidRPr="66ABE3AB">
              <w:rPr>
                <w:rFonts w:eastAsia="Times New Roman"/>
                <w:sz w:val="26"/>
                <w:szCs w:val="26"/>
              </w:rPr>
              <w:t>NULLABLE</w:t>
            </w:r>
          </w:p>
        </w:tc>
      </w:tr>
      <w:tr w:rsidR="66ABE3AB" w14:paraId="222DF0C6" w14:textId="77777777" w:rsidTr="66ABE3AB">
        <w:trPr>
          <w:trHeight w:val="300"/>
        </w:trPr>
        <w:tc>
          <w:tcPr>
            <w:tcW w:w="679" w:type="dxa"/>
            <w:tcBorders>
              <w:top w:val="single" w:sz="8" w:space="0" w:color="auto"/>
              <w:left w:val="single" w:sz="8" w:space="0" w:color="auto"/>
              <w:bottom w:val="single" w:sz="8" w:space="0" w:color="auto"/>
              <w:right w:val="single" w:sz="8" w:space="0" w:color="auto"/>
            </w:tcBorders>
            <w:tcMar>
              <w:left w:w="108" w:type="dxa"/>
              <w:right w:w="108" w:type="dxa"/>
            </w:tcMar>
          </w:tcPr>
          <w:p w14:paraId="113ED0CC" w14:textId="06E342B9" w:rsidR="66ABE3AB" w:rsidRDefault="66ABE3AB" w:rsidP="00D01B3C">
            <w:pPr>
              <w:spacing w:line="360" w:lineRule="auto"/>
            </w:pPr>
            <w:r w:rsidRPr="66ABE3AB">
              <w:rPr>
                <w:rFonts w:eastAsia="Times New Roman"/>
                <w:sz w:val="26"/>
                <w:szCs w:val="26"/>
              </w:rPr>
              <w:lastRenderedPageBreak/>
              <w:t>6</w:t>
            </w:r>
          </w:p>
        </w:tc>
        <w:tc>
          <w:tcPr>
            <w:tcW w:w="1386" w:type="dxa"/>
            <w:tcBorders>
              <w:top w:val="single" w:sz="8" w:space="0" w:color="auto"/>
              <w:left w:val="single" w:sz="8" w:space="0" w:color="auto"/>
              <w:bottom w:val="single" w:sz="8" w:space="0" w:color="auto"/>
              <w:right w:val="single" w:sz="8" w:space="0" w:color="auto"/>
            </w:tcBorders>
            <w:tcMar>
              <w:left w:w="108" w:type="dxa"/>
              <w:right w:w="108" w:type="dxa"/>
            </w:tcMar>
          </w:tcPr>
          <w:p w14:paraId="08EB30FE" w14:textId="5A046B1A" w:rsidR="66ABE3AB" w:rsidRDefault="66ABE3AB" w:rsidP="00D01B3C">
            <w:pPr>
              <w:spacing w:line="360" w:lineRule="auto"/>
            </w:pPr>
            <w:r w:rsidRPr="66ABE3AB">
              <w:rPr>
                <w:rFonts w:eastAsia="Times New Roman"/>
                <w:sz w:val="26"/>
                <w:szCs w:val="26"/>
              </w:rPr>
              <w:t>created_at</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79A9ED78" w14:textId="32ADEAFE" w:rsidR="66ABE3AB" w:rsidRDefault="66ABE3AB" w:rsidP="00D01B3C">
            <w:pPr>
              <w:spacing w:line="360" w:lineRule="auto"/>
            </w:pPr>
            <w:r w:rsidRPr="66ABE3AB">
              <w:rPr>
                <w:rFonts w:eastAsia="Times New Roman"/>
                <w:sz w:val="26"/>
                <w:szCs w:val="26"/>
              </w:rPr>
              <w:t>Ngày tạo review</w:t>
            </w:r>
          </w:p>
        </w:tc>
        <w:tc>
          <w:tcPr>
            <w:tcW w:w="1710" w:type="dxa"/>
            <w:tcBorders>
              <w:top w:val="single" w:sz="8" w:space="0" w:color="auto"/>
              <w:left w:val="single" w:sz="8" w:space="0" w:color="auto"/>
              <w:bottom w:val="single" w:sz="8" w:space="0" w:color="auto"/>
              <w:right w:val="single" w:sz="8" w:space="0" w:color="auto"/>
            </w:tcBorders>
            <w:tcMar>
              <w:left w:w="108" w:type="dxa"/>
              <w:right w:w="108" w:type="dxa"/>
            </w:tcMar>
          </w:tcPr>
          <w:p w14:paraId="64F3226C" w14:textId="041B3D46" w:rsidR="66ABE3AB" w:rsidRDefault="66ABE3AB" w:rsidP="00D01B3C">
            <w:pPr>
              <w:spacing w:line="360" w:lineRule="auto"/>
            </w:pPr>
            <w:r w:rsidRPr="66ABE3AB">
              <w:rPr>
                <w:rFonts w:eastAsia="Times New Roman"/>
                <w:sz w:val="26"/>
                <w:szCs w:val="26"/>
              </w:rPr>
              <w:t>TIMESTAMP</w:t>
            </w:r>
          </w:p>
        </w:tc>
        <w:tc>
          <w:tcPr>
            <w:tcW w:w="3595" w:type="dxa"/>
            <w:tcBorders>
              <w:top w:val="single" w:sz="8" w:space="0" w:color="auto"/>
              <w:left w:val="single" w:sz="8" w:space="0" w:color="auto"/>
              <w:bottom w:val="single" w:sz="8" w:space="0" w:color="auto"/>
              <w:right w:val="single" w:sz="8" w:space="0" w:color="auto"/>
            </w:tcBorders>
            <w:tcMar>
              <w:left w:w="108" w:type="dxa"/>
              <w:right w:w="108" w:type="dxa"/>
            </w:tcMar>
          </w:tcPr>
          <w:p w14:paraId="1AC80DEE" w14:textId="4B3F6462" w:rsidR="66ABE3AB" w:rsidRDefault="66ABE3AB" w:rsidP="00D01B3C">
            <w:pPr>
              <w:spacing w:line="360" w:lineRule="auto"/>
            </w:pPr>
            <w:r w:rsidRPr="66ABE3AB">
              <w:rPr>
                <w:rFonts w:eastAsia="Times New Roman"/>
                <w:sz w:val="26"/>
                <w:szCs w:val="26"/>
              </w:rPr>
              <w:t>DEFAULT CURRENT_TIMESTAMP</w:t>
            </w:r>
          </w:p>
        </w:tc>
      </w:tr>
    </w:tbl>
    <w:p w14:paraId="78F6C8CC" w14:textId="7038948D" w:rsidR="37446A99" w:rsidRPr="00B8618F" w:rsidRDefault="37446A99" w:rsidP="00D01B3C">
      <w:pPr>
        <w:spacing w:after="0" w:line="360" w:lineRule="auto"/>
        <w:rPr>
          <w:rFonts w:eastAsia="Times New Roman"/>
        </w:rPr>
      </w:pPr>
    </w:p>
    <w:p w14:paraId="4F9E4804" w14:textId="50AB5738" w:rsidR="37446A99" w:rsidRPr="00B8618F" w:rsidRDefault="37446A99" w:rsidP="00D01B3C">
      <w:pPr>
        <w:spacing w:after="0" w:line="360" w:lineRule="auto"/>
      </w:pPr>
    </w:p>
    <w:p w14:paraId="7B38CC1E" w14:textId="2E53A56E" w:rsidR="37446A99" w:rsidRPr="00B8618F" w:rsidRDefault="0E6A3CEA" w:rsidP="00D01B3C">
      <w:pPr>
        <w:pStyle w:val="Heading1"/>
      </w:pPr>
      <w:bookmarkStart w:id="107" w:name="_Toc204776786"/>
      <w:r w:rsidRPr="66ABE3AB">
        <w:rPr>
          <w:rFonts w:eastAsia="Times New Roman"/>
        </w:rPr>
        <w:t>6.Yêu cầu giao diện</w:t>
      </w:r>
      <w:bookmarkEnd w:id="107"/>
    </w:p>
    <w:p w14:paraId="529EEF55" w14:textId="7C71973F" w:rsidR="37446A99" w:rsidRPr="00B8618F" w:rsidRDefault="0E6A3CEA" w:rsidP="00D01B3C">
      <w:pPr>
        <w:pStyle w:val="Heading2"/>
      </w:pPr>
      <w:r w:rsidRPr="66ABE3AB">
        <w:rPr>
          <w:rFonts w:eastAsia="Times New Roman"/>
          <w:b w:val="0"/>
          <w:bCs w:val="0"/>
          <w:color w:val="2F5496" w:themeColor="accent1" w:themeShade="BF"/>
          <w:lang w:val="vi"/>
        </w:rPr>
        <w:t xml:space="preserve"> </w:t>
      </w:r>
      <w:bookmarkStart w:id="108" w:name="_Toc204776787"/>
      <w:r w:rsidRPr="66ABE3AB">
        <w:rPr>
          <w:rFonts w:eastAsia="Times New Roman"/>
          <w:b w:val="0"/>
          <w:bCs w:val="0"/>
          <w:color w:val="2F5496" w:themeColor="accent1" w:themeShade="BF"/>
          <w:lang w:val="vi"/>
        </w:rPr>
        <w:t>6.1 Giao diện người dùng</w:t>
      </w:r>
      <w:bookmarkEnd w:id="108"/>
    </w:p>
    <w:p w14:paraId="59CF54A4" w14:textId="1200AA79" w:rsidR="37446A99" w:rsidRPr="00B8618F" w:rsidRDefault="0E6A3CEA" w:rsidP="00D01B3C">
      <w:pPr>
        <w:spacing w:after="0" w:line="360" w:lineRule="auto"/>
        <w:ind w:left="1339" w:hanging="679"/>
        <w:jc w:val="both"/>
      </w:pPr>
      <w:r w:rsidRPr="66ABE3AB">
        <w:rPr>
          <w:rFonts w:eastAsia="Times New Roman"/>
          <w:b/>
          <w:bCs/>
          <w:lang w:val="vi"/>
        </w:rPr>
        <w:t>UI-1</w:t>
      </w:r>
      <w:r w:rsidRPr="66ABE3AB">
        <w:rPr>
          <w:rFonts w:eastAsia="Times New Roman"/>
          <w:lang w:val="vi"/>
        </w:rPr>
        <w:t xml:space="preserve">: </w:t>
      </w:r>
      <w:r w:rsidR="37446A99">
        <w:tab/>
      </w:r>
      <w:r w:rsidRPr="66ABE3AB">
        <w:rPr>
          <w:rFonts w:eastAsia="Times New Roman"/>
          <w:lang w:val="vi"/>
        </w:rPr>
        <w:t>Giao diện hệ thống (quản lý người dùng, khóa học, bài học, thi...) phải tuân theo chuẩn thiết kế giao diện người dùng hiện đại: sử dụng bố cục rõ ràng, màu sắc dễ nhìn, responsive cho nhiều độ phân giải.</w:t>
      </w:r>
    </w:p>
    <w:p w14:paraId="119DA0FD" w14:textId="5D96EDA6" w:rsidR="37446A99" w:rsidRPr="00B8618F" w:rsidRDefault="0E6A3CEA" w:rsidP="00D01B3C">
      <w:pPr>
        <w:spacing w:after="0" w:line="360" w:lineRule="auto"/>
        <w:ind w:left="1339" w:hanging="679"/>
        <w:jc w:val="both"/>
      </w:pPr>
      <w:r w:rsidRPr="66ABE3AB">
        <w:rPr>
          <w:rFonts w:eastAsia="Times New Roman"/>
          <w:b/>
          <w:bCs/>
          <w:lang w:val="vi"/>
        </w:rPr>
        <w:t>UI-2</w:t>
      </w:r>
      <w:r w:rsidRPr="66ABE3AB">
        <w:rPr>
          <w:rFonts w:eastAsia="Times New Roman"/>
          <w:lang w:val="vi"/>
        </w:rPr>
        <w:t>: Giao diện khóa học được hiển thị dưới dạng các thẻ (card) với các thông tin như là tên khóa học, giảng viên phụ trách, nút xem chi tiết, hình ảnh khóa học,….Hỗ trợ thanh tìm kiếm ở đầu khu vực danh sách để lọc khóa học theo tên.</w:t>
      </w:r>
    </w:p>
    <w:p w14:paraId="37E6A1A4" w14:textId="38972D4E" w:rsidR="37446A99" w:rsidRPr="00B8618F" w:rsidRDefault="0E6A3CEA" w:rsidP="00D01B3C">
      <w:pPr>
        <w:spacing w:after="0" w:line="360" w:lineRule="auto"/>
        <w:ind w:left="1339" w:hanging="679"/>
        <w:jc w:val="both"/>
      </w:pPr>
      <w:r w:rsidRPr="66ABE3AB">
        <w:rPr>
          <w:rFonts w:eastAsia="Times New Roman"/>
          <w:b/>
          <w:bCs/>
          <w:lang w:val="vi"/>
        </w:rPr>
        <w:t>UI-3</w:t>
      </w:r>
      <w:r w:rsidRPr="66ABE3AB">
        <w:rPr>
          <w:rFonts w:eastAsia="Times New Roman"/>
          <w:lang w:val="vi"/>
        </w:rPr>
        <w:t>: Giao diện học tập hiển thị nội dung khóa học (bài học, video, tài liệu) theo thứ tự. Giao diện làm bài kiểm tra hiển thị câu hỏi, các lựa chọn (trắc nghiệm), thời gian còn lại, các nút điều hướng. Video học tập tích hợp trình phát với các nút điều khiển (play, pause, tua), hiển thị thời lượng và hỗ trợ kiểm tra tiến độ xem.</w:t>
      </w:r>
    </w:p>
    <w:p w14:paraId="596C61F9" w14:textId="79888EFE" w:rsidR="37446A99" w:rsidRPr="00B8618F" w:rsidRDefault="0E6A3CEA" w:rsidP="00D01B3C">
      <w:pPr>
        <w:spacing w:after="0" w:line="360" w:lineRule="auto"/>
        <w:ind w:left="1339" w:hanging="679"/>
        <w:jc w:val="both"/>
      </w:pPr>
      <w:r w:rsidRPr="66ABE3AB">
        <w:rPr>
          <w:rFonts w:eastAsia="Times New Roman"/>
          <w:b/>
          <w:bCs/>
          <w:lang w:val="vi"/>
        </w:rPr>
        <w:t>UI-4</w:t>
      </w:r>
      <w:r w:rsidRPr="66ABE3AB">
        <w:rPr>
          <w:rFonts w:eastAsia="Times New Roman"/>
          <w:lang w:val="vi"/>
        </w:rPr>
        <w:t>: Giao diện thảo luận hiển thị các chủ đề dưới dạng danh sách với khả năng trả lời, chỉnh sửa, hoặc xóa bình luận (đối với quản trị viên).</w:t>
      </w:r>
    </w:p>
    <w:p w14:paraId="3BA634B3" w14:textId="021A0F0A" w:rsidR="37446A99" w:rsidRPr="00B8618F" w:rsidRDefault="0E6A3CEA" w:rsidP="00D01B3C">
      <w:pPr>
        <w:spacing w:after="0" w:line="360" w:lineRule="auto"/>
        <w:ind w:left="1339" w:hanging="679"/>
        <w:jc w:val="both"/>
      </w:pPr>
      <w:r w:rsidRPr="66ABE3AB">
        <w:rPr>
          <w:rFonts w:eastAsia="Times New Roman"/>
          <w:b/>
          <w:bCs/>
          <w:lang w:val="vi"/>
        </w:rPr>
        <w:t>UI-5</w:t>
      </w:r>
      <w:r w:rsidRPr="66ABE3AB">
        <w:rPr>
          <w:rFonts w:eastAsia="Times New Roman"/>
          <w:lang w:val="vi"/>
        </w:rPr>
        <w:t>: Giao diện đánh giá khóa học cho phép học viên chọn số sao (1-5) và nhập nhận xét</w:t>
      </w:r>
    </w:p>
    <w:p w14:paraId="1420F79F" w14:textId="5D9B157A" w:rsidR="37446A99" w:rsidRPr="00B8618F" w:rsidRDefault="0E6A3CEA" w:rsidP="00D01B3C">
      <w:pPr>
        <w:spacing w:after="0" w:line="360" w:lineRule="auto"/>
        <w:ind w:left="1339" w:hanging="679"/>
        <w:jc w:val="both"/>
      </w:pPr>
      <w:r w:rsidRPr="66ABE3AB">
        <w:rPr>
          <w:rFonts w:eastAsia="Times New Roman"/>
          <w:b/>
          <w:bCs/>
          <w:lang w:val="vi"/>
        </w:rPr>
        <w:t>UI-6</w:t>
      </w:r>
      <w:r w:rsidRPr="66ABE3AB">
        <w:rPr>
          <w:rFonts w:eastAsia="Times New Roman"/>
          <w:lang w:val="vi"/>
        </w:rPr>
        <w:t>: Giao diện thanh toán hiển thị thông tin khóa học, số tiền, và các cổng thanh toán (VNPay, Momo, v.v.) với nút chuyển hướng an toàn đến cổng thanh toán.</w:t>
      </w:r>
    </w:p>
    <w:p w14:paraId="7F23B7B7" w14:textId="4CC9F04D" w:rsidR="37446A99" w:rsidRPr="00B8618F" w:rsidRDefault="0E6A3CEA" w:rsidP="00D01B3C">
      <w:pPr>
        <w:spacing w:after="0" w:line="360" w:lineRule="auto"/>
        <w:ind w:left="1339" w:hanging="679"/>
        <w:jc w:val="both"/>
      </w:pPr>
      <w:r w:rsidRPr="66ABE3AB">
        <w:rPr>
          <w:rFonts w:eastAsia="Times New Roman"/>
          <w:b/>
          <w:bCs/>
          <w:lang w:val="vi"/>
        </w:rPr>
        <w:t>UI</w:t>
      </w:r>
      <w:r w:rsidRPr="66ABE3AB">
        <w:rPr>
          <w:rFonts w:eastAsia="Times New Roman"/>
          <w:lang w:val="vi"/>
        </w:rPr>
        <w:t>-7: Giao diện báo cáo và thống kê hiển thị số lượng người dùng, khóa học, tiến độ học tập, kết quả kiểm tra. Hỗ trợ xuất báo cáo dưới dạng PDF hoặc Excel trực tiếp từ giao diện.</w:t>
      </w:r>
    </w:p>
    <w:p w14:paraId="736F23A8" w14:textId="1995C39C" w:rsidR="37446A99" w:rsidRPr="00B8618F" w:rsidRDefault="0E6A3CEA" w:rsidP="00D01B3C">
      <w:pPr>
        <w:pStyle w:val="Heading2"/>
      </w:pPr>
      <w:bookmarkStart w:id="109" w:name="_Toc204776788"/>
      <w:r w:rsidRPr="66ABE3AB">
        <w:rPr>
          <w:rFonts w:eastAsia="Times New Roman"/>
          <w:b w:val="0"/>
          <w:bCs w:val="0"/>
          <w:color w:val="2F5496" w:themeColor="accent1" w:themeShade="BF"/>
          <w:lang w:val="vi"/>
        </w:rPr>
        <w:t>6.2 Giao diện phần cứng</w:t>
      </w:r>
      <w:bookmarkEnd w:id="109"/>
    </w:p>
    <w:p w14:paraId="2AAAD45B" w14:textId="0ADE74E4" w:rsidR="37446A99" w:rsidRPr="00B8618F" w:rsidRDefault="0E6A3CEA" w:rsidP="00D01B3C">
      <w:pPr>
        <w:spacing w:after="0" w:line="360" w:lineRule="auto"/>
        <w:ind w:left="1320" w:hanging="660"/>
        <w:jc w:val="both"/>
      </w:pPr>
      <w:r w:rsidRPr="66ABE3AB">
        <w:rPr>
          <w:rFonts w:eastAsia="Times New Roman"/>
          <w:b/>
          <w:bCs/>
          <w:lang w:val="vi"/>
        </w:rPr>
        <w:t>SI-1: Hệ thống quản lý người dùng</w:t>
      </w:r>
    </w:p>
    <w:p w14:paraId="7E7DF9C2" w14:textId="3C042672" w:rsidR="37446A99" w:rsidRPr="00B8618F" w:rsidRDefault="0E6A3CEA" w:rsidP="00D01B3C">
      <w:pPr>
        <w:tabs>
          <w:tab w:val="left" w:pos="1980"/>
        </w:tabs>
        <w:spacing w:after="0" w:line="360" w:lineRule="auto"/>
        <w:ind w:left="1983" w:hanging="773"/>
        <w:jc w:val="both"/>
      </w:pPr>
      <w:r w:rsidRPr="66ABE3AB">
        <w:rPr>
          <w:rFonts w:eastAsia="Times New Roman"/>
          <w:b/>
          <w:bCs/>
          <w:lang w:val="vi"/>
        </w:rPr>
        <w:lastRenderedPageBreak/>
        <w:t>SI-1.1</w:t>
      </w:r>
      <w:r w:rsidRPr="66ABE3AB">
        <w:rPr>
          <w:rFonts w:eastAsia="Times New Roman"/>
          <w:lang w:val="vi"/>
        </w:rPr>
        <w:t>: Hệ thống phải tích hợp với cơ sở dữ liệu để xác thực thông tin đăng nhập (email/tên đăng nhập và mật khẩu) cho các vai trò (Admin, Giảng viên, Học viên).</w:t>
      </w:r>
    </w:p>
    <w:p w14:paraId="3DE9E598" w14:textId="582362A7" w:rsidR="37446A99" w:rsidRPr="00B8618F" w:rsidRDefault="0E6A3CEA" w:rsidP="00D01B3C">
      <w:pPr>
        <w:tabs>
          <w:tab w:val="left" w:pos="1980"/>
        </w:tabs>
        <w:spacing w:after="0" w:line="360" w:lineRule="auto"/>
        <w:jc w:val="both"/>
      </w:pPr>
      <w:r w:rsidRPr="66ABE3AB">
        <w:rPr>
          <w:rFonts w:eastAsia="Times New Roman"/>
          <w:b/>
          <w:bCs/>
          <w:lang w:val="vi"/>
        </w:rPr>
        <w:t xml:space="preserve">          SI-2: Hệ thống quản lý nội dung học tập</w:t>
      </w:r>
    </w:p>
    <w:p w14:paraId="2DDDF08C" w14:textId="17CA4E20" w:rsidR="37446A99" w:rsidRPr="00B8618F" w:rsidRDefault="0E6A3CEA" w:rsidP="00D01B3C">
      <w:pPr>
        <w:tabs>
          <w:tab w:val="left" w:pos="1980"/>
        </w:tabs>
        <w:spacing w:after="0" w:line="360" w:lineRule="auto"/>
        <w:ind w:left="1983" w:hanging="773"/>
        <w:jc w:val="both"/>
      </w:pPr>
      <w:r w:rsidRPr="66ABE3AB">
        <w:rPr>
          <w:rFonts w:eastAsia="Times New Roman"/>
          <w:b/>
          <w:bCs/>
          <w:lang w:val="vi"/>
        </w:rPr>
        <w:t>SI-2.1</w:t>
      </w:r>
      <w:r w:rsidRPr="66ABE3AB">
        <w:rPr>
          <w:rFonts w:eastAsia="Times New Roman"/>
          <w:lang w:val="vi"/>
        </w:rPr>
        <w:t>: Hỗ trợ upload và lưu trữ video, tài liệu học tập</w:t>
      </w:r>
    </w:p>
    <w:p w14:paraId="4F8868C9" w14:textId="6B9D2E74" w:rsidR="37446A99" w:rsidRPr="00B8618F" w:rsidRDefault="0E6A3CEA" w:rsidP="00D01B3C">
      <w:pPr>
        <w:tabs>
          <w:tab w:val="left" w:pos="1980"/>
        </w:tabs>
        <w:spacing w:after="0" w:line="360" w:lineRule="auto"/>
        <w:ind w:left="1983" w:hanging="773"/>
        <w:jc w:val="both"/>
      </w:pPr>
      <w:r w:rsidRPr="66ABE3AB">
        <w:rPr>
          <w:rFonts w:eastAsia="Times New Roman"/>
          <w:b/>
          <w:bCs/>
          <w:lang w:val="vi"/>
        </w:rPr>
        <w:t>SI-2.2</w:t>
      </w:r>
      <w:r w:rsidRPr="66ABE3AB">
        <w:rPr>
          <w:rFonts w:eastAsia="Times New Roman"/>
          <w:lang w:val="vi"/>
        </w:rPr>
        <w:t>: Kiểm tra trạng thái xem video của học viên</w:t>
      </w:r>
    </w:p>
    <w:p w14:paraId="5B8D34B8" w14:textId="71271162" w:rsidR="37446A99" w:rsidRPr="00B8618F" w:rsidRDefault="0E6A3CEA" w:rsidP="00D01B3C">
      <w:pPr>
        <w:spacing w:after="0" w:line="360" w:lineRule="auto"/>
        <w:ind w:left="1320" w:hanging="660"/>
        <w:jc w:val="both"/>
      </w:pPr>
      <w:r w:rsidRPr="66ABE3AB">
        <w:rPr>
          <w:rFonts w:eastAsia="Times New Roman"/>
          <w:b/>
          <w:bCs/>
          <w:lang w:val="vi"/>
        </w:rPr>
        <w:t>SI-3: Hệ thống chấm điểm bài kiểm tra</w:t>
      </w:r>
    </w:p>
    <w:p w14:paraId="30B1F62F" w14:textId="5A664C4D" w:rsidR="37446A99" w:rsidRPr="00B8618F" w:rsidRDefault="0E6A3CEA" w:rsidP="00D01B3C">
      <w:pPr>
        <w:tabs>
          <w:tab w:val="left" w:pos="1980"/>
        </w:tabs>
        <w:spacing w:after="0" w:line="360" w:lineRule="auto"/>
        <w:ind w:left="1983" w:hanging="773"/>
        <w:jc w:val="both"/>
      </w:pPr>
      <w:r w:rsidRPr="66ABE3AB">
        <w:rPr>
          <w:rFonts w:eastAsia="Times New Roman"/>
          <w:b/>
          <w:bCs/>
          <w:lang w:val="vi"/>
        </w:rPr>
        <w:t>SI-3.1</w:t>
      </w:r>
      <w:r w:rsidRPr="66ABE3AB">
        <w:rPr>
          <w:rFonts w:eastAsia="Times New Roman"/>
          <w:lang w:val="vi"/>
        </w:rPr>
        <w:t>: Hệ thống tự động chấm điểm các câu hỏi trắc nghiệm ngay sau khi học viên nộp bài, hiển thị kết quả và phản hồi chi tiết.</w:t>
      </w:r>
    </w:p>
    <w:p w14:paraId="07DB7DDF" w14:textId="24B68002" w:rsidR="37446A99" w:rsidRPr="00B8618F" w:rsidRDefault="0E6A3CEA" w:rsidP="00D01B3C">
      <w:pPr>
        <w:tabs>
          <w:tab w:val="left" w:pos="1980"/>
        </w:tabs>
        <w:spacing w:after="0" w:line="360" w:lineRule="auto"/>
        <w:ind w:left="1983" w:hanging="773"/>
        <w:jc w:val="both"/>
      </w:pPr>
      <w:r w:rsidRPr="66ABE3AB">
        <w:rPr>
          <w:rFonts w:eastAsia="Times New Roman"/>
          <w:b/>
          <w:bCs/>
          <w:lang w:val="vi"/>
        </w:rPr>
        <w:t>SI-3.2</w:t>
      </w:r>
      <w:r w:rsidRPr="66ABE3AB">
        <w:rPr>
          <w:rFonts w:eastAsia="Times New Roman"/>
          <w:lang w:val="vi"/>
        </w:rPr>
        <w:t>: Đối với câu hỏi tự luận, hệ thống hỗ trợ giảng viên nhập điểm và nhận xét thủ công, lưu trữ kết quả trong cơ sở dữ liệu.</w:t>
      </w:r>
    </w:p>
    <w:p w14:paraId="3FAF81CB" w14:textId="3F1704A8" w:rsidR="37446A99" w:rsidRPr="00B8618F" w:rsidRDefault="0E6A3CEA" w:rsidP="00D01B3C">
      <w:pPr>
        <w:spacing w:after="0" w:line="360" w:lineRule="auto"/>
        <w:ind w:left="1320" w:hanging="660"/>
        <w:jc w:val="both"/>
      </w:pPr>
      <w:r w:rsidRPr="66ABE3AB">
        <w:rPr>
          <w:rFonts w:eastAsia="Times New Roman"/>
          <w:b/>
          <w:bCs/>
          <w:lang w:val="vi"/>
        </w:rPr>
        <w:t>SI-4: Hệ thống thanh toán</w:t>
      </w:r>
    </w:p>
    <w:p w14:paraId="61977B20" w14:textId="1CCFC628" w:rsidR="37446A99" w:rsidRPr="00B8618F" w:rsidRDefault="0E6A3CEA" w:rsidP="00D01B3C">
      <w:pPr>
        <w:tabs>
          <w:tab w:val="left" w:pos="1980"/>
        </w:tabs>
        <w:spacing w:after="0" w:line="360" w:lineRule="auto"/>
        <w:ind w:left="1983" w:hanging="773"/>
        <w:jc w:val="both"/>
      </w:pPr>
      <w:r w:rsidRPr="66ABE3AB">
        <w:rPr>
          <w:rFonts w:eastAsia="Times New Roman"/>
          <w:b/>
          <w:bCs/>
          <w:lang w:val="vi"/>
        </w:rPr>
        <w:t>SI-4.1</w:t>
      </w:r>
      <w:r w:rsidRPr="66ABE3AB">
        <w:rPr>
          <w:rFonts w:eastAsia="Times New Roman"/>
          <w:lang w:val="vi"/>
        </w:rPr>
        <w:t>: Tích hợp với các cổng thanh toán (VNPay, Momo, v.v.) qua API để xử lý giao dịch an toàn.</w:t>
      </w:r>
    </w:p>
    <w:p w14:paraId="0079AEB6" w14:textId="44FFBA22" w:rsidR="37446A99" w:rsidRPr="00B8618F" w:rsidRDefault="0E6A3CEA" w:rsidP="00D01B3C">
      <w:pPr>
        <w:tabs>
          <w:tab w:val="left" w:pos="1980"/>
        </w:tabs>
        <w:spacing w:after="0" w:line="360" w:lineRule="auto"/>
        <w:ind w:left="1983" w:hanging="773"/>
        <w:jc w:val="both"/>
      </w:pPr>
      <w:r w:rsidRPr="66ABE3AB">
        <w:rPr>
          <w:rFonts w:eastAsia="Times New Roman"/>
          <w:b/>
          <w:bCs/>
          <w:lang w:val="vi"/>
        </w:rPr>
        <w:t>SI-4.2</w:t>
      </w:r>
      <w:r w:rsidRPr="66ABE3AB">
        <w:rPr>
          <w:rFonts w:eastAsia="Times New Roman"/>
          <w:lang w:val="vi"/>
        </w:rPr>
        <w:t>: Lưu trữ lịch sử giao dịch trong cơ sở dữ liệu với các trường như ID giao dịch, học viên, khóa học, số tiền, trạng thái.</w:t>
      </w:r>
    </w:p>
    <w:p w14:paraId="3185C8D8" w14:textId="4651F038" w:rsidR="37446A99" w:rsidRPr="00B8618F" w:rsidRDefault="0E6A3CEA" w:rsidP="00D01B3C">
      <w:pPr>
        <w:spacing w:after="0" w:line="360" w:lineRule="auto"/>
        <w:jc w:val="both"/>
      </w:pPr>
      <w:r w:rsidRPr="66ABE3AB">
        <w:rPr>
          <w:rFonts w:eastAsia="Times New Roman"/>
          <w:b/>
          <w:bCs/>
          <w:lang w:val="vi"/>
        </w:rPr>
        <w:t xml:space="preserve">          SI-5: Hệ thống báo cáo và phân tích dữ liệu</w:t>
      </w:r>
    </w:p>
    <w:p w14:paraId="64D48689" w14:textId="4AF78318" w:rsidR="37446A99" w:rsidRPr="00B8618F" w:rsidRDefault="0E6A3CEA" w:rsidP="00D01B3C">
      <w:pPr>
        <w:tabs>
          <w:tab w:val="left" w:pos="1980"/>
        </w:tabs>
        <w:spacing w:after="0" w:line="360" w:lineRule="auto"/>
        <w:ind w:left="1983" w:hanging="773"/>
        <w:jc w:val="both"/>
      </w:pPr>
      <w:r w:rsidRPr="66ABE3AB">
        <w:rPr>
          <w:rFonts w:eastAsia="Times New Roman"/>
          <w:b/>
          <w:bCs/>
          <w:lang w:val="vi"/>
        </w:rPr>
        <w:t>SI-5.1</w:t>
      </w:r>
      <w:r w:rsidRPr="66ABE3AB">
        <w:rPr>
          <w:rFonts w:eastAsia="Times New Roman"/>
          <w:lang w:val="vi"/>
        </w:rPr>
        <w:t>: Cung cấp API để trích xuất dữ liệu thống kê về người dùng, khóa học, tiến độ học tập, và kết quả kiểm tra.</w:t>
      </w:r>
    </w:p>
    <w:p w14:paraId="6326913B" w14:textId="38B7EBA8" w:rsidR="37446A99" w:rsidRPr="00B8618F" w:rsidRDefault="0E6A3CEA" w:rsidP="00D01B3C">
      <w:pPr>
        <w:tabs>
          <w:tab w:val="left" w:pos="1980"/>
        </w:tabs>
        <w:spacing w:after="0" w:line="360" w:lineRule="auto"/>
        <w:ind w:left="1983" w:hanging="773"/>
        <w:jc w:val="both"/>
      </w:pPr>
      <w:r w:rsidRPr="66ABE3AB">
        <w:rPr>
          <w:rFonts w:eastAsia="Times New Roman"/>
          <w:b/>
          <w:bCs/>
          <w:lang w:val="vi"/>
        </w:rPr>
        <w:t>SI-5.2</w:t>
      </w:r>
      <w:r w:rsidRPr="66ABE3AB">
        <w:rPr>
          <w:rFonts w:eastAsia="Times New Roman"/>
          <w:lang w:val="vi"/>
        </w:rPr>
        <w:t>: Hỗ trợ xuất báo cáo dưới định dạng PDF và Excel, tích hợp các thư viện như PDFKit hoặc XLSX để tạo báo cáo.</w:t>
      </w:r>
    </w:p>
    <w:p w14:paraId="23821963" w14:textId="2E45C5D9" w:rsidR="37446A99" w:rsidRPr="00B8618F" w:rsidRDefault="0E6A3CEA" w:rsidP="00D01B3C">
      <w:pPr>
        <w:pStyle w:val="Heading2"/>
      </w:pPr>
      <w:bookmarkStart w:id="110" w:name="_Toc204776789"/>
      <w:r w:rsidRPr="66ABE3AB">
        <w:rPr>
          <w:rFonts w:eastAsia="Times New Roman"/>
          <w:b w:val="0"/>
          <w:bCs w:val="0"/>
          <w:color w:val="2F5496" w:themeColor="accent1" w:themeShade="BF"/>
          <w:lang w:val="vi"/>
        </w:rPr>
        <w:t>6.3 Giao diện phần mềm</w:t>
      </w:r>
      <w:bookmarkEnd w:id="110"/>
    </w:p>
    <w:p w14:paraId="3611C27C" w14:textId="23879467" w:rsidR="37446A99" w:rsidRPr="00B8618F" w:rsidRDefault="0E6A3CEA" w:rsidP="00D01B3C">
      <w:pPr>
        <w:spacing w:after="0" w:line="360" w:lineRule="auto"/>
        <w:ind w:left="1339" w:hanging="679"/>
        <w:jc w:val="both"/>
      </w:pPr>
      <w:r w:rsidRPr="66ABE3AB">
        <w:rPr>
          <w:rFonts w:eastAsia="Times New Roman"/>
          <w:b/>
          <w:bCs/>
          <w:lang w:val="vi"/>
        </w:rPr>
        <w:t>HI-1</w:t>
      </w:r>
      <w:r w:rsidRPr="66ABE3AB">
        <w:rPr>
          <w:rFonts w:eastAsia="Times New Roman"/>
          <w:lang w:val="vi"/>
        </w:rPr>
        <w:t>: Hệ thống phải hỗ trợ hoạt động trên các thiết bị có kết nối Internet, bao gồm máy tính để bàn, laptop.</w:t>
      </w:r>
    </w:p>
    <w:p w14:paraId="77D3FE2E" w14:textId="69053DC1" w:rsidR="37446A99" w:rsidRPr="00B8618F" w:rsidRDefault="0E6A3CEA" w:rsidP="00D01B3C">
      <w:pPr>
        <w:spacing w:after="0" w:line="360" w:lineRule="auto"/>
        <w:ind w:left="660"/>
        <w:jc w:val="both"/>
      </w:pPr>
      <w:r w:rsidRPr="66ABE3AB">
        <w:rPr>
          <w:rFonts w:eastAsia="Times New Roman"/>
          <w:b/>
          <w:bCs/>
          <w:lang w:val="vi"/>
        </w:rPr>
        <w:t>HI-2</w:t>
      </w:r>
      <w:r w:rsidRPr="66ABE3AB">
        <w:rPr>
          <w:rFonts w:eastAsia="Times New Roman"/>
          <w:lang w:val="vi"/>
        </w:rPr>
        <w:t>: Hệ thống phải tương thích với các trình duyệt phổ biến như Chrome, Firefox, Edge.</w:t>
      </w:r>
    </w:p>
    <w:p w14:paraId="30F82B56" w14:textId="2138B0DC" w:rsidR="37446A99" w:rsidRPr="00B8618F" w:rsidRDefault="2813F8CA" w:rsidP="00D01B3C">
      <w:pPr>
        <w:pStyle w:val="Heading2"/>
      </w:pPr>
      <w:bookmarkStart w:id="111" w:name="_Toc204776790"/>
      <w:r w:rsidRPr="66ABE3AB">
        <w:rPr>
          <w:rFonts w:eastAsia="Times New Roman"/>
          <w:color w:val="2F5496" w:themeColor="accent1" w:themeShade="BF"/>
          <w:lang w:val="vi"/>
        </w:rPr>
        <w:t>7. Các thuộc tính chất lượng</w:t>
      </w:r>
      <w:bookmarkEnd w:id="111"/>
    </w:p>
    <w:p w14:paraId="2B5EF5EF" w14:textId="7D68979B" w:rsidR="37446A99" w:rsidRPr="00B8618F" w:rsidRDefault="2813F8CA" w:rsidP="00D01B3C">
      <w:pPr>
        <w:pStyle w:val="Heading2"/>
      </w:pPr>
      <w:bookmarkStart w:id="112" w:name="_Toc204776791"/>
      <w:r w:rsidRPr="66ABE3AB">
        <w:rPr>
          <w:rFonts w:eastAsia="Times New Roman"/>
          <w:color w:val="2F5496" w:themeColor="accent1" w:themeShade="BF"/>
          <w:lang w:val="vi"/>
        </w:rPr>
        <w:t>7.1. Các yêu cầu thực hiện</w:t>
      </w:r>
      <w:bookmarkEnd w:id="112"/>
    </w:p>
    <w:p w14:paraId="02B8C8F4" w14:textId="1D2740C6" w:rsidR="37446A99" w:rsidRPr="00B8618F" w:rsidRDefault="37446A99" w:rsidP="00D01B3C">
      <w:pPr>
        <w:spacing w:after="0" w:line="360" w:lineRule="auto"/>
        <w:ind w:left="720"/>
      </w:pPr>
    </w:p>
    <w:p w14:paraId="37EB358D" w14:textId="0B33D77C" w:rsidR="37446A99" w:rsidRPr="00B8618F" w:rsidRDefault="105ECFFC" w:rsidP="00D01B3C">
      <w:pPr>
        <w:spacing w:after="0" w:line="360" w:lineRule="auto"/>
        <w:ind w:left="720"/>
      </w:pPr>
      <w:r w:rsidRPr="66ABE3AB">
        <w:rPr>
          <w:rFonts w:eastAsia="Times New Roman"/>
          <w:b/>
          <w:bCs/>
          <w:lang w:val="vi"/>
        </w:rPr>
        <w:lastRenderedPageBreak/>
        <w:t xml:space="preserve"> </w:t>
      </w:r>
      <w:r w:rsidR="2813F8CA" w:rsidRPr="66ABE3AB">
        <w:rPr>
          <w:rFonts w:eastAsia="Times New Roman"/>
          <w:b/>
          <w:bCs/>
          <w:lang w:val="vi"/>
        </w:rPr>
        <w:t>PER-1</w:t>
      </w:r>
      <w:r w:rsidR="2813F8CA" w:rsidRPr="66ABE3AB">
        <w:rPr>
          <w:rFonts w:eastAsia="Times New Roman"/>
          <w:lang w:val="vi"/>
        </w:rPr>
        <w:t xml:space="preserve">: Hệ thống phải hỗ trợ triển khai trên Windows Server, Linux (Ubuntu, </w:t>
      </w:r>
      <w:r w:rsidR="22691020" w:rsidRPr="66ABE3AB">
        <w:rPr>
          <w:rFonts w:eastAsia="Times New Roman"/>
          <w:lang w:val="vi"/>
        </w:rPr>
        <w:t xml:space="preserve"> </w:t>
      </w:r>
      <w:r w:rsidR="2813F8CA" w:rsidRPr="66ABE3AB">
        <w:rPr>
          <w:rFonts w:eastAsia="Times New Roman"/>
          <w:lang w:val="vi"/>
        </w:rPr>
        <w:t>CentOS).</w:t>
      </w:r>
      <w:r w:rsidR="37446A99">
        <w:br/>
      </w:r>
      <w:r w:rsidR="2813F8CA" w:rsidRPr="66ABE3AB">
        <w:rPr>
          <w:rFonts w:eastAsia="Times New Roman"/>
          <w:b/>
          <w:bCs/>
          <w:lang w:val="vi"/>
        </w:rPr>
        <w:t xml:space="preserve"> PER-2</w:t>
      </w:r>
      <w:r w:rsidR="2813F8CA" w:rsidRPr="66ABE3AB">
        <w:rPr>
          <w:rFonts w:eastAsia="Times New Roman"/>
          <w:lang w:val="vi"/>
        </w:rPr>
        <w:t>: Hệ thống phải cung cấp API RESTful để tích hợp với các hệ thống bên ngoài (ví dụ: hệ thống quản lý học tập của sinh viên - IU, hoặc các nền tảng LMS).</w:t>
      </w:r>
      <w:r w:rsidR="37446A99">
        <w:br/>
      </w:r>
      <w:r w:rsidR="2813F8CA" w:rsidRPr="66ABE3AB">
        <w:rPr>
          <w:rFonts w:eastAsia="Times New Roman"/>
          <w:lang w:val="vi"/>
        </w:rPr>
        <w:t xml:space="preserve"> </w:t>
      </w:r>
      <w:r w:rsidR="2813F8CA" w:rsidRPr="66ABE3AB">
        <w:rPr>
          <w:rFonts w:eastAsia="Times New Roman"/>
          <w:b/>
          <w:bCs/>
          <w:lang w:val="vi"/>
        </w:rPr>
        <w:t>PER-3</w:t>
      </w:r>
      <w:r w:rsidR="2813F8CA" w:rsidRPr="66ABE3AB">
        <w:rPr>
          <w:rFonts w:eastAsia="Times New Roman"/>
          <w:lang w:val="vi"/>
        </w:rPr>
        <w:t>: Hệ thống phải có giao diện quản lý thân thiện cho giảng viên phụ trách khóa học, học viên và quản trị viên với quyền hạn phù hợp, bao gồm tùy chỉnh nội dung và theo dõi tiến độ.</w:t>
      </w:r>
      <w:r w:rsidR="37446A99">
        <w:br/>
      </w:r>
      <w:r w:rsidR="2813F8CA" w:rsidRPr="66ABE3AB">
        <w:rPr>
          <w:rFonts w:eastAsia="Times New Roman"/>
          <w:lang w:val="vi"/>
        </w:rPr>
        <w:t xml:space="preserve"> </w:t>
      </w:r>
      <w:r w:rsidR="2813F8CA" w:rsidRPr="66ABE3AB">
        <w:rPr>
          <w:rFonts w:eastAsia="Times New Roman"/>
          <w:b/>
          <w:bCs/>
          <w:lang w:val="vi"/>
        </w:rPr>
        <w:t>PER-4</w:t>
      </w:r>
      <w:r w:rsidR="2813F8CA" w:rsidRPr="66ABE3AB">
        <w:rPr>
          <w:rFonts w:eastAsia="Times New Roman"/>
          <w:lang w:val="vi"/>
        </w:rPr>
        <w:t>: Hệ thống phải có khả năng mở rộng để hỗ trợ nhiều trường học, tổ chức hoặc thậm chí các khóa học đại chúng (MOOCs) với hàng nghìn học viên đồng thời.</w:t>
      </w:r>
    </w:p>
    <w:p w14:paraId="4350C1DF" w14:textId="54C8F0DB" w:rsidR="37446A99" w:rsidRPr="00B8618F" w:rsidRDefault="2813F8CA" w:rsidP="00D01B3C">
      <w:pPr>
        <w:pStyle w:val="Heading2"/>
      </w:pPr>
      <w:bookmarkStart w:id="113" w:name="_Toc204776792"/>
      <w:r w:rsidRPr="66ABE3AB">
        <w:rPr>
          <w:rFonts w:eastAsia="Times New Roman"/>
          <w:color w:val="2F5496" w:themeColor="accent1" w:themeShade="BF"/>
          <w:lang w:val="vi"/>
        </w:rPr>
        <w:t>7.2. Yêu cầu về độ tin cậy</w:t>
      </w:r>
      <w:bookmarkEnd w:id="113"/>
    </w:p>
    <w:p w14:paraId="5435A922" w14:textId="6569A5CB" w:rsidR="37446A99" w:rsidRPr="00B8618F" w:rsidRDefault="37446A99" w:rsidP="00D01B3C">
      <w:pPr>
        <w:spacing w:after="0" w:line="360" w:lineRule="auto"/>
        <w:ind w:left="720"/>
      </w:pPr>
    </w:p>
    <w:p w14:paraId="65BBB12D" w14:textId="15C83B61" w:rsidR="37446A99" w:rsidRPr="00B8618F" w:rsidRDefault="2813F8CA" w:rsidP="00D01B3C">
      <w:pPr>
        <w:spacing w:after="0" w:line="360" w:lineRule="auto"/>
        <w:ind w:left="720"/>
      </w:pPr>
      <w:r w:rsidRPr="66ABE3AB">
        <w:rPr>
          <w:rFonts w:eastAsia="Times New Roman"/>
          <w:b/>
          <w:bCs/>
          <w:lang w:val="vi"/>
        </w:rPr>
        <w:t>SAF-1</w:t>
      </w:r>
      <w:r w:rsidRPr="66ABE3AB">
        <w:rPr>
          <w:rFonts w:eastAsia="Times New Roman"/>
          <w:lang w:val="vi"/>
        </w:rPr>
        <w:t>: Hệ thống phải đạt thời gian hoạt động ít nhất 99.5% mỗi tháng để đảm bảo học viên có thể truy cập bài học bất kỳ lúc nào.</w:t>
      </w:r>
      <w:r w:rsidR="37446A99">
        <w:br/>
      </w:r>
      <w:r w:rsidRPr="66ABE3AB">
        <w:rPr>
          <w:rFonts w:eastAsia="Times New Roman"/>
          <w:b/>
          <w:bCs/>
          <w:lang w:val="vi"/>
        </w:rPr>
        <w:t xml:space="preserve"> SAF-2</w:t>
      </w:r>
      <w:r w:rsidRPr="66ABE3AB">
        <w:rPr>
          <w:rFonts w:eastAsia="Times New Roman"/>
          <w:lang w:val="vi"/>
        </w:rPr>
        <w:t>: Khi gặp lỗi hệ thống nghiêm trọng, hệ thống phải tự động khởi động lại trong vòng 1 phút, tránh gián đoạn các buổi học trực tuyến hoặc tải tài liệu.</w:t>
      </w:r>
      <w:r w:rsidR="37446A99">
        <w:br/>
      </w:r>
      <w:r w:rsidRPr="66ABE3AB">
        <w:rPr>
          <w:rFonts w:eastAsia="Times New Roman"/>
          <w:lang w:val="vi"/>
        </w:rPr>
        <w:t xml:space="preserve"> </w:t>
      </w:r>
      <w:r w:rsidRPr="66ABE3AB">
        <w:rPr>
          <w:rFonts w:eastAsia="Times New Roman"/>
          <w:b/>
          <w:bCs/>
          <w:lang w:val="vi"/>
        </w:rPr>
        <w:t>SAF-3</w:t>
      </w:r>
      <w:r w:rsidRPr="66ABE3AB">
        <w:rPr>
          <w:rFonts w:eastAsia="Times New Roman"/>
          <w:lang w:val="vi"/>
        </w:rPr>
        <w:t>: Các bài học, bài tập, tài liệu video và dữ liệu kết quả học tập phải được sao lưu tự động mỗi 6 giờ để ngăn mất mát dữ liệu.</w:t>
      </w:r>
      <w:r w:rsidR="37446A99">
        <w:br/>
      </w:r>
      <w:r w:rsidRPr="66ABE3AB">
        <w:rPr>
          <w:rFonts w:eastAsia="Times New Roman"/>
          <w:lang w:val="vi"/>
        </w:rPr>
        <w:t xml:space="preserve"> </w:t>
      </w:r>
      <w:r w:rsidRPr="66ABE3AB">
        <w:rPr>
          <w:rFonts w:eastAsia="Times New Roman"/>
          <w:b/>
          <w:bCs/>
          <w:lang w:val="vi"/>
        </w:rPr>
        <w:t>SAF-4</w:t>
      </w:r>
      <w:r w:rsidRPr="66ABE3AB">
        <w:rPr>
          <w:rFonts w:eastAsia="Times New Roman"/>
          <w:lang w:val="vi"/>
        </w:rPr>
        <w:t>: Khi một máy chủ gặp sự cố, hệ thống phải tự động chuyển hướng truy cập sang máy chủ dự phòng mà không làm gián đoạn quá trình học tập, xem video hoặc tham gia diễn đàn thảo luận.</w:t>
      </w:r>
    </w:p>
    <w:p w14:paraId="0BC9979F" w14:textId="080027FD" w:rsidR="37446A99" w:rsidRPr="00B8618F" w:rsidRDefault="2813F8CA" w:rsidP="00D01B3C">
      <w:pPr>
        <w:pStyle w:val="Heading3"/>
      </w:pPr>
      <w:bookmarkStart w:id="114" w:name="_Toc204776793"/>
      <w:r w:rsidRPr="66ABE3AB">
        <w:rPr>
          <w:rFonts w:eastAsia="Times New Roman"/>
          <w:color w:val="2F5496" w:themeColor="accent1" w:themeShade="BF"/>
          <w:lang w:val="vi"/>
        </w:rPr>
        <w:t>7.3. Yêu cầu về bảo mật</w:t>
      </w:r>
      <w:bookmarkEnd w:id="114"/>
    </w:p>
    <w:p w14:paraId="06C8677B" w14:textId="5D15FC55" w:rsidR="37446A99" w:rsidRPr="00B8618F" w:rsidRDefault="2813F8CA" w:rsidP="00D01B3C">
      <w:pPr>
        <w:spacing w:after="0" w:line="360" w:lineRule="auto"/>
        <w:ind w:firstLine="720"/>
      </w:pPr>
      <w:r w:rsidRPr="66ABE3AB">
        <w:rPr>
          <w:rFonts w:eastAsia="Times New Roman"/>
          <w:lang w:val="vi"/>
        </w:rPr>
        <w:t>Yêu cầu về bảo mật giúp xác định các quy định nhằm bảo vệ thông tin cá nhân, kết quả học tập, nội dung khóa học và ngăn chặn hành vi vi phạm như sao chép trái phép.</w:t>
      </w:r>
    </w:p>
    <w:p w14:paraId="02426C84" w14:textId="3B92E2CA" w:rsidR="37446A99" w:rsidRPr="00B8618F" w:rsidRDefault="37446A99" w:rsidP="00D01B3C">
      <w:pPr>
        <w:spacing w:after="0" w:line="360" w:lineRule="auto"/>
        <w:ind w:left="720" w:firstLine="720"/>
      </w:pPr>
    </w:p>
    <w:p w14:paraId="378E55E1" w14:textId="5237B94A" w:rsidR="37446A99" w:rsidRPr="00B8618F" w:rsidRDefault="7C6A7C77" w:rsidP="00D01B3C">
      <w:pPr>
        <w:spacing w:after="0" w:line="360" w:lineRule="auto"/>
        <w:ind w:left="720"/>
      </w:pPr>
      <w:r w:rsidRPr="66ABE3AB">
        <w:rPr>
          <w:rFonts w:eastAsia="Times New Roman"/>
          <w:b/>
          <w:bCs/>
          <w:lang w:val="vi"/>
        </w:rPr>
        <w:t xml:space="preserve"> </w:t>
      </w:r>
      <w:r w:rsidR="2813F8CA" w:rsidRPr="66ABE3AB">
        <w:rPr>
          <w:rFonts w:eastAsia="Times New Roman"/>
          <w:b/>
          <w:bCs/>
          <w:lang w:val="vi"/>
        </w:rPr>
        <w:t>SEC-1</w:t>
      </w:r>
      <w:r w:rsidR="2813F8CA" w:rsidRPr="66ABE3AB">
        <w:rPr>
          <w:rFonts w:eastAsia="Times New Roman"/>
          <w:lang w:val="vi"/>
        </w:rPr>
        <w:t>: Tất cả dữ liệu cá nhân của học viên và giảng viên phải được mã hóa theo chuẩn AES-256, bao gồm thông tin đăng ký khóa học và tiến độ học tập.</w:t>
      </w:r>
      <w:r w:rsidR="37446A99">
        <w:br/>
      </w:r>
      <w:r w:rsidR="2813F8CA" w:rsidRPr="66ABE3AB">
        <w:rPr>
          <w:rFonts w:eastAsia="Times New Roman"/>
          <w:lang w:val="vi"/>
        </w:rPr>
        <w:t xml:space="preserve"> </w:t>
      </w:r>
      <w:r w:rsidR="2813F8CA" w:rsidRPr="66ABE3AB">
        <w:rPr>
          <w:rFonts w:eastAsia="Times New Roman"/>
          <w:b/>
          <w:bCs/>
          <w:lang w:val="vi"/>
        </w:rPr>
        <w:t>SEC-2</w:t>
      </w:r>
      <w:r w:rsidR="2813F8CA" w:rsidRPr="66ABE3AB">
        <w:rPr>
          <w:rFonts w:eastAsia="Times New Roman"/>
          <w:lang w:val="vi"/>
        </w:rPr>
        <w:t>: Học viên phải đăng nhập vào hệ thống để xem danh sách bài học, bài tập, tài liệu và tham gia học tập, hỗ trợ xác thực hai yếu tố (2FA) để tăng cường an toàn.</w:t>
      </w:r>
      <w:r w:rsidR="37446A99">
        <w:br/>
      </w:r>
      <w:r w:rsidR="2813F8CA" w:rsidRPr="66ABE3AB">
        <w:rPr>
          <w:rFonts w:eastAsia="Times New Roman"/>
          <w:b/>
          <w:bCs/>
          <w:lang w:val="vi"/>
        </w:rPr>
        <w:lastRenderedPageBreak/>
        <w:t xml:space="preserve"> SEC-3</w:t>
      </w:r>
      <w:r w:rsidR="2813F8CA" w:rsidRPr="66ABE3AB">
        <w:rPr>
          <w:rFonts w:eastAsia="Times New Roman"/>
          <w:lang w:val="vi"/>
        </w:rPr>
        <w:t>: Chỉ giảng viên phụ trách khóa học có quyền tạo, chỉnh sửa, xóa nội dung học tập (như bài giảng, quiz, assignment), theo chính sách BR-45.</w:t>
      </w:r>
      <w:r w:rsidR="37446A99">
        <w:br/>
      </w:r>
      <w:r w:rsidR="2813F8CA" w:rsidRPr="66ABE3AB">
        <w:rPr>
          <w:rFonts w:eastAsia="Times New Roman"/>
          <w:b/>
          <w:bCs/>
          <w:lang w:val="vi"/>
        </w:rPr>
        <w:t xml:space="preserve"> SEC-4</w:t>
      </w:r>
      <w:r w:rsidR="2813F8CA" w:rsidRPr="66ABE3AB">
        <w:rPr>
          <w:rFonts w:eastAsia="Times New Roman"/>
          <w:lang w:val="vi"/>
        </w:rPr>
        <w:t>: Hệ thống phải phát hiện hành vi vi phạm, ví dụ nếu học viên chuyển trang trình duyệt quá 3 lần trong phiên học trực tuyến hoặc quiz, hoạt động sẽ bị đánh dấu bất thường và gửi cảnh báo.</w:t>
      </w:r>
      <w:r w:rsidR="37446A99">
        <w:br/>
      </w:r>
      <w:r w:rsidR="2813F8CA" w:rsidRPr="66ABE3AB">
        <w:rPr>
          <w:rFonts w:eastAsia="Times New Roman"/>
          <w:b/>
          <w:bCs/>
          <w:lang w:val="vi"/>
        </w:rPr>
        <w:t xml:space="preserve"> SEC-5</w:t>
      </w:r>
      <w:r w:rsidR="2813F8CA" w:rsidRPr="66ABE3AB">
        <w:rPr>
          <w:rFonts w:eastAsia="Times New Roman"/>
          <w:lang w:val="vi"/>
        </w:rPr>
        <w:t>: Kết quả học tập của học viên chỉ có thể được xem bởi học viên đó, giảng viên phụ trách và quản trị viên, với tùy chọn chia sẻ cho mentor nếu cần.</w:t>
      </w:r>
      <w:r w:rsidR="37446A99">
        <w:br/>
      </w:r>
      <w:r w:rsidR="2813F8CA" w:rsidRPr="66ABE3AB">
        <w:rPr>
          <w:rFonts w:eastAsia="Times New Roman"/>
          <w:lang w:val="vi"/>
        </w:rPr>
        <w:t xml:space="preserve"> </w:t>
      </w:r>
      <w:r w:rsidR="2813F8CA" w:rsidRPr="66ABE3AB">
        <w:rPr>
          <w:rFonts w:eastAsia="Times New Roman"/>
          <w:b/>
          <w:bCs/>
          <w:lang w:val="vi"/>
        </w:rPr>
        <w:t>SEC-6</w:t>
      </w:r>
      <w:r w:rsidR="2813F8CA" w:rsidRPr="66ABE3AB">
        <w:rPr>
          <w:rFonts w:eastAsia="Times New Roman"/>
          <w:lang w:val="vi"/>
        </w:rPr>
        <w:t>: Hệ thống phải ghi lại lịch sử đăng nhập, bao gồm thời gian, địa chỉ IP, thiết bị truy cập, để theo dõi hoạt động học tập và phát hiện truy cập bất thường.</w:t>
      </w:r>
      <w:r w:rsidR="37446A99">
        <w:br/>
      </w:r>
      <w:r w:rsidR="2813F8CA" w:rsidRPr="66ABE3AB">
        <w:rPr>
          <w:rFonts w:eastAsia="Times New Roman"/>
          <w:lang w:val="vi"/>
        </w:rPr>
        <w:t xml:space="preserve"> </w:t>
      </w:r>
      <w:r w:rsidR="2813F8CA" w:rsidRPr="66ABE3AB">
        <w:rPr>
          <w:rFonts w:eastAsia="Times New Roman"/>
          <w:b/>
          <w:bCs/>
          <w:lang w:val="vi"/>
        </w:rPr>
        <w:t>SEC-7</w:t>
      </w:r>
      <w:r w:rsidR="2813F8CA" w:rsidRPr="66ABE3AB">
        <w:rPr>
          <w:rFonts w:eastAsia="Times New Roman"/>
          <w:lang w:val="vi"/>
        </w:rPr>
        <w:t>: Mọi thao tác chỉnh sửa hoặc xóa nội dung học tập, kết quả đều phải được ghi nhật ký kèm theo thông tin người thực hiện, thời gian, nội dung thay đổi, hỗ trợ kiểm tra lịch sử phiên bản.</w:t>
      </w:r>
      <w:r w:rsidR="37446A99">
        <w:br/>
      </w:r>
      <w:r w:rsidR="2813F8CA" w:rsidRPr="66ABE3AB">
        <w:rPr>
          <w:rFonts w:eastAsia="Times New Roman"/>
          <w:b/>
          <w:bCs/>
          <w:lang w:val="vi"/>
        </w:rPr>
        <w:t xml:space="preserve"> SEC-8</w:t>
      </w:r>
      <w:r w:rsidR="2813F8CA" w:rsidRPr="66ABE3AB">
        <w:rPr>
          <w:rFonts w:eastAsia="Times New Roman"/>
          <w:lang w:val="vi"/>
        </w:rPr>
        <w:t>: Các nhật ký bảo mật phải được lưu trữ tối thiểu 6 tháng và chỉ quản trị viên mới có quyền truy xuất, với tùy chọn xuất báo cáo tuân thủ GDPR hoặc quy định địa phương.</w:t>
      </w:r>
    </w:p>
    <w:p w14:paraId="7DE2AB30" w14:textId="4D2278FE" w:rsidR="37446A99" w:rsidRPr="00B8618F" w:rsidRDefault="37446A99" w:rsidP="00D01B3C">
      <w:pPr>
        <w:spacing w:after="0" w:line="360" w:lineRule="auto"/>
        <w:rPr>
          <w:rFonts w:eastAsia="Times New Roman"/>
          <w:lang w:val="vi"/>
        </w:rPr>
      </w:pPr>
    </w:p>
    <w:p w14:paraId="12FB4DC1" w14:textId="77FF038E" w:rsidR="37446A99" w:rsidRPr="00B8618F" w:rsidRDefault="37446A99" w:rsidP="00D01B3C">
      <w:pPr>
        <w:spacing w:after="0" w:line="360" w:lineRule="auto"/>
        <w:rPr>
          <w:rFonts w:eastAsia="Times New Roman"/>
          <w:lang w:val="vi"/>
        </w:rPr>
      </w:pPr>
    </w:p>
    <w:p w14:paraId="0DBF3943" w14:textId="023824D8" w:rsidR="37446A99" w:rsidRPr="00B8618F" w:rsidRDefault="08F137BB" w:rsidP="00D01B3C">
      <w:pPr>
        <w:pStyle w:val="Heading3"/>
      </w:pPr>
      <w:bookmarkStart w:id="115" w:name="_Toc204776794"/>
      <w:r w:rsidRPr="66ABE3AB">
        <w:rPr>
          <w:rFonts w:eastAsia="Times New Roman"/>
          <w:sz w:val="28"/>
          <w:szCs w:val="28"/>
          <w:lang w:val="vi"/>
        </w:rPr>
        <w:t>7.4. Yêu cầu về tính dễ sử dụng (Usability Requirements)</w:t>
      </w:r>
      <w:bookmarkEnd w:id="115"/>
    </w:p>
    <w:p w14:paraId="62D8838E" w14:textId="19004EE8" w:rsidR="37446A99" w:rsidRPr="00B8618F" w:rsidRDefault="08F137BB" w:rsidP="00D01B3C">
      <w:pPr>
        <w:spacing w:after="0" w:line="360" w:lineRule="auto"/>
      </w:pPr>
      <w:r w:rsidRPr="66ABE3AB">
        <w:rPr>
          <w:rFonts w:eastAsia="Times New Roman"/>
          <w:lang w:val="vi"/>
        </w:rPr>
        <w:t>Yêu cầu này đảm bảo hệ thống trực quan, thân thiện với người dùng, dễ thao tác, giảm lỗi và hỗ trợ người dùng hiệu quả.</w:t>
      </w:r>
    </w:p>
    <w:p w14:paraId="5D1B0181" w14:textId="729E1777" w:rsidR="37446A99" w:rsidRPr="00B8618F" w:rsidRDefault="08F137BB" w:rsidP="00D01B3C">
      <w:pPr>
        <w:spacing w:after="0" w:line="360" w:lineRule="auto"/>
      </w:pPr>
      <w:r w:rsidRPr="66ABE3AB">
        <w:rPr>
          <w:rFonts w:eastAsia="Times New Roman"/>
          <w:b/>
          <w:bCs/>
          <w:lang w:val="vi"/>
        </w:rPr>
        <w:t>USE-1:</w:t>
      </w:r>
      <w:r w:rsidRPr="66ABE3AB">
        <w:rPr>
          <w:rFonts w:eastAsia="Times New Roman"/>
          <w:lang w:val="vi"/>
        </w:rPr>
        <w:t xml:space="preserve"> Hệ thống phải cho phép giáo viên tạo một khóa học mới với đầy đủ nội dung (tên, mô tả, tài liệu học, video bài giảng) chỉ với </w:t>
      </w:r>
      <w:r w:rsidRPr="66ABE3AB">
        <w:rPr>
          <w:rFonts w:eastAsia="Times New Roman"/>
          <w:b/>
          <w:bCs/>
          <w:lang w:val="vi"/>
        </w:rPr>
        <w:t>tối đa 5 thao tác</w:t>
      </w:r>
      <w:r w:rsidRPr="66ABE3AB">
        <w:rPr>
          <w:rFonts w:eastAsia="Times New Roman"/>
          <w:lang w:val="vi"/>
        </w:rPr>
        <w:t>.</w:t>
      </w:r>
    </w:p>
    <w:p w14:paraId="74BB7256" w14:textId="0E053C11" w:rsidR="37446A99" w:rsidRPr="00B8618F" w:rsidRDefault="08F137BB" w:rsidP="00D01B3C">
      <w:pPr>
        <w:spacing w:after="0" w:line="360" w:lineRule="auto"/>
      </w:pPr>
      <w:r w:rsidRPr="66ABE3AB">
        <w:rPr>
          <w:rFonts w:eastAsia="Times New Roman"/>
          <w:b/>
          <w:bCs/>
          <w:lang w:val="vi"/>
        </w:rPr>
        <w:t>USE-2:</w:t>
      </w:r>
      <w:r w:rsidRPr="66ABE3AB">
        <w:rPr>
          <w:rFonts w:eastAsia="Times New Roman"/>
          <w:lang w:val="vi"/>
        </w:rPr>
        <w:t xml:space="preserve"> </w:t>
      </w:r>
      <w:r w:rsidRPr="66ABE3AB">
        <w:rPr>
          <w:rFonts w:eastAsia="Times New Roman"/>
          <w:b/>
          <w:bCs/>
          <w:lang w:val="vi"/>
        </w:rPr>
        <w:t>90% học viên lần đầu sử dụng hệ thống</w:t>
      </w:r>
      <w:r w:rsidRPr="66ABE3AB">
        <w:rPr>
          <w:rFonts w:eastAsia="Times New Roman"/>
          <w:lang w:val="vi"/>
        </w:rPr>
        <w:t xml:space="preserve"> có thể truy cập và bắt đầu học một bài học mà </w:t>
      </w:r>
      <w:r w:rsidRPr="66ABE3AB">
        <w:rPr>
          <w:rFonts w:eastAsia="Times New Roman"/>
          <w:b/>
          <w:bCs/>
          <w:lang w:val="vi"/>
        </w:rPr>
        <w:t>không gặp lỗi hoặc cần hỗ trợ kỹ thuật</w:t>
      </w:r>
      <w:r w:rsidRPr="66ABE3AB">
        <w:rPr>
          <w:rFonts w:eastAsia="Times New Roman"/>
          <w:lang w:val="vi"/>
        </w:rPr>
        <w:t>.</w:t>
      </w:r>
    </w:p>
    <w:p w14:paraId="58F1EC20" w14:textId="071EA713" w:rsidR="37446A99" w:rsidRPr="00B8618F" w:rsidRDefault="08F137BB" w:rsidP="00D01B3C">
      <w:pPr>
        <w:spacing w:after="0" w:line="360" w:lineRule="auto"/>
      </w:pPr>
      <w:r w:rsidRPr="66ABE3AB">
        <w:rPr>
          <w:rFonts w:eastAsia="Times New Roman"/>
          <w:b/>
          <w:bCs/>
          <w:lang w:val="vi"/>
        </w:rPr>
        <w:t>USE-3:</w:t>
      </w:r>
      <w:r w:rsidRPr="66ABE3AB">
        <w:rPr>
          <w:rFonts w:eastAsia="Times New Roman"/>
          <w:lang w:val="vi"/>
        </w:rPr>
        <w:t xml:space="preserve"> Giao diện hiển thị danh sách khóa học phải cho phép </w:t>
      </w:r>
      <w:r w:rsidRPr="66ABE3AB">
        <w:rPr>
          <w:rFonts w:eastAsia="Times New Roman"/>
          <w:b/>
          <w:bCs/>
          <w:lang w:val="vi"/>
        </w:rPr>
        <w:t>tìm kiếm theo tên môn học, giảng viên hoặc ngày tạo</w:t>
      </w:r>
      <w:r w:rsidRPr="66ABE3AB">
        <w:rPr>
          <w:rFonts w:eastAsia="Times New Roman"/>
          <w:lang w:val="vi"/>
        </w:rPr>
        <w:t xml:space="preserve"> với thời gian phản hồi </w:t>
      </w:r>
      <w:r w:rsidRPr="66ABE3AB">
        <w:rPr>
          <w:rFonts w:eastAsia="Times New Roman"/>
          <w:b/>
          <w:bCs/>
          <w:lang w:val="vi"/>
        </w:rPr>
        <w:t>dưới 2 giây</w:t>
      </w:r>
      <w:r w:rsidRPr="66ABE3AB">
        <w:rPr>
          <w:rFonts w:eastAsia="Times New Roman"/>
          <w:lang w:val="vi"/>
        </w:rPr>
        <w:t>.</w:t>
      </w:r>
    </w:p>
    <w:p w14:paraId="31220D6F" w14:textId="382FCC59" w:rsidR="37446A99" w:rsidRPr="00B8618F" w:rsidRDefault="08F137BB" w:rsidP="00D01B3C">
      <w:pPr>
        <w:spacing w:after="0" w:line="360" w:lineRule="auto"/>
      </w:pPr>
      <w:r w:rsidRPr="66ABE3AB">
        <w:rPr>
          <w:rFonts w:eastAsia="Times New Roman"/>
          <w:b/>
          <w:bCs/>
          <w:lang w:val="vi"/>
        </w:rPr>
        <w:t>USE-4:</w:t>
      </w:r>
      <w:r w:rsidRPr="66ABE3AB">
        <w:rPr>
          <w:rFonts w:eastAsia="Times New Roman"/>
          <w:lang w:val="vi"/>
        </w:rPr>
        <w:t xml:space="preserve"> Hệ thống phải cung cấp </w:t>
      </w:r>
      <w:r w:rsidRPr="66ABE3AB">
        <w:rPr>
          <w:rFonts w:eastAsia="Times New Roman"/>
          <w:b/>
          <w:bCs/>
          <w:lang w:val="vi"/>
        </w:rPr>
        <w:t>hướng dẫn rõ ràng</w:t>
      </w:r>
      <w:r w:rsidRPr="66ABE3AB">
        <w:rPr>
          <w:rFonts w:eastAsia="Times New Roman"/>
          <w:lang w:val="vi"/>
        </w:rPr>
        <w:t xml:space="preserve"> cho học viên về cách tham gia khóa học, bao gồm cách xem video, tải tài liệu, và gửi bài tập.</w:t>
      </w:r>
    </w:p>
    <w:p w14:paraId="470D4A19" w14:textId="30EDE815" w:rsidR="37446A99" w:rsidRPr="00B8618F" w:rsidRDefault="08F137BB" w:rsidP="00D01B3C">
      <w:pPr>
        <w:spacing w:after="0" w:line="360" w:lineRule="auto"/>
      </w:pPr>
      <w:r w:rsidRPr="66ABE3AB">
        <w:rPr>
          <w:rFonts w:eastAsia="Times New Roman"/>
          <w:lang w:val="vi"/>
        </w:rPr>
        <w:t xml:space="preserve"> </w:t>
      </w:r>
    </w:p>
    <w:p w14:paraId="6C369E50" w14:textId="484BFCE1" w:rsidR="37446A99" w:rsidRPr="00B8618F" w:rsidRDefault="08F137BB" w:rsidP="00D01B3C">
      <w:pPr>
        <w:pStyle w:val="Heading3"/>
      </w:pPr>
      <w:bookmarkStart w:id="116" w:name="_Toc204776795"/>
      <w:r w:rsidRPr="66ABE3AB">
        <w:rPr>
          <w:rFonts w:eastAsia="Times New Roman"/>
          <w:sz w:val="28"/>
          <w:szCs w:val="28"/>
          <w:lang w:val="vi"/>
        </w:rPr>
        <w:lastRenderedPageBreak/>
        <w:t>7.5. Yêu cầu về khả năng sẵn sàng (Availability Requirements)</w:t>
      </w:r>
      <w:bookmarkEnd w:id="116"/>
    </w:p>
    <w:p w14:paraId="6F2CD599" w14:textId="7454F7D5" w:rsidR="37446A99" w:rsidRPr="00B8618F" w:rsidRDefault="08F137BB" w:rsidP="00D01B3C">
      <w:pPr>
        <w:spacing w:after="0" w:line="360" w:lineRule="auto"/>
      </w:pPr>
      <w:r w:rsidRPr="66ABE3AB">
        <w:rPr>
          <w:rFonts w:eastAsia="Times New Roman"/>
          <w:lang w:val="vi"/>
        </w:rPr>
        <w:t>Đảm bảo hệ thống luôn sẵn sàng phục vụ người dùng trong thời gian học chính và không bị gián đoạn.</w:t>
      </w:r>
    </w:p>
    <w:p w14:paraId="775E643E" w14:textId="020BBB40" w:rsidR="37446A99" w:rsidRPr="00B8618F" w:rsidRDefault="08F137BB" w:rsidP="00D01B3C">
      <w:pPr>
        <w:spacing w:after="0" w:line="360" w:lineRule="auto"/>
      </w:pPr>
      <w:r w:rsidRPr="66ABE3AB">
        <w:rPr>
          <w:rFonts w:eastAsia="Times New Roman"/>
          <w:b/>
          <w:bCs/>
          <w:lang w:val="vi"/>
        </w:rPr>
        <w:t>AVL-1:</w:t>
      </w:r>
      <w:r w:rsidRPr="66ABE3AB">
        <w:rPr>
          <w:rFonts w:eastAsia="Times New Roman"/>
          <w:lang w:val="vi"/>
        </w:rPr>
        <w:t xml:space="preserve"> Hệ thống phải hoạt động </w:t>
      </w:r>
      <w:r w:rsidRPr="66ABE3AB">
        <w:rPr>
          <w:rFonts w:eastAsia="Times New Roman"/>
          <w:b/>
          <w:bCs/>
          <w:lang w:val="vi"/>
        </w:rPr>
        <w:t>ít nhất 95% thời gian</w:t>
      </w:r>
      <w:r w:rsidRPr="66ABE3AB">
        <w:rPr>
          <w:rFonts w:eastAsia="Times New Roman"/>
          <w:lang w:val="vi"/>
        </w:rPr>
        <w:t xml:space="preserve"> trong khoảng </w:t>
      </w:r>
      <w:r w:rsidRPr="66ABE3AB">
        <w:rPr>
          <w:rFonts w:eastAsia="Times New Roman"/>
          <w:b/>
          <w:bCs/>
          <w:lang w:val="vi"/>
        </w:rPr>
        <w:t>6:00 AM đến 11:00 PM mỗi ngày</w:t>
      </w:r>
      <w:r w:rsidRPr="66ABE3AB">
        <w:rPr>
          <w:rFonts w:eastAsia="Times New Roman"/>
          <w:lang w:val="vi"/>
        </w:rPr>
        <w:t>, trừ thời gian bảo trì định kỳ.</w:t>
      </w:r>
    </w:p>
    <w:p w14:paraId="59678156" w14:textId="6A99FBAB" w:rsidR="37446A99" w:rsidRPr="00B8618F" w:rsidRDefault="08F137BB" w:rsidP="00D01B3C">
      <w:pPr>
        <w:spacing w:after="0" w:line="360" w:lineRule="auto"/>
      </w:pPr>
      <w:r w:rsidRPr="66ABE3AB">
        <w:rPr>
          <w:rFonts w:eastAsia="Times New Roman"/>
          <w:b/>
          <w:bCs/>
          <w:lang w:val="vi"/>
        </w:rPr>
        <w:t>AVL-2:</w:t>
      </w:r>
      <w:r w:rsidRPr="66ABE3AB">
        <w:rPr>
          <w:rFonts w:eastAsia="Times New Roman"/>
          <w:lang w:val="vi"/>
        </w:rPr>
        <w:t xml:space="preserve"> Trong </w:t>
      </w:r>
      <w:r w:rsidRPr="66ABE3AB">
        <w:rPr>
          <w:rFonts w:eastAsia="Times New Roman"/>
          <w:b/>
          <w:bCs/>
          <w:lang w:val="vi"/>
        </w:rPr>
        <w:t>giai đoạn mở đăng ký hoặc thi cuối kỳ</w:t>
      </w:r>
      <w:r w:rsidRPr="66ABE3AB">
        <w:rPr>
          <w:rFonts w:eastAsia="Times New Roman"/>
          <w:lang w:val="vi"/>
        </w:rPr>
        <w:t xml:space="preserve">, hệ thống phải đảm bảo sẵn sàng </w:t>
      </w:r>
      <w:r w:rsidRPr="66ABE3AB">
        <w:rPr>
          <w:rFonts w:eastAsia="Times New Roman"/>
          <w:b/>
          <w:bCs/>
          <w:lang w:val="vi"/>
        </w:rPr>
        <w:t>với tổng thời gian gián đoạn không vượt quá 5 phút mỗi tháng</w:t>
      </w:r>
      <w:r w:rsidRPr="66ABE3AB">
        <w:rPr>
          <w:rFonts w:eastAsia="Times New Roman"/>
          <w:lang w:val="vi"/>
        </w:rPr>
        <w:t>.</w:t>
      </w:r>
    </w:p>
    <w:p w14:paraId="54743ADF" w14:textId="2EFC5A8E" w:rsidR="37446A99" w:rsidRPr="00B8618F" w:rsidRDefault="08F137BB" w:rsidP="00D01B3C">
      <w:pPr>
        <w:spacing w:after="0" w:line="360" w:lineRule="auto"/>
      </w:pPr>
      <w:r w:rsidRPr="66ABE3AB">
        <w:rPr>
          <w:rFonts w:eastAsia="Times New Roman"/>
          <w:lang w:val="vi"/>
        </w:rPr>
        <w:t xml:space="preserve"> </w:t>
      </w:r>
    </w:p>
    <w:p w14:paraId="0ED5E8EF" w14:textId="38FCE83D" w:rsidR="37446A99" w:rsidRPr="00B8618F" w:rsidRDefault="08F137BB" w:rsidP="00D01B3C">
      <w:pPr>
        <w:pStyle w:val="Heading3"/>
      </w:pPr>
      <w:bookmarkStart w:id="117" w:name="_Toc204776796"/>
      <w:r w:rsidRPr="66ABE3AB">
        <w:rPr>
          <w:rFonts w:eastAsia="Times New Roman"/>
          <w:sz w:val="28"/>
          <w:szCs w:val="28"/>
          <w:lang w:val="vi"/>
        </w:rPr>
        <w:t>7.6. Yêu cầu về độ bền (Robustness Requirements)</w:t>
      </w:r>
      <w:bookmarkEnd w:id="117"/>
    </w:p>
    <w:p w14:paraId="3B0B9750" w14:textId="572C67AA" w:rsidR="37446A99" w:rsidRPr="00B8618F" w:rsidRDefault="08F137BB" w:rsidP="00D01B3C">
      <w:pPr>
        <w:spacing w:after="0" w:line="360" w:lineRule="auto"/>
      </w:pPr>
      <w:r w:rsidRPr="66ABE3AB">
        <w:rPr>
          <w:rFonts w:eastAsia="Times New Roman"/>
          <w:lang w:val="vi"/>
        </w:rPr>
        <w:t>Đảm bảo hệ thống có khả năng khôi phục và duy trì ổn định trong trường hợp lỗi, kết nối kém hoặc sự cố hệ thống.</w:t>
      </w:r>
    </w:p>
    <w:p w14:paraId="184B5751" w14:textId="46340CF9" w:rsidR="37446A99" w:rsidRPr="00B8618F" w:rsidRDefault="08F137BB" w:rsidP="00D01B3C">
      <w:pPr>
        <w:spacing w:after="0" w:line="360" w:lineRule="auto"/>
      </w:pPr>
      <w:r w:rsidRPr="66ABE3AB">
        <w:rPr>
          <w:rFonts w:eastAsia="Times New Roman"/>
          <w:b/>
          <w:bCs/>
          <w:lang w:val="vi"/>
        </w:rPr>
        <w:t>ROB-1:</w:t>
      </w:r>
      <w:r w:rsidRPr="66ABE3AB">
        <w:rPr>
          <w:rFonts w:eastAsia="Times New Roman"/>
          <w:lang w:val="vi"/>
        </w:rPr>
        <w:t xml:space="preserve"> Nếu kết nối bị gián đoạn trong khi học viên đang xem video hoặc làm bài tập, hệ thống phải </w:t>
      </w:r>
      <w:r w:rsidRPr="66ABE3AB">
        <w:rPr>
          <w:rFonts w:eastAsia="Times New Roman"/>
          <w:b/>
          <w:bCs/>
          <w:lang w:val="vi"/>
        </w:rPr>
        <w:t>tự động khôi phục trạng thái học tập</w:t>
      </w:r>
      <w:r w:rsidRPr="66ABE3AB">
        <w:rPr>
          <w:rFonts w:eastAsia="Times New Roman"/>
          <w:lang w:val="vi"/>
        </w:rPr>
        <w:t xml:space="preserve"> trong vòng </w:t>
      </w:r>
      <w:r w:rsidRPr="66ABE3AB">
        <w:rPr>
          <w:rFonts w:eastAsia="Times New Roman"/>
          <w:b/>
          <w:bCs/>
          <w:lang w:val="vi"/>
        </w:rPr>
        <w:t>30 giây</w:t>
      </w:r>
      <w:r w:rsidRPr="66ABE3AB">
        <w:rPr>
          <w:rFonts w:eastAsia="Times New Roman"/>
          <w:lang w:val="vi"/>
        </w:rPr>
        <w:t xml:space="preserve"> sau khi kết nối trở lại.</w:t>
      </w:r>
    </w:p>
    <w:p w14:paraId="626C363C" w14:textId="5EB644FE" w:rsidR="37446A99" w:rsidRPr="00B8618F" w:rsidRDefault="08F137BB" w:rsidP="00D01B3C">
      <w:pPr>
        <w:spacing w:after="0" w:line="360" w:lineRule="auto"/>
      </w:pPr>
      <w:r w:rsidRPr="66ABE3AB">
        <w:rPr>
          <w:rFonts w:eastAsia="Times New Roman"/>
          <w:b/>
          <w:bCs/>
          <w:lang w:val="vi"/>
        </w:rPr>
        <w:t>ROB-2:</w:t>
      </w:r>
      <w:r w:rsidRPr="66ABE3AB">
        <w:rPr>
          <w:rFonts w:eastAsia="Times New Roman"/>
          <w:lang w:val="vi"/>
        </w:rPr>
        <w:t xml:space="preserve"> Hệ thống phải có </w:t>
      </w:r>
      <w:r w:rsidRPr="66ABE3AB">
        <w:rPr>
          <w:rFonts w:eastAsia="Times New Roman"/>
          <w:b/>
          <w:bCs/>
          <w:lang w:val="vi"/>
        </w:rPr>
        <w:t>cơ chế chuyển đổi tự động</w:t>
      </w:r>
      <w:r w:rsidRPr="66ABE3AB">
        <w:rPr>
          <w:rFonts w:eastAsia="Times New Roman"/>
          <w:lang w:val="vi"/>
        </w:rPr>
        <w:t xml:space="preserve"> sang </w:t>
      </w:r>
      <w:r w:rsidRPr="66ABE3AB">
        <w:rPr>
          <w:rFonts w:eastAsia="Times New Roman"/>
          <w:b/>
          <w:bCs/>
          <w:lang w:val="vi"/>
        </w:rPr>
        <w:t>máy chủ dự phòng</w:t>
      </w:r>
      <w:r w:rsidRPr="66ABE3AB">
        <w:rPr>
          <w:rFonts w:eastAsia="Times New Roman"/>
          <w:lang w:val="vi"/>
        </w:rPr>
        <w:t xml:space="preserve"> trong trường hợp máy chủ chính gặp sự cố, đảm bảo gián đoạn </w:t>
      </w:r>
      <w:r w:rsidRPr="66ABE3AB">
        <w:rPr>
          <w:rFonts w:eastAsia="Times New Roman"/>
          <w:b/>
          <w:bCs/>
          <w:lang w:val="vi"/>
        </w:rPr>
        <w:t>không vượt quá 5 phút</w:t>
      </w:r>
      <w:r w:rsidRPr="66ABE3AB">
        <w:rPr>
          <w:rFonts w:eastAsia="Times New Roman"/>
          <w:lang w:val="vi"/>
        </w:rPr>
        <w:t>.</w:t>
      </w:r>
    </w:p>
    <w:p w14:paraId="61A7811D" w14:textId="237FE2B7" w:rsidR="37446A99" w:rsidRPr="00B8618F" w:rsidRDefault="08F137BB" w:rsidP="00D01B3C">
      <w:pPr>
        <w:spacing w:after="0" w:line="360" w:lineRule="auto"/>
      </w:pPr>
      <w:r w:rsidRPr="66ABE3AB">
        <w:rPr>
          <w:rFonts w:eastAsia="Times New Roman"/>
          <w:b/>
          <w:bCs/>
          <w:lang w:val="vi"/>
        </w:rPr>
        <w:t>ROB-3:</w:t>
      </w:r>
      <w:r w:rsidRPr="66ABE3AB">
        <w:rPr>
          <w:rFonts w:eastAsia="Times New Roman"/>
          <w:lang w:val="vi"/>
        </w:rPr>
        <w:t xml:space="preserve"> Hệ thống phải </w:t>
      </w:r>
      <w:r w:rsidRPr="66ABE3AB">
        <w:rPr>
          <w:rFonts w:eastAsia="Times New Roman"/>
          <w:b/>
          <w:bCs/>
          <w:lang w:val="vi"/>
        </w:rPr>
        <w:t>tự động lưu tiến trình học tập</w:t>
      </w:r>
      <w:r w:rsidRPr="66ABE3AB">
        <w:rPr>
          <w:rFonts w:eastAsia="Times New Roman"/>
          <w:lang w:val="vi"/>
        </w:rPr>
        <w:t xml:space="preserve"> (ví dụ: video đã xem, bài tập đã làm) </w:t>
      </w:r>
      <w:r w:rsidRPr="66ABE3AB">
        <w:rPr>
          <w:rFonts w:eastAsia="Times New Roman"/>
          <w:b/>
          <w:bCs/>
          <w:lang w:val="vi"/>
        </w:rPr>
        <w:t>sau mỗi 30 giây</w:t>
      </w:r>
      <w:r w:rsidRPr="66ABE3AB">
        <w:rPr>
          <w:rFonts w:eastAsia="Times New Roman"/>
          <w:lang w:val="vi"/>
        </w:rPr>
        <w:t xml:space="preserve"> hoặc </w:t>
      </w:r>
      <w:r w:rsidRPr="66ABE3AB">
        <w:rPr>
          <w:rFonts w:eastAsia="Times New Roman"/>
          <w:b/>
          <w:bCs/>
          <w:lang w:val="vi"/>
        </w:rPr>
        <w:t>sau mỗi hành động quan trọng của học viên</w:t>
      </w:r>
      <w:r w:rsidRPr="66ABE3AB">
        <w:rPr>
          <w:rFonts w:eastAsia="Times New Roman"/>
          <w:lang w:val="vi"/>
        </w:rPr>
        <w:t>.</w:t>
      </w:r>
    </w:p>
    <w:p w14:paraId="415B5007" w14:textId="382B1C86" w:rsidR="37446A99" w:rsidRPr="00B8618F" w:rsidRDefault="08F137BB" w:rsidP="00D01B3C">
      <w:pPr>
        <w:spacing w:after="0" w:line="360" w:lineRule="auto"/>
      </w:pPr>
      <w:r w:rsidRPr="66ABE3AB">
        <w:rPr>
          <w:rFonts w:eastAsia="Times New Roman"/>
          <w:b/>
          <w:bCs/>
          <w:lang w:val="vi"/>
        </w:rPr>
        <w:t>ROB-4:</w:t>
      </w:r>
      <w:r w:rsidRPr="66ABE3AB">
        <w:rPr>
          <w:rFonts w:eastAsia="Times New Roman"/>
          <w:lang w:val="vi"/>
        </w:rPr>
        <w:t xml:space="preserve"> Khi giáo viên </w:t>
      </w:r>
      <w:r w:rsidRPr="66ABE3AB">
        <w:rPr>
          <w:rFonts w:eastAsia="Times New Roman"/>
          <w:b/>
          <w:bCs/>
          <w:lang w:val="vi"/>
        </w:rPr>
        <w:t>tải lên video bài giảng hoặc tài liệu khóa học</w:t>
      </w:r>
      <w:r w:rsidRPr="66ABE3AB">
        <w:rPr>
          <w:rFonts w:eastAsia="Times New Roman"/>
          <w:lang w:val="vi"/>
        </w:rPr>
        <w:t xml:space="preserve">, nếu xảy ra gián đoạn, hệ thống phải </w:t>
      </w:r>
      <w:r w:rsidRPr="66ABE3AB">
        <w:rPr>
          <w:rFonts w:eastAsia="Times New Roman"/>
          <w:b/>
          <w:bCs/>
          <w:lang w:val="vi"/>
        </w:rPr>
        <w:t>hỗ trợ tiếp tục tải lên từ điểm bị gián đoạn</w:t>
      </w:r>
      <w:r w:rsidRPr="66ABE3AB">
        <w:rPr>
          <w:rFonts w:eastAsia="Times New Roman"/>
          <w:lang w:val="vi"/>
        </w:rPr>
        <w:t xml:space="preserve"> thay vì bắt đầu lại.</w:t>
      </w:r>
    </w:p>
    <w:p w14:paraId="4535FCF2" w14:textId="6CDDCD9A" w:rsidR="37446A99" w:rsidRPr="00B8618F" w:rsidRDefault="37446A99" w:rsidP="00D01B3C">
      <w:pPr>
        <w:spacing w:after="0" w:line="360" w:lineRule="auto"/>
        <w:rPr>
          <w:lang w:val="vi" w:eastAsia="ja-JP"/>
        </w:rPr>
      </w:pPr>
    </w:p>
    <w:sectPr w:rsidR="37446A99" w:rsidRPr="00B8618F" w:rsidSect="00B406D3">
      <w:pgSz w:w="12240" w:h="15840"/>
      <w:pgMar w:top="1134" w:right="1134" w:bottom="1134" w:left="1701" w:header="720" w:footer="720" w:gutter="0"/>
      <w:pgBorders w:display="firstPage">
        <w:top w:val="single" w:sz="24" w:space="1" w:color="auto"/>
        <w:left w:val="single" w:sz="24" w:space="4" w:color="auto"/>
        <w:bottom w:val="single" w:sz="24" w:space="1" w:color="auto"/>
        <w:right w:val="single" w:sz="24" w:space="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Segoe Print"/>
    <w:charset w:val="00"/>
    <w:family w:val="auto"/>
    <w:pitch w:val="default"/>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SimHei">
    <w:altName w:val="黑体"/>
    <w:panose1 w:val="02010600030101010101"/>
    <w:charset w:val="86"/>
    <w:family w:val="modern"/>
    <w:pitch w:val="fixed"/>
    <w:sig w:usb0="800002BF" w:usb1="38CF7CFA"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CACFF1B"/>
    <w:multiLevelType w:val="multilevel"/>
    <w:tmpl w:val="9CACFF1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4D2F5B"/>
    <w:multiLevelType w:val="multilevel"/>
    <w:tmpl w:val="C86A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AF6FCC"/>
    <w:multiLevelType w:val="multilevel"/>
    <w:tmpl w:val="8C8EAC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677709"/>
    <w:multiLevelType w:val="hybridMultilevel"/>
    <w:tmpl w:val="B268B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186FE9"/>
    <w:multiLevelType w:val="multilevel"/>
    <w:tmpl w:val="15186FE9"/>
    <w:lvl w:ilvl="0">
      <w:start w:val="1"/>
      <w:numFmt w:val="bullet"/>
      <w:lvlText w:val=""/>
      <w:lvlJc w:val="left"/>
      <w:pPr>
        <w:ind w:left="757" w:hanging="360"/>
      </w:pPr>
      <w:rPr>
        <w:rFonts w:ascii="Symbol" w:hAnsi="Symbol" w:hint="default"/>
      </w:rPr>
    </w:lvl>
    <w:lvl w:ilvl="1">
      <w:start w:val="1"/>
      <w:numFmt w:val="bullet"/>
      <w:lvlText w:val="o"/>
      <w:lvlJc w:val="left"/>
      <w:pPr>
        <w:ind w:left="1477" w:hanging="360"/>
      </w:pPr>
      <w:rPr>
        <w:rFonts w:ascii="Courier New" w:hAnsi="Courier New" w:cs="Courier New" w:hint="default"/>
      </w:rPr>
    </w:lvl>
    <w:lvl w:ilvl="2">
      <w:start w:val="1"/>
      <w:numFmt w:val="bullet"/>
      <w:lvlText w:val=""/>
      <w:lvlJc w:val="left"/>
      <w:pPr>
        <w:ind w:left="2197" w:hanging="360"/>
      </w:pPr>
      <w:rPr>
        <w:rFonts w:ascii="Wingdings" w:hAnsi="Wingdings" w:hint="default"/>
      </w:rPr>
    </w:lvl>
    <w:lvl w:ilvl="3">
      <w:start w:val="1"/>
      <w:numFmt w:val="bullet"/>
      <w:lvlText w:val=""/>
      <w:lvlJc w:val="left"/>
      <w:pPr>
        <w:ind w:left="2917" w:hanging="360"/>
      </w:pPr>
      <w:rPr>
        <w:rFonts w:ascii="Symbol" w:hAnsi="Symbol" w:hint="default"/>
      </w:rPr>
    </w:lvl>
    <w:lvl w:ilvl="4">
      <w:start w:val="1"/>
      <w:numFmt w:val="bullet"/>
      <w:lvlText w:val="o"/>
      <w:lvlJc w:val="left"/>
      <w:pPr>
        <w:ind w:left="3637" w:hanging="360"/>
      </w:pPr>
      <w:rPr>
        <w:rFonts w:ascii="Courier New" w:hAnsi="Courier New" w:cs="Courier New" w:hint="default"/>
      </w:rPr>
    </w:lvl>
    <w:lvl w:ilvl="5">
      <w:start w:val="1"/>
      <w:numFmt w:val="bullet"/>
      <w:lvlText w:val=""/>
      <w:lvlJc w:val="left"/>
      <w:pPr>
        <w:ind w:left="4357" w:hanging="360"/>
      </w:pPr>
      <w:rPr>
        <w:rFonts w:ascii="Wingdings" w:hAnsi="Wingdings" w:hint="default"/>
      </w:rPr>
    </w:lvl>
    <w:lvl w:ilvl="6">
      <w:start w:val="1"/>
      <w:numFmt w:val="bullet"/>
      <w:lvlText w:val=""/>
      <w:lvlJc w:val="left"/>
      <w:pPr>
        <w:ind w:left="5077" w:hanging="360"/>
      </w:pPr>
      <w:rPr>
        <w:rFonts w:ascii="Symbol" w:hAnsi="Symbol" w:hint="default"/>
      </w:rPr>
    </w:lvl>
    <w:lvl w:ilvl="7">
      <w:start w:val="1"/>
      <w:numFmt w:val="bullet"/>
      <w:lvlText w:val="o"/>
      <w:lvlJc w:val="left"/>
      <w:pPr>
        <w:ind w:left="5797" w:hanging="360"/>
      </w:pPr>
      <w:rPr>
        <w:rFonts w:ascii="Courier New" w:hAnsi="Courier New" w:cs="Courier New" w:hint="default"/>
      </w:rPr>
    </w:lvl>
    <w:lvl w:ilvl="8">
      <w:start w:val="1"/>
      <w:numFmt w:val="bullet"/>
      <w:lvlText w:val=""/>
      <w:lvlJc w:val="left"/>
      <w:pPr>
        <w:ind w:left="6517" w:hanging="360"/>
      </w:pPr>
      <w:rPr>
        <w:rFonts w:ascii="Wingdings" w:hAnsi="Wingdings" w:hint="default"/>
      </w:rPr>
    </w:lvl>
  </w:abstractNum>
  <w:abstractNum w:abstractNumId="5" w15:restartNumberingAfterBreak="0">
    <w:nsid w:val="15D2498F"/>
    <w:multiLevelType w:val="hybridMultilevel"/>
    <w:tmpl w:val="54604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54244C"/>
    <w:multiLevelType w:val="hybridMultilevel"/>
    <w:tmpl w:val="67CED56A"/>
    <w:lvl w:ilvl="0" w:tplc="E7206C08">
      <w:start w:val="1"/>
      <w:numFmt w:val="bullet"/>
      <w:lvlText w:val="·"/>
      <w:lvlJc w:val="left"/>
      <w:pPr>
        <w:ind w:left="720" w:hanging="360"/>
      </w:pPr>
      <w:rPr>
        <w:rFonts w:ascii="Symbol" w:hAnsi="Symbol" w:hint="default"/>
      </w:rPr>
    </w:lvl>
    <w:lvl w:ilvl="1" w:tplc="CB1C76D4">
      <w:start w:val="1"/>
      <w:numFmt w:val="bullet"/>
      <w:lvlText w:val="o"/>
      <w:lvlJc w:val="left"/>
      <w:pPr>
        <w:ind w:left="1440" w:hanging="360"/>
      </w:pPr>
      <w:rPr>
        <w:rFonts w:ascii="Courier New" w:hAnsi="Courier New" w:hint="default"/>
      </w:rPr>
    </w:lvl>
    <w:lvl w:ilvl="2" w:tplc="0A862B64">
      <w:start w:val="1"/>
      <w:numFmt w:val="bullet"/>
      <w:lvlText w:val=""/>
      <w:lvlJc w:val="left"/>
      <w:pPr>
        <w:ind w:left="2160" w:hanging="360"/>
      </w:pPr>
      <w:rPr>
        <w:rFonts w:ascii="Wingdings" w:hAnsi="Wingdings" w:hint="default"/>
      </w:rPr>
    </w:lvl>
    <w:lvl w:ilvl="3" w:tplc="E5600FFE">
      <w:start w:val="1"/>
      <w:numFmt w:val="bullet"/>
      <w:lvlText w:val=""/>
      <w:lvlJc w:val="left"/>
      <w:pPr>
        <w:ind w:left="2880" w:hanging="360"/>
      </w:pPr>
      <w:rPr>
        <w:rFonts w:ascii="Symbol" w:hAnsi="Symbol" w:hint="default"/>
      </w:rPr>
    </w:lvl>
    <w:lvl w:ilvl="4" w:tplc="E53AA88A">
      <w:start w:val="1"/>
      <w:numFmt w:val="bullet"/>
      <w:lvlText w:val="o"/>
      <w:lvlJc w:val="left"/>
      <w:pPr>
        <w:ind w:left="3600" w:hanging="360"/>
      </w:pPr>
      <w:rPr>
        <w:rFonts w:ascii="Courier New" w:hAnsi="Courier New" w:hint="default"/>
      </w:rPr>
    </w:lvl>
    <w:lvl w:ilvl="5" w:tplc="2DB6031A">
      <w:start w:val="1"/>
      <w:numFmt w:val="bullet"/>
      <w:lvlText w:val=""/>
      <w:lvlJc w:val="left"/>
      <w:pPr>
        <w:ind w:left="4320" w:hanging="360"/>
      </w:pPr>
      <w:rPr>
        <w:rFonts w:ascii="Wingdings" w:hAnsi="Wingdings" w:hint="default"/>
      </w:rPr>
    </w:lvl>
    <w:lvl w:ilvl="6" w:tplc="339E8C80">
      <w:start w:val="1"/>
      <w:numFmt w:val="bullet"/>
      <w:lvlText w:val=""/>
      <w:lvlJc w:val="left"/>
      <w:pPr>
        <w:ind w:left="5040" w:hanging="360"/>
      </w:pPr>
      <w:rPr>
        <w:rFonts w:ascii="Symbol" w:hAnsi="Symbol" w:hint="default"/>
      </w:rPr>
    </w:lvl>
    <w:lvl w:ilvl="7" w:tplc="97CACC9A">
      <w:start w:val="1"/>
      <w:numFmt w:val="bullet"/>
      <w:lvlText w:val="o"/>
      <w:lvlJc w:val="left"/>
      <w:pPr>
        <w:ind w:left="5760" w:hanging="360"/>
      </w:pPr>
      <w:rPr>
        <w:rFonts w:ascii="Courier New" w:hAnsi="Courier New" w:hint="default"/>
      </w:rPr>
    </w:lvl>
    <w:lvl w:ilvl="8" w:tplc="E5708040">
      <w:start w:val="1"/>
      <w:numFmt w:val="bullet"/>
      <w:lvlText w:val=""/>
      <w:lvlJc w:val="left"/>
      <w:pPr>
        <w:ind w:left="6480" w:hanging="360"/>
      </w:pPr>
      <w:rPr>
        <w:rFonts w:ascii="Wingdings" w:hAnsi="Wingdings" w:hint="default"/>
      </w:rPr>
    </w:lvl>
  </w:abstractNum>
  <w:abstractNum w:abstractNumId="7" w15:restartNumberingAfterBreak="0">
    <w:nsid w:val="18896DBB"/>
    <w:multiLevelType w:val="multilevel"/>
    <w:tmpl w:val="07CEB2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A421D1B"/>
    <w:multiLevelType w:val="hybridMultilevel"/>
    <w:tmpl w:val="BD90E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7528E2"/>
    <w:multiLevelType w:val="multilevel"/>
    <w:tmpl w:val="61A2E9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40CBF2"/>
    <w:multiLevelType w:val="hybridMultilevel"/>
    <w:tmpl w:val="27622276"/>
    <w:lvl w:ilvl="0" w:tplc="4A202110">
      <w:start w:val="1"/>
      <w:numFmt w:val="bullet"/>
      <w:lvlText w:val=""/>
      <w:lvlJc w:val="left"/>
      <w:pPr>
        <w:ind w:left="720" w:hanging="360"/>
      </w:pPr>
      <w:rPr>
        <w:rFonts w:ascii="Symbol" w:hAnsi="Symbol" w:hint="default"/>
      </w:rPr>
    </w:lvl>
    <w:lvl w:ilvl="1" w:tplc="ACFEFBAC">
      <w:start w:val="1"/>
      <w:numFmt w:val="bullet"/>
      <w:lvlText w:val="o"/>
      <w:lvlJc w:val="left"/>
      <w:pPr>
        <w:ind w:left="1440" w:hanging="360"/>
      </w:pPr>
      <w:rPr>
        <w:rFonts w:ascii="Courier New" w:hAnsi="Courier New" w:hint="default"/>
      </w:rPr>
    </w:lvl>
    <w:lvl w:ilvl="2" w:tplc="798668D2">
      <w:start w:val="1"/>
      <w:numFmt w:val="bullet"/>
      <w:lvlText w:val=""/>
      <w:lvlJc w:val="left"/>
      <w:pPr>
        <w:ind w:left="2160" w:hanging="360"/>
      </w:pPr>
      <w:rPr>
        <w:rFonts w:ascii="Wingdings" w:hAnsi="Wingdings" w:hint="default"/>
      </w:rPr>
    </w:lvl>
    <w:lvl w:ilvl="3" w:tplc="95E4CEB4">
      <w:start w:val="1"/>
      <w:numFmt w:val="bullet"/>
      <w:lvlText w:val=""/>
      <w:lvlJc w:val="left"/>
      <w:pPr>
        <w:ind w:left="2880" w:hanging="360"/>
      </w:pPr>
      <w:rPr>
        <w:rFonts w:ascii="Symbol" w:hAnsi="Symbol" w:hint="default"/>
      </w:rPr>
    </w:lvl>
    <w:lvl w:ilvl="4" w:tplc="55DC57D2">
      <w:start w:val="1"/>
      <w:numFmt w:val="bullet"/>
      <w:lvlText w:val="o"/>
      <w:lvlJc w:val="left"/>
      <w:pPr>
        <w:ind w:left="3600" w:hanging="360"/>
      </w:pPr>
      <w:rPr>
        <w:rFonts w:ascii="Courier New" w:hAnsi="Courier New" w:hint="default"/>
      </w:rPr>
    </w:lvl>
    <w:lvl w:ilvl="5" w:tplc="85B84E36">
      <w:start w:val="1"/>
      <w:numFmt w:val="bullet"/>
      <w:lvlText w:val=""/>
      <w:lvlJc w:val="left"/>
      <w:pPr>
        <w:ind w:left="4320" w:hanging="360"/>
      </w:pPr>
      <w:rPr>
        <w:rFonts w:ascii="Wingdings" w:hAnsi="Wingdings" w:hint="default"/>
      </w:rPr>
    </w:lvl>
    <w:lvl w:ilvl="6" w:tplc="FDF2E376">
      <w:start w:val="1"/>
      <w:numFmt w:val="bullet"/>
      <w:lvlText w:val=""/>
      <w:lvlJc w:val="left"/>
      <w:pPr>
        <w:ind w:left="5040" w:hanging="360"/>
      </w:pPr>
      <w:rPr>
        <w:rFonts w:ascii="Symbol" w:hAnsi="Symbol" w:hint="default"/>
      </w:rPr>
    </w:lvl>
    <w:lvl w:ilvl="7" w:tplc="E83CD1B8">
      <w:start w:val="1"/>
      <w:numFmt w:val="bullet"/>
      <w:lvlText w:val="o"/>
      <w:lvlJc w:val="left"/>
      <w:pPr>
        <w:ind w:left="5760" w:hanging="360"/>
      </w:pPr>
      <w:rPr>
        <w:rFonts w:ascii="Courier New" w:hAnsi="Courier New" w:hint="default"/>
      </w:rPr>
    </w:lvl>
    <w:lvl w:ilvl="8" w:tplc="2250CFA8">
      <w:start w:val="1"/>
      <w:numFmt w:val="bullet"/>
      <w:lvlText w:val=""/>
      <w:lvlJc w:val="left"/>
      <w:pPr>
        <w:ind w:left="6480" w:hanging="360"/>
      </w:pPr>
      <w:rPr>
        <w:rFonts w:ascii="Wingdings" w:hAnsi="Wingdings" w:hint="default"/>
      </w:rPr>
    </w:lvl>
  </w:abstractNum>
  <w:abstractNum w:abstractNumId="11" w15:restartNumberingAfterBreak="0">
    <w:nsid w:val="1DAD380D"/>
    <w:multiLevelType w:val="hybridMultilevel"/>
    <w:tmpl w:val="21FC44B0"/>
    <w:lvl w:ilvl="0" w:tplc="A1CED9EE">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03E312E"/>
    <w:multiLevelType w:val="multilevel"/>
    <w:tmpl w:val="203E312E"/>
    <w:lvl w:ilvl="0">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hint="default"/>
      </w:rPr>
    </w:lvl>
    <w:lvl w:ilvl="3">
      <w:start w:val="1"/>
      <w:numFmt w:val="bullet"/>
      <w:lvlText w:val="●"/>
      <w:lvlJc w:val="left"/>
      <w:pPr>
        <w:ind w:left="2880" w:hanging="360"/>
      </w:pPr>
      <w:rPr>
        <w:rFonts w:ascii="Noto Sans Symbols" w:hAnsi="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hint="default"/>
      </w:rPr>
    </w:lvl>
    <w:lvl w:ilvl="6">
      <w:start w:val="1"/>
      <w:numFmt w:val="bullet"/>
      <w:lvlText w:val="●"/>
      <w:lvlJc w:val="left"/>
      <w:pPr>
        <w:ind w:left="5040" w:hanging="360"/>
      </w:pPr>
      <w:rPr>
        <w:rFonts w:ascii="Noto Sans Symbols" w:hAnsi="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hint="default"/>
      </w:rPr>
    </w:lvl>
  </w:abstractNum>
  <w:abstractNum w:abstractNumId="13" w15:restartNumberingAfterBreak="0">
    <w:nsid w:val="2345C261"/>
    <w:multiLevelType w:val="hybridMultilevel"/>
    <w:tmpl w:val="B85AC2DA"/>
    <w:lvl w:ilvl="0" w:tplc="CC684BC2">
      <w:start w:val="1"/>
      <w:numFmt w:val="bullet"/>
      <w:lvlText w:val=""/>
      <w:lvlJc w:val="left"/>
      <w:pPr>
        <w:ind w:left="720" w:hanging="360"/>
      </w:pPr>
      <w:rPr>
        <w:rFonts w:ascii="Symbol" w:hAnsi="Symbol" w:hint="default"/>
      </w:rPr>
    </w:lvl>
    <w:lvl w:ilvl="1" w:tplc="E9D64EE8">
      <w:start w:val="1"/>
      <w:numFmt w:val="bullet"/>
      <w:lvlText w:val="o"/>
      <w:lvlJc w:val="left"/>
      <w:pPr>
        <w:ind w:left="1440" w:hanging="360"/>
      </w:pPr>
      <w:rPr>
        <w:rFonts w:ascii="Courier New" w:hAnsi="Courier New" w:hint="default"/>
      </w:rPr>
    </w:lvl>
    <w:lvl w:ilvl="2" w:tplc="AB92B24E">
      <w:start w:val="1"/>
      <w:numFmt w:val="bullet"/>
      <w:lvlText w:val=""/>
      <w:lvlJc w:val="left"/>
      <w:pPr>
        <w:ind w:left="2160" w:hanging="360"/>
      </w:pPr>
      <w:rPr>
        <w:rFonts w:ascii="Wingdings" w:hAnsi="Wingdings" w:hint="default"/>
      </w:rPr>
    </w:lvl>
    <w:lvl w:ilvl="3" w:tplc="F082346A">
      <w:start w:val="1"/>
      <w:numFmt w:val="bullet"/>
      <w:lvlText w:val=""/>
      <w:lvlJc w:val="left"/>
      <w:pPr>
        <w:ind w:left="2880" w:hanging="360"/>
      </w:pPr>
      <w:rPr>
        <w:rFonts w:ascii="Symbol" w:hAnsi="Symbol" w:hint="default"/>
      </w:rPr>
    </w:lvl>
    <w:lvl w:ilvl="4" w:tplc="57142FBA">
      <w:start w:val="1"/>
      <w:numFmt w:val="bullet"/>
      <w:lvlText w:val="o"/>
      <w:lvlJc w:val="left"/>
      <w:pPr>
        <w:ind w:left="3600" w:hanging="360"/>
      </w:pPr>
      <w:rPr>
        <w:rFonts w:ascii="Courier New" w:hAnsi="Courier New" w:hint="default"/>
      </w:rPr>
    </w:lvl>
    <w:lvl w:ilvl="5" w:tplc="70EEBFA0">
      <w:start w:val="1"/>
      <w:numFmt w:val="bullet"/>
      <w:lvlText w:val=""/>
      <w:lvlJc w:val="left"/>
      <w:pPr>
        <w:ind w:left="4320" w:hanging="360"/>
      </w:pPr>
      <w:rPr>
        <w:rFonts w:ascii="Wingdings" w:hAnsi="Wingdings" w:hint="default"/>
      </w:rPr>
    </w:lvl>
    <w:lvl w:ilvl="6" w:tplc="E592A73C">
      <w:start w:val="1"/>
      <w:numFmt w:val="bullet"/>
      <w:lvlText w:val=""/>
      <w:lvlJc w:val="left"/>
      <w:pPr>
        <w:ind w:left="5040" w:hanging="360"/>
      </w:pPr>
      <w:rPr>
        <w:rFonts w:ascii="Symbol" w:hAnsi="Symbol" w:hint="default"/>
      </w:rPr>
    </w:lvl>
    <w:lvl w:ilvl="7" w:tplc="50AA0228">
      <w:start w:val="1"/>
      <w:numFmt w:val="bullet"/>
      <w:lvlText w:val="o"/>
      <w:lvlJc w:val="left"/>
      <w:pPr>
        <w:ind w:left="5760" w:hanging="360"/>
      </w:pPr>
      <w:rPr>
        <w:rFonts w:ascii="Courier New" w:hAnsi="Courier New" w:hint="default"/>
      </w:rPr>
    </w:lvl>
    <w:lvl w:ilvl="8" w:tplc="229E78BC">
      <w:start w:val="1"/>
      <w:numFmt w:val="bullet"/>
      <w:lvlText w:val=""/>
      <w:lvlJc w:val="left"/>
      <w:pPr>
        <w:ind w:left="6480" w:hanging="360"/>
      </w:pPr>
      <w:rPr>
        <w:rFonts w:ascii="Wingdings" w:hAnsi="Wingdings" w:hint="default"/>
      </w:rPr>
    </w:lvl>
  </w:abstractNum>
  <w:abstractNum w:abstractNumId="14" w15:restartNumberingAfterBreak="0">
    <w:nsid w:val="24806DBE"/>
    <w:multiLevelType w:val="hybridMultilevel"/>
    <w:tmpl w:val="C88050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18584C2"/>
    <w:multiLevelType w:val="hybridMultilevel"/>
    <w:tmpl w:val="13ACF7C4"/>
    <w:lvl w:ilvl="0" w:tplc="D5CCAE9C">
      <w:start w:val="1"/>
      <w:numFmt w:val="bullet"/>
      <w:lvlText w:val=""/>
      <w:lvlJc w:val="left"/>
      <w:pPr>
        <w:ind w:left="720" w:hanging="360"/>
      </w:pPr>
      <w:rPr>
        <w:rFonts w:ascii="Symbol" w:hAnsi="Symbol" w:hint="default"/>
      </w:rPr>
    </w:lvl>
    <w:lvl w:ilvl="1" w:tplc="1BD05458">
      <w:start w:val="1"/>
      <w:numFmt w:val="bullet"/>
      <w:lvlText w:val="o"/>
      <w:lvlJc w:val="left"/>
      <w:pPr>
        <w:ind w:left="1440" w:hanging="360"/>
      </w:pPr>
      <w:rPr>
        <w:rFonts w:ascii="Courier New" w:hAnsi="Courier New" w:hint="default"/>
      </w:rPr>
    </w:lvl>
    <w:lvl w:ilvl="2" w:tplc="09F42A6E">
      <w:start w:val="1"/>
      <w:numFmt w:val="bullet"/>
      <w:lvlText w:val=""/>
      <w:lvlJc w:val="left"/>
      <w:pPr>
        <w:ind w:left="2160" w:hanging="360"/>
      </w:pPr>
      <w:rPr>
        <w:rFonts w:ascii="Wingdings" w:hAnsi="Wingdings" w:hint="default"/>
      </w:rPr>
    </w:lvl>
    <w:lvl w:ilvl="3" w:tplc="11A64C0C">
      <w:start w:val="1"/>
      <w:numFmt w:val="bullet"/>
      <w:lvlText w:val=""/>
      <w:lvlJc w:val="left"/>
      <w:pPr>
        <w:ind w:left="2880" w:hanging="360"/>
      </w:pPr>
      <w:rPr>
        <w:rFonts w:ascii="Symbol" w:hAnsi="Symbol" w:hint="default"/>
      </w:rPr>
    </w:lvl>
    <w:lvl w:ilvl="4" w:tplc="F0DCCBFC">
      <w:start w:val="1"/>
      <w:numFmt w:val="bullet"/>
      <w:lvlText w:val="o"/>
      <w:lvlJc w:val="left"/>
      <w:pPr>
        <w:ind w:left="3600" w:hanging="360"/>
      </w:pPr>
      <w:rPr>
        <w:rFonts w:ascii="Courier New" w:hAnsi="Courier New" w:hint="default"/>
      </w:rPr>
    </w:lvl>
    <w:lvl w:ilvl="5" w:tplc="F74A63A0">
      <w:start w:val="1"/>
      <w:numFmt w:val="bullet"/>
      <w:lvlText w:val=""/>
      <w:lvlJc w:val="left"/>
      <w:pPr>
        <w:ind w:left="4320" w:hanging="360"/>
      </w:pPr>
      <w:rPr>
        <w:rFonts w:ascii="Wingdings" w:hAnsi="Wingdings" w:hint="default"/>
      </w:rPr>
    </w:lvl>
    <w:lvl w:ilvl="6" w:tplc="758AB5E8">
      <w:start w:val="1"/>
      <w:numFmt w:val="bullet"/>
      <w:lvlText w:val=""/>
      <w:lvlJc w:val="left"/>
      <w:pPr>
        <w:ind w:left="5040" w:hanging="360"/>
      </w:pPr>
      <w:rPr>
        <w:rFonts w:ascii="Symbol" w:hAnsi="Symbol" w:hint="default"/>
      </w:rPr>
    </w:lvl>
    <w:lvl w:ilvl="7" w:tplc="28661344">
      <w:start w:val="1"/>
      <w:numFmt w:val="bullet"/>
      <w:lvlText w:val="o"/>
      <w:lvlJc w:val="left"/>
      <w:pPr>
        <w:ind w:left="5760" w:hanging="360"/>
      </w:pPr>
      <w:rPr>
        <w:rFonts w:ascii="Courier New" w:hAnsi="Courier New" w:hint="default"/>
      </w:rPr>
    </w:lvl>
    <w:lvl w:ilvl="8" w:tplc="78221F72">
      <w:start w:val="1"/>
      <w:numFmt w:val="bullet"/>
      <w:lvlText w:val=""/>
      <w:lvlJc w:val="left"/>
      <w:pPr>
        <w:ind w:left="6480" w:hanging="360"/>
      </w:pPr>
      <w:rPr>
        <w:rFonts w:ascii="Wingdings" w:hAnsi="Wingdings" w:hint="default"/>
      </w:rPr>
    </w:lvl>
  </w:abstractNum>
  <w:abstractNum w:abstractNumId="16" w15:restartNumberingAfterBreak="0">
    <w:nsid w:val="319A114D"/>
    <w:multiLevelType w:val="hybridMultilevel"/>
    <w:tmpl w:val="37BA33AA"/>
    <w:lvl w:ilvl="0" w:tplc="DED4139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8B3109"/>
    <w:multiLevelType w:val="hybridMultilevel"/>
    <w:tmpl w:val="70FE268C"/>
    <w:lvl w:ilvl="0" w:tplc="38CE8F6A">
      <w:start w:val="1"/>
      <w:numFmt w:val="decimal"/>
      <w:lvlText w:val="%1."/>
      <w:lvlJc w:val="left"/>
      <w:pPr>
        <w:ind w:left="720" w:hanging="360"/>
      </w:pPr>
    </w:lvl>
    <w:lvl w:ilvl="1" w:tplc="70B670F8">
      <w:start w:val="1"/>
      <w:numFmt w:val="lowerLetter"/>
      <w:lvlText w:val="%2."/>
      <w:lvlJc w:val="left"/>
      <w:pPr>
        <w:ind w:left="1440" w:hanging="360"/>
      </w:pPr>
    </w:lvl>
    <w:lvl w:ilvl="2" w:tplc="338C12C6">
      <w:start w:val="1"/>
      <w:numFmt w:val="lowerRoman"/>
      <w:lvlText w:val="%3."/>
      <w:lvlJc w:val="right"/>
      <w:pPr>
        <w:ind w:left="2160" w:hanging="180"/>
      </w:pPr>
    </w:lvl>
    <w:lvl w:ilvl="3" w:tplc="A10CE526">
      <w:start w:val="1"/>
      <w:numFmt w:val="decimal"/>
      <w:lvlText w:val="%4."/>
      <w:lvlJc w:val="left"/>
      <w:pPr>
        <w:ind w:left="2880" w:hanging="360"/>
      </w:pPr>
    </w:lvl>
    <w:lvl w:ilvl="4" w:tplc="9CF00FF6">
      <w:start w:val="1"/>
      <w:numFmt w:val="lowerLetter"/>
      <w:lvlText w:val="%5."/>
      <w:lvlJc w:val="left"/>
      <w:pPr>
        <w:ind w:left="3600" w:hanging="360"/>
      </w:pPr>
    </w:lvl>
    <w:lvl w:ilvl="5" w:tplc="C4CAF806">
      <w:start w:val="1"/>
      <w:numFmt w:val="lowerRoman"/>
      <w:lvlText w:val="%6."/>
      <w:lvlJc w:val="right"/>
      <w:pPr>
        <w:ind w:left="4320" w:hanging="180"/>
      </w:pPr>
    </w:lvl>
    <w:lvl w:ilvl="6" w:tplc="AE5C823E">
      <w:start w:val="1"/>
      <w:numFmt w:val="decimal"/>
      <w:lvlText w:val="%7."/>
      <w:lvlJc w:val="left"/>
      <w:pPr>
        <w:ind w:left="5040" w:hanging="360"/>
      </w:pPr>
    </w:lvl>
    <w:lvl w:ilvl="7" w:tplc="0FC20270">
      <w:start w:val="1"/>
      <w:numFmt w:val="lowerLetter"/>
      <w:lvlText w:val="%8."/>
      <w:lvlJc w:val="left"/>
      <w:pPr>
        <w:ind w:left="5760" w:hanging="360"/>
      </w:pPr>
    </w:lvl>
    <w:lvl w:ilvl="8" w:tplc="036C9B82">
      <w:start w:val="1"/>
      <w:numFmt w:val="lowerRoman"/>
      <w:lvlText w:val="%9."/>
      <w:lvlJc w:val="right"/>
      <w:pPr>
        <w:ind w:left="6480" w:hanging="180"/>
      </w:pPr>
    </w:lvl>
  </w:abstractNum>
  <w:abstractNum w:abstractNumId="18" w15:restartNumberingAfterBreak="0">
    <w:nsid w:val="3AAD320A"/>
    <w:multiLevelType w:val="multilevel"/>
    <w:tmpl w:val="C85637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BAA2512"/>
    <w:multiLevelType w:val="multilevel"/>
    <w:tmpl w:val="B3B00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C7BFD11"/>
    <w:multiLevelType w:val="hybridMultilevel"/>
    <w:tmpl w:val="ABE855FA"/>
    <w:lvl w:ilvl="0" w:tplc="C5B42354">
      <w:start w:val="1"/>
      <w:numFmt w:val="bullet"/>
      <w:lvlText w:val=""/>
      <w:lvlJc w:val="left"/>
      <w:pPr>
        <w:ind w:left="720" w:hanging="360"/>
      </w:pPr>
      <w:rPr>
        <w:rFonts w:ascii="Symbol" w:hAnsi="Symbol" w:hint="default"/>
      </w:rPr>
    </w:lvl>
    <w:lvl w:ilvl="1" w:tplc="8FBA6A60">
      <w:start w:val="1"/>
      <w:numFmt w:val="bullet"/>
      <w:lvlText w:val="o"/>
      <w:lvlJc w:val="left"/>
      <w:pPr>
        <w:ind w:left="1440" w:hanging="360"/>
      </w:pPr>
      <w:rPr>
        <w:rFonts w:ascii="Courier New" w:hAnsi="Courier New" w:hint="default"/>
      </w:rPr>
    </w:lvl>
    <w:lvl w:ilvl="2" w:tplc="7AA6D4D0">
      <w:start w:val="1"/>
      <w:numFmt w:val="bullet"/>
      <w:lvlText w:val=""/>
      <w:lvlJc w:val="left"/>
      <w:pPr>
        <w:ind w:left="2160" w:hanging="360"/>
      </w:pPr>
      <w:rPr>
        <w:rFonts w:ascii="Wingdings" w:hAnsi="Wingdings" w:hint="default"/>
      </w:rPr>
    </w:lvl>
    <w:lvl w:ilvl="3" w:tplc="D98A0D40">
      <w:start w:val="1"/>
      <w:numFmt w:val="bullet"/>
      <w:lvlText w:val=""/>
      <w:lvlJc w:val="left"/>
      <w:pPr>
        <w:ind w:left="2880" w:hanging="360"/>
      </w:pPr>
      <w:rPr>
        <w:rFonts w:ascii="Symbol" w:hAnsi="Symbol" w:hint="default"/>
      </w:rPr>
    </w:lvl>
    <w:lvl w:ilvl="4" w:tplc="A3E89888">
      <w:start w:val="1"/>
      <w:numFmt w:val="bullet"/>
      <w:lvlText w:val="o"/>
      <w:lvlJc w:val="left"/>
      <w:pPr>
        <w:ind w:left="3600" w:hanging="360"/>
      </w:pPr>
      <w:rPr>
        <w:rFonts w:ascii="Courier New" w:hAnsi="Courier New" w:hint="default"/>
      </w:rPr>
    </w:lvl>
    <w:lvl w:ilvl="5" w:tplc="2410C496">
      <w:start w:val="1"/>
      <w:numFmt w:val="bullet"/>
      <w:lvlText w:val=""/>
      <w:lvlJc w:val="left"/>
      <w:pPr>
        <w:ind w:left="4320" w:hanging="360"/>
      </w:pPr>
      <w:rPr>
        <w:rFonts w:ascii="Wingdings" w:hAnsi="Wingdings" w:hint="default"/>
      </w:rPr>
    </w:lvl>
    <w:lvl w:ilvl="6" w:tplc="670A85FA">
      <w:start w:val="1"/>
      <w:numFmt w:val="bullet"/>
      <w:lvlText w:val=""/>
      <w:lvlJc w:val="left"/>
      <w:pPr>
        <w:ind w:left="5040" w:hanging="360"/>
      </w:pPr>
      <w:rPr>
        <w:rFonts w:ascii="Symbol" w:hAnsi="Symbol" w:hint="default"/>
      </w:rPr>
    </w:lvl>
    <w:lvl w:ilvl="7" w:tplc="557E39AA">
      <w:start w:val="1"/>
      <w:numFmt w:val="bullet"/>
      <w:lvlText w:val="o"/>
      <w:lvlJc w:val="left"/>
      <w:pPr>
        <w:ind w:left="5760" w:hanging="360"/>
      </w:pPr>
      <w:rPr>
        <w:rFonts w:ascii="Courier New" w:hAnsi="Courier New" w:hint="default"/>
      </w:rPr>
    </w:lvl>
    <w:lvl w:ilvl="8" w:tplc="AF90C722">
      <w:start w:val="1"/>
      <w:numFmt w:val="bullet"/>
      <w:lvlText w:val=""/>
      <w:lvlJc w:val="left"/>
      <w:pPr>
        <w:ind w:left="6480" w:hanging="360"/>
      </w:pPr>
      <w:rPr>
        <w:rFonts w:ascii="Wingdings" w:hAnsi="Wingdings" w:hint="default"/>
      </w:rPr>
    </w:lvl>
  </w:abstractNum>
  <w:abstractNum w:abstractNumId="21" w15:restartNumberingAfterBreak="0">
    <w:nsid w:val="41D9694C"/>
    <w:multiLevelType w:val="multilevel"/>
    <w:tmpl w:val="41D9694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hint="default"/>
      </w:rPr>
    </w:lvl>
    <w:lvl w:ilvl="3">
      <w:start w:val="1"/>
      <w:numFmt w:val="bullet"/>
      <w:lvlText w:val="●"/>
      <w:lvlJc w:val="left"/>
      <w:pPr>
        <w:ind w:left="2880" w:hanging="360"/>
      </w:pPr>
      <w:rPr>
        <w:rFonts w:ascii="Noto Sans Symbols" w:hAnsi="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hint="default"/>
      </w:rPr>
    </w:lvl>
    <w:lvl w:ilvl="6">
      <w:start w:val="1"/>
      <w:numFmt w:val="bullet"/>
      <w:lvlText w:val="●"/>
      <w:lvlJc w:val="left"/>
      <w:pPr>
        <w:ind w:left="5040" w:hanging="360"/>
      </w:pPr>
      <w:rPr>
        <w:rFonts w:ascii="Noto Sans Symbols" w:hAnsi="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hint="default"/>
      </w:rPr>
    </w:lvl>
  </w:abstractNum>
  <w:abstractNum w:abstractNumId="22" w15:restartNumberingAfterBreak="0">
    <w:nsid w:val="42C0B5FA"/>
    <w:multiLevelType w:val="hybridMultilevel"/>
    <w:tmpl w:val="EB34AD4A"/>
    <w:lvl w:ilvl="0" w:tplc="7DE4213A">
      <w:start w:val="1"/>
      <w:numFmt w:val="decimal"/>
      <w:lvlText w:val="%1."/>
      <w:lvlJc w:val="left"/>
      <w:pPr>
        <w:ind w:left="360" w:hanging="360"/>
      </w:pPr>
    </w:lvl>
    <w:lvl w:ilvl="1" w:tplc="1DB0529E">
      <w:start w:val="1"/>
      <w:numFmt w:val="lowerLetter"/>
      <w:lvlText w:val="%2."/>
      <w:lvlJc w:val="left"/>
      <w:pPr>
        <w:ind w:left="1080" w:hanging="360"/>
      </w:pPr>
    </w:lvl>
    <w:lvl w:ilvl="2" w:tplc="CE1A502A">
      <w:start w:val="1"/>
      <w:numFmt w:val="lowerRoman"/>
      <w:lvlText w:val="%3."/>
      <w:lvlJc w:val="right"/>
      <w:pPr>
        <w:ind w:left="1800" w:hanging="180"/>
      </w:pPr>
    </w:lvl>
    <w:lvl w:ilvl="3" w:tplc="B07E7B92">
      <w:start w:val="1"/>
      <w:numFmt w:val="decimal"/>
      <w:lvlText w:val="%4."/>
      <w:lvlJc w:val="left"/>
      <w:pPr>
        <w:ind w:left="2520" w:hanging="360"/>
      </w:pPr>
    </w:lvl>
    <w:lvl w:ilvl="4" w:tplc="1FD0B476">
      <w:start w:val="1"/>
      <w:numFmt w:val="lowerLetter"/>
      <w:lvlText w:val="%5."/>
      <w:lvlJc w:val="left"/>
      <w:pPr>
        <w:ind w:left="3240" w:hanging="360"/>
      </w:pPr>
    </w:lvl>
    <w:lvl w:ilvl="5" w:tplc="AB683C44">
      <w:start w:val="1"/>
      <w:numFmt w:val="lowerRoman"/>
      <w:lvlText w:val="%6."/>
      <w:lvlJc w:val="right"/>
      <w:pPr>
        <w:ind w:left="3960" w:hanging="180"/>
      </w:pPr>
    </w:lvl>
    <w:lvl w:ilvl="6" w:tplc="7ED63AAA">
      <w:start w:val="1"/>
      <w:numFmt w:val="decimal"/>
      <w:lvlText w:val="%7."/>
      <w:lvlJc w:val="left"/>
      <w:pPr>
        <w:ind w:left="4680" w:hanging="360"/>
      </w:pPr>
    </w:lvl>
    <w:lvl w:ilvl="7" w:tplc="F8F2024A">
      <w:start w:val="1"/>
      <w:numFmt w:val="lowerLetter"/>
      <w:lvlText w:val="%8."/>
      <w:lvlJc w:val="left"/>
      <w:pPr>
        <w:ind w:left="5400" w:hanging="360"/>
      </w:pPr>
    </w:lvl>
    <w:lvl w:ilvl="8" w:tplc="21645E9E">
      <w:start w:val="1"/>
      <w:numFmt w:val="lowerRoman"/>
      <w:lvlText w:val="%9."/>
      <w:lvlJc w:val="right"/>
      <w:pPr>
        <w:ind w:left="6120" w:hanging="180"/>
      </w:pPr>
    </w:lvl>
  </w:abstractNum>
  <w:abstractNum w:abstractNumId="23" w15:restartNumberingAfterBreak="0">
    <w:nsid w:val="43CA62E8"/>
    <w:multiLevelType w:val="multilevel"/>
    <w:tmpl w:val="78FCB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063737"/>
    <w:multiLevelType w:val="hybridMultilevel"/>
    <w:tmpl w:val="5C5CB6B8"/>
    <w:lvl w:ilvl="0" w:tplc="342838EE">
      <w:start w:val="1"/>
      <w:numFmt w:val="decimal"/>
      <w:lvlText w:val="%1."/>
      <w:lvlJc w:val="left"/>
      <w:pPr>
        <w:ind w:left="720" w:hanging="360"/>
      </w:pPr>
    </w:lvl>
    <w:lvl w:ilvl="1" w:tplc="721056D2">
      <w:start w:val="1"/>
      <w:numFmt w:val="lowerLetter"/>
      <w:lvlText w:val="%2."/>
      <w:lvlJc w:val="left"/>
      <w:pPr>
        <w:ind w:left="1440" w:hanging="360"/>
      </w:pPr>
    </w:lvl>
    <w:lvl w:ilvl="2" w:tplc="402EACEE">
      <w:start w:val="1"/>
      <w:numFmt w:val="lowerRoman"/>
      <w:lvlText w:val="%3."/>
      <w:lvlJc w:val="right"/>
      <w:pPr>
        <w:ind w:left="2160" w:hanging="180"/>
      </w:pPr>
    </w:lvl>
    <w:lvl w:ilvl="3" w:tplc="9D10DC88">
      <w:start w:val="1"/>
      <w:numFmt w:val="decimal"/>
      <w:lvlText w:val="%4."/>
      <w:lvlJc w:val="left"/>
      <w:pPr>
        <w:ind w:left="2880" w:hanging="360"/>
      </w:pPr>
    </w:lvl>
    <w:lvl w:ilvl="4" w:tplc="03925DCE">
      <w:start w:val="1"/>
      <w:numFmt w:val="lowerLetter"/>
      <w:lvlText w:val="%5."/>
      <w:lvlJc w:val="left"/>
      <w:pPr>
        <w:ind w:left="3600" w:hanging="360"/>
      </w:pPr>
    </w:lvl>
    <w:lvl w:ilvl="5" w:tplc="23027442">
      <w:start w:val="1"/>
      <w:numFmt w:val="lowerRoman"/>
      <w:lvlText w:val="%6."/>
      <w:lvlJc w:val="right"/>
      <w:pPr>
        <w:ind w:left="4320" w:hanging="180"/>
      </w:pPr>
    </w:lvl>
    <w:lvl w:ilvl="6" w:tplc="63922EC8">
      <w:start w:val="1"/>
      <w:numFmt w:val="decimal"/>
      <w:lvlText w:val="%7."/>
      <w:lvlJc w:val="left"/>
      <w:pPr>
        <w:ind w:left="5040" w:hanging="360"/>
      </w:pPr>
    </w:lvl>
    <w:lvl w:ilvl="7" w:tplc="FDD6C79A">
      <w:start w:val="1"/>
      <w:numFmt w:val="lowerLetter"/>
      <w:lvlText w:val="%8."/>
      <w:lvlJc w:val="left"/>
      <w:pPr>
        <w:ind w:left="5760" w:hanging="360"/>
      </w:pPr>
    </w:lvl>
    <w:lvl w:ilvl="8" w:tplc="E3CA4D60">
      <w:start w:val="1"/>
      <w:numFmt w:val="lowerRoman"/>
      <w:lvlText w:val="%9."/>
      <w:lvlJc w:val="right"/>
      <w:pPr>
        <w:ind w:left="6480" w:hanging="180"/>
      </w:pPr>
    </w:lvl>
  </w:abstractNum>
  <w:abstractNum w:abstractNumId="25" w15:restartNumberingAfterBreak="0">
    <w:nsid w:val="47818FA0"/>
    <w:multiLevelType w:val="hybridMultilevel"/>
    <w:tmpl w:val="72E8CC0C"/>
    <w:lvl w:ilvl="0" w:tplc="8A70902C">
      <w:start w:val="1"/>
      <w:numFmt w:val="bullet"/>
      <w:lvlText w:val=""/>
      <w:lvlJc w:val="left"/>
      <w:pPr>
        <w:ind w:left="720" w:hanging="360"/>
      </w:pPr>
      <w:rPr>
        <w:rFonts w:ascii="Symbol" w:hAnsi="Symbol" w:hint="default"/>
      </w:rPr>
    </w:lvl>
    <w:lvl w:ilvl="1" w:tplc="7E0C23AA">
      <w:start w:val="1"/>
      <w:numFmt w:val="bullet"/>
      <w:lvlText w:val="o"/>
      <w:lvlJc w:val="left"/>
      <w:pPr>
        <w:ind w:left="1440" w:hanging="360"/>
      </w:pPr>
      <w:rPr>
        <w:rFonts w:ascii="Courier New" w:hAnsi="Courier New" w:hint="default"/>
      </w:rPr>
    </w:lvl>
    <w:lvl w:ilvl="2" w:tplc="B64E7BD4">
      <w:start w:val="1"/>
      <w:numFmt w:val="bullet"/>
      <w:lvlText w:val=""/>
      <w:lvlJc w:val="left"/>
      <w:pPr>
        <w:ind w:left="2160" w:hanging="360"/>
      </w:pPr>
      <w:rPr>
        <w:rFonts w:ascii="Wingdings" w:hAnsi="Wingdings" w:hint="default"/>
      </w:rPr>
    </w:lvl>
    <w:lvl w:ilvl="3" w:tplc="EF9827BC">
      <w:start w:val="1"/>
      <w:numFmt w:val="bullet"/>
      <w:lvlText w:val=""/>
      <w:lvlJc w:val="left"/>
      <w:pPr>
        <w:ind w:left="2880" w:hanging="360"/>
      </w:pPr>
      <w:rPr>
        <w:rFonts w:ascii="Symbol" w:hAnsi="Symbol" w:hint="default"/>
      </w:rPr>
    </w:lvl>
    <w:lvl w:ilvl="4" w:tplc="C68C9EC2">
      <w:start w:val="1"/>
      <w:numFmt w:val="bullet"/>
      <w:lvlText w:val="o"/>
      <w:lvlJc w:val="left"/>
      <w:pPr>
        <w:ind w:left="3600" w:hanging="360"/>
      </w:pPr>
      <w:rPr>
        <w:rFonts w:ascii="Courier New" w:hAnsi="Courier New" w:hint="default"/>
      </w:rPr>
    </w:lvl>
    <w:lvl w:ilvl="5" w:tplc="019AD060">
      <w:start w:val="1"/>
      <w:numFmt w:val="bullet"/>
      <w:lvlText w:val=""/>
      <w:lvlJc w:val="left"/>
      <w:pPr>
        <w:ind w:left="4320" w:hanging="360"/>
      </w:pPr>
      <w:rPr>
        <w:rFonts w:ascii="Wingdings" w:hAnsi="Wingdings" w:hint="default"/>
      </w:rPr>
    </w:lvl>
    <w:lvl w:ilvl="6" w:tplc="8B3C13BC">
      <w:start w:val="1"/>
      <w:numFmt w:val="bullet"/>
      <w:lvlText w:val=""/>
      <w:lvlJc w:val="left"/>
      <w:pPr>
        <w:ind w:left="5040" w:hanging="360"/>
      </w:pPr>
      <w:rPr>
        <w:rFonts w:ascii="Symbol" w:hAnsi="Symbol" w:hint="default"/>
      </w:rPr>
    </w:lvl>
    <w:lvl w:ilvl="7" w:tplc="53D8EEA6">
      <w:start w:val="1"/>
      <w:numFmt w:val="bullet"/>
      <w:lvlText w:val="o"/>
      <w:lvlJc w:val="left"/>
      <w:pPr>
        <w:ind w:left="5760" w:hanging="360"/>
      </w:pPr>
      <w:rPr>
        <w:rFonts w:ascii="Courier New" w:hAnsi="Courier New" w:hint="default"/>
      </w:rPr>
    </w:lvl>
    <w:lvl w:ilvl="8" w:tplc="FA565190">
      <w:start w:val="1"/>
      <w:numFmt w:val="bullet"/>
      <w:lvlText w:val=""/>
      <w:lvlJc w:val="left"/>
      <w:pPr>
        <w:ind w:left="6480" w:hanging="360"/>
      </w:pPr>
      <w:rPr>
        <w:rFonts w:ascii="Wingdings" w:hAnsi="Wingdings" w:hint="default"/>
      </w:rPr>
    </w:lvl>
  </w:abstractNum>
  <w:abstractNum w:abstractNumId="26" w15:restartNumberingAfterBreak="0">
    <w:nsid w:val="4AFC78C2"/>
    <w:multiLevelType w:val="multilevel"/>
    <w:tmpl w:val="E81E5D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B2BD4F3"/>
    <w:multiLevelType w:val="hybridMultilevel"/>
    <w:tmpl w:val="A39884A4"/>
    <w:lvl w:ilvl="0" w:tplc="F81630EC">
      <w:start w:val="1"/>
      <w:numFmt w:val="decimal"/>
      <w:lvlText w:val="%1."/>
      <w:lvlJc w:val="left"/>
      <w:pPr>
        <w:ind w:left="720" w:hanging="360"/>
      </w:pPr>
    </w:lvl>
    <w:lvl w:ilvl="1" w:tplc="24BED116">
      <w:start w:val="1"/>
      <w:numFmt w:val="lowerLetter"/>
      <w:lvlText w:val="%2."/>
      <w:lvlJc w:val="left"/>
      <w:pPr>
        <w:ind w:left="1440" w:hanging="360"/>
      </w:pPr>
    </w:lvl>
    <w:lvl w:ilvl="2" w:tplc="B4A21FDA">
      <w:start w:val="1"/>
      <w:numFmt w:val="lowerRoman"/>
      <w:lvlText w:val="%3."/>
      <w:lvlJc w:val="right"/>
      <w:pPr>
        <w:ind w:left="2160" w:hanging="180"/>
      </w:pPr>
    </w:lvl>
    <w:lvl w:ilvl="3" w:tplc="4030EA70">
      <w:start w:val="1"/>
      <w:numFmt w:val="decimal"/>
      <w:lvlText w:val="%4."/>
      <w:lvlJc w:val="left"/>
      <w:pPr>
        <w:ind w:left="2880" w:hanging="360"/>
      </w:pPr>
    </w:lvl>
    <w:lvl w:ilvl="4" w:tplc="64DE319A">
      <w:start w:val="1"/>
      <w:numFmt w:val="lowerLetter"/>
      <w:lvlText w:val="%5."/>
      <w:lvlJc w:val="left"/>
      <w:pPr>
        <w:ind w:left="3600" w:hanging="360"/>
      </w:pPr>
    </w:lvl>
    <w:lvl w:ilvl="5" w:tplc="6E74D194">
      <w:start w:val="1"/>
      <w:numFmt w:val="lowerRoman"/>
      <w:lvlText w:val="%6."/>
      <w:lvlJc w:val="right"/>
      <w:pPr>
        <w:ind w:left="4320" w:hanging="180"/>
      </w:pPr>
    </w:lvl>
    <w:lvl w:ilvl="6" w:tplc="C6CE7E26">
      <w:start w:val="1"/>
      <w:numFmt w:val="decimal"/>
      <w:lvlText w:val="%7."/>
      <w:lvlJc w:val="left"/>
      <w:pPr>
        <w:ind w:left="5040" w:hanging="360"/>
      </w:pPr>
    </w:lvl>
    <w:lvl w:ilvl="7" w:tplc="EE68A0FC">
      <w:start w:val="1"/>
      <w:numFmt w:val="lowerLetter"/>
      <w:lvlText w:val="%8."/>
      <w:lvlJc w:val="left"/>
      <w:pPr>
        <w:ind w:left="5760" w:hanging="360"/>
      </w:pPr>
    </w:lvl>
    <w:lvl w:ilvl="8" w:tplc="68C000AA">
      <w:start w:val="1"/>
      <w:numFmt w:val="lowerRoman"/>
      <w:lvlText w:val="%9."/>
      <w:lvlJc w:val="right"/>
      <w:pPr>
        <w:ind w:left="6480" w:hanging="180"/>
      </w:pPr>
    </w:lvl>
  </w:abstractNum>
  <w:abstractNum w:abstractNumId="28" w15:restartNumberingAfterBreak="0">
    <w:nsid w:val="4BA23DE0"/>
    <w:multiLevelType w:val="hybridMultilevel"/>
    <w:tmpl w:val="E528E9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8DE3C7E"/>
    <w:multiLevelType w:val="hybridMultilevel"/>
    <w:tmpl w:val="7BFCEA56"/>
    <w:lvl w:ilvl="0" w:tplc="75E8ADC6">
      <w:start w:val="1"/>
      <w:numFmt w:val="decimal"/>
      <w:lvlText w:val="%1."/>
      <w:lvlJc w:val="left"/>
      <w:pPr>
        <w:ind w:left="720" w:hanging="360"/>
      </w:pPr>
    </w:lvl>
    <w:lvl w:ilvl="1" w:tplc="370A0938">
      <w:start w:val="1"/>
      <w:numFmt w:val="lowerLetter"/>
      <w:lvlText w:val="%2."/>
      <w:lvlJc w:val="left"/>
      <w:pPr>
        <w:ind w:left="1440" w:hanging="360"/>
      </w:pPr>
    </w:lvl>
    <w:lvl w:ilvl="2" w:tplc="079EAEA4">
      <w:start w:val="1"/>
      <w:numFmt w:val="lowerRoman"/>
      <w:lvlText w:val="%3."/>
      <w:lvlJc w:val="right"/>
      <w:pPr>
        <w:ind w:left="2160" w:hanging="180"/>
      </w:pPr>
    </w:lvl>
    <w:lvl w:ilvl="3" w:tplc="70FC014A">
      <w:start w:val="1"/>
      <w:numFmt w:val="decimal"/>
      <w:lvlText w:val="%4."/>
      <w:lvlJc w:val="left"/>
      <w:pPr>
        <w:ind w:left="2880" w:hanging="360"/>
      </w:pPr>
    </w:lvl>
    <w:lvl w:ilvl="4" w:tplc="DC52E01C">
      <w:start w:val="1"/>
      <w:numFmt w:val="lowerLetter"/>
      <w:lvlText w:val="%5."/>
      <w:lvlJc w:val="left"/>
      <w:pPr>
        <w:ind w:left="3600" w:hanging="360"/>
      </w:pPr>
    </w:lvl>
    <w:lvl w:ilvl="5" w:tplc="2AE61890">
      <w:start w:val="1"/>
      <w:numFmt w:val="lowerRoman"/>
      <w:lvlText w:val="%6."/>
      <w:lvlJc w:val="right"/>
      <w:pPr>
        <w:ind w:left="4320" w:hanging="180"/>
      </w:pPr>
    </w:lvl>
    <w:lvl w:ilvl="6" w:tplc="CD70E066">
      <w:start w:val="1"/>
      <w:numFmt w:val="decimal"/>
      <w:lvlText w:val="%7."/>
      <w:lvlJc w:val="left"/>
      <w:pPr>
        <w:ind w:left="5040" w:hanging="360"/>
      </w:pPr>
    </w:lvl>
    <w:lvl w:ilvl="7" w:tplc="2452B8AE">
      <w:start w:val="1"/>
      <w:numFmt w:val="lowerLetter"/>
      <w:lvlText w:val="%8."/>
      <w:lvlJc w:val="left"/>
      <w:pPr>
        <w:ind w:left="5760" w:hanging="360"/>
      </w:pPr>
    </w:lvl>
    <w:lvl w:ilvl="8" w:tplc="A1C0C674">
      <w:start w:val="1"/>
      <w:numFmt w:val="lowerRoman"/>
      <w:lvlText w:val="%9."/>
      <w:lvlJc w:val="right"/>
      <w:pPr>
        <w:ind w:left="6480" w:hanging="180"/>
      </w:pPr>
    </w:lvl>
  </w:abstractNum>
  <w:abstractNum w:abstractNumId="30" w15:restartNumberingAfterBreak="0">
    <w:nsid w:val="59DD4B17"/>
    <w:multiLevelType w:val="hybridMultilevel"/>
    <w:tmpl w:val="C93A7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40F60CB"/>
    <w:multiLevelType w:val="hybridMultilevel"/>
    <w:tmpl w:val="0B261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B00085"/>
    <w:multiLevelType w:val="hybridMultilevel"/>
    <w:tmpl w:val="88E8A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50D2048"/>
    <w:multiLevelType w:val="hybridMultilevel"/>
    <w:tmpl w:val="B470D93E"/>
    <w:lvl w:ilvl="0" w:tplc="C91E0E4C">
      <w:start w:val="1"/>
      <w:numFmt w:val="bullet"/>
      <w:lvlText w:val="·"/>
      <w:lvlJc w:val="left"/>
      <w:pPr>
        <w:ind w:left="720" w:hanging="360"/>
      </w:pPr>
      <w:rPr>
        <w:rFonts w:ascii="Symbol" w:hAnsi="Symbol" w:hint="default"/>
      </w:rPr>
    </w:lvl>
    <w:lvl w:ilvl="1" w:tplc="B5B202CC">
      <w:start w:val="1"/>
      <w:numFmt w:val="bullet"/>
      <w:lvlText w:val="o"/>
      <w:lvlJc w:val="left"/>
      <w:pPr>
        <w:ind w:left="1440" w:hanging="360"/>
      </w:pPr>
      <w:rPr>
        <w:rFonts w:ascii="Courier New" w:hAnsi="Courier New" w:hint="default"/>
      </w:rPr>
    </w:lvl>
    <w:lvl w:ilvl="2" w:tplc="94701E86">
      <w:start w:val="1"/>
      <w:numFmt w:val="bullet"/>
      <w:lvlText w:val=""/>
      <w:lvlJc w:val="left"/>
      <w:pPr>
        <w:ind w:left="2160" w:hanging="360"/>
      </w:pPr>
      <w:rPr>
        <w:rFonts w:ascii="Wingdings" w:hAnsi="Wingdings" w:hint="default"/>
      </w:rPr>
    </w:lvl>
    <w:lvl w:ilvl="3" w:tplc="518CED3E">
      <w:start w:val="1"/>
      <w:numFmt w:val="bullet"/>
      <w:lvlText w:val=""/>
      <w:lvlJc w:val="left"/>
      <w:pPr>
        <w:ind w:left="2880" w:hanging="360"/>
      </w:pPr>
      <w:rPr>
        <w:rFonts w:ascii="Symbol" w:hAnsi="Symbol" w:hint="default"/>
      </w:rPr>
    </w:lvl>
    <w:lvl w:ilvl="4" w:tplc="F9E4695C">
      <w:start w:val="1"/>
      <w:numFmt w:val="bullet"/>
      <w:lvlText w:val="o"/>
      <w:lvlJc w:val="left"/>
      <w:pPr>
        <w:ind w:left="3600" w:hanging="360"/>
      </w:pPr>
      <w:rPr>
        <w:rFonts w:ascii="Courier New" w:hAnsi="Courier New" w:hint="default"/>
      </w:rPr>
    </w:lvl>
    <w:lvl w:ilvl="5" w:tplc="51326284">
      <w:start w:val="1"/>
      <w:numFmt w:val="bullet"/>
      <w:lvlText w:val=""/>
      <w:lvlJc w:val="left"/>
      <w:pPr>
        <w:ind w:left="4320" w:hanging="360"/>
      </w:pPr>
      <w:rPr>
        <w:rFonts w:ascii="Wingdings" w:hAnsi="Wingdings" w:hint="default"/>
      </w:rPr>
    </w:lvl>
    <w:lvl w:ilvl="6" w:tplc="DD62881A">
      <w:start w:val="1"/>
      <w:numFmt w:val="bullet"/>
      <w:lvlText w:val=""/>
      <w:lvlJc w:val="left"/>
      <w:pPr>
        <w:ind w:left="5040" w:hanging="360"/>
      </w:pPr>
      <w:rPr>
        <w:rFonts w:ascii="Symbol" w:hAnsi="Symbol" w:hint="default"/>
      </w:rPr>
    </w:lvl>
    <w:lvl w:ilvl="7" w:tplc="C63C68BA">
      <w:start w:val="1"/>
      <w:numFmt w:val="bullet"/>
      <w:lvlText w:val="o"/>
      <w:lvlJc w:val="left"/>
      <w:pPr>
        <w:ind w:left="5760" w:hanging="360"/>
      </w:pPr>
      <w:rPr>
        <w:rFonts w:ascii="Courier New" w:hAnsi="Courier New" w:hint="default"/>
      </w:rPr>
    </w:lvl>
    <w:lvl w:ilvl="8" w:tplc="FE28D196">
      <w:start w:val="1"/>
      <w:numFmt w:val="bullet"/>
      <w:lvlText w:val=""/>
      <w:lvlJc w:val="left"/>
      <w:pPr>
        <w:ind w:left="6480" w:hanging="360"/>
      </w:pPr>
      <w:rPr>
        <w:rFonts w:ascii="Wingdings" w:hAnsi="Wingdings" w:hint="default"/>
      </w:rPr>
    </w:lvl>
  </w:abstractNum>
  <w:abstractNum w:abstractNumId="34" w15:restartNumberingAfterBreak="0">
    <w:nsid w:val="68C6435F"/>
    <w:multiLevelType w:val="multilevel"/>
    <w:tmpl w:val="CB6C6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FAF552C"/>
    <w:multiLevelType w:val="hybridMultilevel"/>
    <w:tmpl w:val="99D87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333C68B"/>
    <w:multiLevelType w:val="hybridMultilevel"/>
    <w:tmpl w:val="41943152"/>
    <w:lvl w:ilvl="0" w:tplc="A4E68F24">
      <w:start w:val="1"/>
      <w:numFmt w:val="bullet"/>
      <w:lvlText w:val="·"/>
      <w:lvlJc w:val="left"/>
      <w:pPr>
        <w:ind w:left="720" w:hanging="360"/>
      </w:pPr>
      <w:rPr>
        <w:rFonts w:ascii="Symbol" w:hAnsi="Symbol" w:hint="default"/>
      </w:rPr>
    </w:lvl>
    <w:lvl w:ilvl="1" w:tplc="E6FA8352">
      <w:start w:val="1"/>
      <w:numFmt w:val="bullet"/>
      <w:lvlText w:val="o"/>
      <w:lvlJc w:val="left"/>
      <w:pPr>
        <w:ind w:left="1440" w:hanging="360"/>
      </w:pPr>
      <w:rPr>
        <w:rFonts w:ascii="Courier New" w:hAnsi="Courier New" w:hint="default"/>
      </w:rPr>
    </w:lvl>
    <w:lvl w:ilvl="2" w:tplc="4C502488">
      <w:start w:val="1"/>
      <w:numFmt w:val="bullet"/>
      <w:lvlText w:val=""/>
      <w:lvlJc w:val="left"/>
      <w:pPr>
        <w:ind w:left="2160" w:hanging="360"/>
      </w:pPr>
      <w:rPr>
        <w:rFonts w:ascii="Wingdings" w:hAnsi="Wingdings" w:hint="default"/>
      </w:rPr>
    </w:lvl>
    <w:lvl w:ilvl="3" w:tplc="C5504714">
      <w:start w:val="1"/>
      <w:numFmt w:val="bullet"/>
      <w:lvlText w:val=""/>
      <w:lvlJc w:val="left"/>
      <w:pPr>
        <w:ind w:left="2880" w:hanging="360"/>
      </w:pPr>
      <w:rPr>
        <w:rFonts w:ascii="Symbol" w:hAnsi="Symbol" w:hint="default"/>
      </w:rPr>
    </w:lvl>
    <w:lvl w:ilvl="4" w:tplc="234C864C">
      <w:start w:val="1"/>
      <w:numFmt w:val="bullet"/>
      <w:lvlText w:val="o"/>
      <w:lvlJc w:val="left"/>
      <w:pPr>
        <w:ind w:left="3600" w:hanging="360"/>
      </w:pPr>
      <w:rPr>
        <w:rFonts w:ascii="Courier New" w:hAnsi="Courier New" w:hint="default"/>
      </w:rPr>
    </w:lvl>
    <w:lvl w:ilvl="5" w:tplc="93107172">
      <w:start w:val="1"/>
      <w:numFmt w:val="bullet"/>
      <w:lvlText w:val=""/>
      <w:lvlJc w:val="left"/>
      <w:pPr>
        <w:ind w:left="4320" w:hanging="360"/>
      </w:pPr>
      <w:rPr>
        <w:rFonts w:ascii="Wingdings" w:hAnsi="Wingdings" w:hint="default"/>
      </w:rPr>
    </w:lvl>
    <w:lvl w:ilvl="6" w:tplc="B0DA2722">
      <w:start w:val="1"/>
      <w:numFmt w:val="bullet"/>
      <w:lvlText w:val=""/>
      <w:lvlJc w:val="left"/>
      <w:pPr>
        <w:ind w:left="5040" w:hanging="360"/>
      </w:pPr>
      <w:rPr>
        <w:rFonts w:ascii="Symbol" w:hAnsi="Symbol" w:hint="default"/>
      </w:rPr>
    </w:lvl>
    <w:lvl w:ilvl="7" w:tplc="BAE0B9CA">
      <w:start w:val="1"/>
      <w:numFmt w:val="bullet"/>
      <w:lvlText w:val="o"/>
      <w:lvlJc w:val="left"/>
      <w:pPr>
        <w:ind w:left="5760" w:hanging="360"/>
      </w:pPr>
      <w:rPr>
        <w:rFonts w:ascii="Courier New" w:hAnsi="Courier New" w:hint="default"/>
      </w:rPr>
    </w:lvl>
    <w:lvl w:ilvl="8" w:tplc="33C6B2FE">
      <w:start w:val="1"/>
      <w:numFmt w:val="bullet"/>
      <w:lvlText w:val=""/>
      <w:lvlJc w:val="left"/>
      <w:pPr>
        <w:ind w:left="6480" w:hanging="360"/>
      </w:pPr>
      <w:rPr>
        <w:rFonts w:ascii="Wingdings" w:hAnsi="Wingdings" w:hint="default"/>
      </w:rPr>
    </w:lvl>
  </w:abstractNum>
  <w:abstractNum w:abstractNumId="37" w15:restartNumberingAfterBreak="0">
    <w:nsid w:val="73C234BA"/>
    <w:multiLevelType w:val="multilevel"/>
    <w:tmpl w:val="E842C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DCB643"/>
    <w:multiLevelType w:val="hybridMultilevel"/>
    <w:tmpl w:val="0CFEEABC"/>
    <w:lvl w:ilvl="0" w:tplc="C57A6686">
      <w:start w:val="1"/>
      <w:numFmt w:val="decimal"/>
      <w:lvlText w:val="%1."/>
      <w:lvlJc w:val="left"/>
      <w:pPr>
        <w:ind w:left="720" w:hanging="360"/>
      </w:pPr>
    </w:lvl>
    <w:lvl w:ilvl="1" w:tplc="7A384B7C">
      <w:start w:val="1"/>
      <w:numFmt w:val="lowerLetter"/>
      <w:lvlText w:val="%2."/>
      <w:lvlJc w:val="left"/>
      <w:pPr>
        <w:ind w:left="1440" w:hanging="360"/>
      </w:pPr>
    </w:lvl>
    <w:lvl w:ilvl="2" w:tplc="243A24D8">
      <w:start w:val="1"/>
      <w:numFmt w:val="lowerRoman"/>
      <w:lvlText w:val="%3."/>
      <w:lvlJc w:val="right"/>
      <w:pPr>
        <w:ind w:left="2160" w:hanging="180"/>
      </w:pPr>
    </w:lvl>
    <w:lvl w:ilvl="3" w:tplc="B63A461E">
      <w:start w:val="1"/>
      <w:numFmt w:val="decimal"/>
      <w:lvlText w:val="%4."/>
      <w:lvlJc w:val="left"/>
      <w:pPr>
        <w:ind w:left="2880" w:hanging="360"/>
      </w:pPr>
    </w:lvl>
    <w:lvl w:ilvl="4" w:tplc="5B8A37A8">
      <w:start w:val="1"/>
      <w:numFmt w:val="lowerLetter"/>
      <w:lvlText w:val="%5."/>
      <w:lvlJc w:val="left"/>
      <w:pPr>
        <w:ind w:left="3600" w:hanging="360"/>
      </w:pPr>
    </w:lvl>
    <w:lvl w:ilvl="5" w:tplc="7E644E5C">
      <w:start w:val="1"/>
      <w:numFmt w:val="lowerRoman"/>
      <w:lvlText w:val="%6."/>
      <w:lvlJc w:val="right"/>
      <w:pPr>
        <w:ind w:left="4320" w:hanging="180"/>
      </w:pPr>
    </w:lvl>
    <w:lvl w:ilvl="6" w:tplc="AF480FA0">
      <w:start w:val="1"/>
      <w:numFmt w:val="decimal"/>
      <w:lvlText w:val="%7."/>
      <w:lvlJc w:val="left"/>
      <w:pPr>
        <w:ind w:left="5040" w:hanging="360"/>
      </w:pPr>
    </w:lvl>
    <w:lvl w:ilvl="7" w:tplc="DB388818">
      <w:start w:val="1"/>
      <w:numFmt w:val="lowerLetter"/>
      <w:lvlText w:val="%8."/>
      <w:lvlJc w:val="left"/>
      <w:pPr>
        <w:ind w:left="5760" w:hanging="360"/>
      </w:pPr>
    </w:lvl>
    <w:lvl w:ilvl="8" w:tplc="7BE0E010">
      <w:start w:val="1"/>
      <w:numFmt w:val="lowerRoman"/>
      <w:lvlText w:val="%9."/>
      <w:lvlJc w:val="right"/>
      <w:pPr>
        <w:ind w:left="6480" w:hanging="180"/>
      </w:pPr>
    </w:lvl>
  </w:abstractNum>
  <w:abstractNum w:abstractNumId="39" w15:restartNumberingAfterBreak="0">
    <w:nsid w:val="75075EA5"/>
    <w:multiLevelType w:val="hybridMultilevel"/>
    <w:tmpl w:val="FB9E9BA6"/>
    <w:lvl w:ilvl="0" w:tplc="C6A08420">
      <w:start w:val="1"/>
      <w:numFmt w:val="bullet"/>
      <w:lvlText w:val="·"/>
      <w:lvlJc w:val="left"/>
      <w:pPr>
        <w:ind w:left="720" w:hanging="360"/>
      </w:pPr>
      <w:rPr>
        <w:rFonts w:ascii="Symbol" w:hAnsi="Symbol" w:hint="default"/>
      </w:rPr>
    </w:lvl>
    <w:lvl w:ilvl="1" w:tplc="584A9A6A">
      <w:start w:val="1"/>
      <w:numFmt w:val="bullet"/>
      <w:lvlText w:val="o"/>
      <w:lvlJc w:val="left"/>
      <w:pPr>
        <w:ind w:left="1440" w:hanging="360"/>
      </w:pPr>
      <w:rPr>
        <w:rFonts w:ascii="Courier New" w:hAnsi="Courier New" w:hint="default"/>
      </w:rPr>
    </w:lvl>
    <w:lvl w:ilvl="2" w:tplc="804C5982">
      <w:start w:val="1"/>
      <w:numFmt w:val="bullet"/>
      <w:lvlText w:val=""/>
      <w:lvlJc w:val="left"/>
      <w:pPr>
        <w:ind w:left="2160" w:hanging="360"/>
      </w:pPr>
      <w:rPr>
        <w:rFonts w:ascii="Wingdings" w:hAnsi="Wingdings" w:hint="default"/>
      </w:rPr>
    </w:lvl>
    <w:lvl w:ilvl="3" w:tplc="2F507348">
      <w:start w:val="1"/>
      <w:numFmt w:val="bullet"/>
      <w:lvlText w:val=""/>
      <w:lvlJc w:val="left"/>
      <w:pPr>
        <w:ind w:left="2880" w:hanging="360"/>
      </w:pPr>
      <w:rPr>
        <w:rFonts w:ascii="Symbol" w:hAnsi="Symbol" w:hint="default"/>
      </w:rPr>
    </w:lvl>
    <w:lvl w:ilvl="4" w:tplc="EFA4F93A">
      <w:start w:val="1"/>
      <w:numFmt w:val="bullet"/>
      <w:lvlText w:val="o"/>
      <w:lvlJc w:val="left"/>
      <w:pPr>
        <w:ind w:left="3600" w:hanging="360"/>
      </w:pPr>
      <w:rPr>
        <w:rFonts w:ascii="Courier New" w:hAnsi="Courier New" w:hint="default"/>
      </w:rPr>
    </w:lvl>
    <w:lvl w:ilvl="5" w:tplc="B1688694">
      <w:start w:val="1"/>
      <w:numFmt w:val="bullet"/>
      <w:lvlText w:val=""/>
      <w:lvlJc w:val="left"/>
      <w:pPr>
        <w:ind w:left="4320" w:hanging="360"/>
      </w:pPr>
      <w:rPr>
        <w:rFonts w:ascii="Wingdings" w:hAnsi="Wingdings" w:hint="default"/>
      </w:rPr>
    </w:lvl>
    <w:lvl w:ilvl="6" w:tplc="3B08FD54">
      <w:start w:val="1"/>
      <w:numFmt w:val="bullet"/>
      <w:lvlText w:val=""/>
      <w:lvlJc w:val="left"/>
      <w:pPr>
        <w:ind w:left="5040" w:hanging="360"/>
      </w:pPr>
      <w:rPr>
        <w:rFonts w:ascii="Symbol" w:hAnsi="Symbol" w:hint="default"/>
      </w:rPr>
    </w:lvl>
    <w:lvl w:ilvl="7" w:tplc="3294D870">
      <w:start w:val="1"/>
      <w:numFmt w:val="bullet"/>
      <w:lvlText w:val="o"/>
      <w:lvlJc w:val="left"/>
      <w:pPr>
        <w:ind w:left="5760" w:hanging="360"/>
      </w:pPr>
      <w:rPr>
        <w:rFonts w:ascii="Courier New" w:hAnsi="Courier New" w:hint="default"/>
      </w:rPr>
    </w:lvl>
    <w:lvl w:ilvl="8" w:tplc="EB06E496">
      <w:start w:val="1"/>
      <w:numFmt w:val="bullet"/>
      <w:lvlText w:val=""/>
      <w:lvlJc w:val="left"/>
      <w:pPr>
        <w:ind w:left="6480" w:hanging="360"/>
      </w:pPr>
      <w:rPr>
        <w:rFonts w:ascii="Wingdings" w:hAnsi="Wingdings" w:hint="default"/>
      </w:rPr>
    </w:lvl>
  </w:abstractNum>
  <w:abstractNum w:abstractNumId="40" w15:restartNumberingAfterBreak="0">
    <w:nsid w:val="7BBE7296"/>
    <w:multiLevelType w:val="hybridMultilevel"/>
    <w:tmpl w:val="2188E6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D76A494"/>
    <w:multiLevelType w:val="multilevel"/>
    <w:tmpl w:val="7D76A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EA95FAF"/>
    <w:multiLevelType w:val="hybridMultilevel"/>
    <w:tmpl w:val="1CC28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053B60"/>
    <w:multiLevelType w:val="hybridMultilevel"/>
    <w:tmpl w:val="40BCDDF6"/>
    <w:lvl w:ilvl="0" w:tplc="DED4139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5412B5"/>
    <w:multiLevelType w:val="hybridMultilevel"/>
    <w:tmpl w:val="9C8AE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4930284">
    <w:abstractNumId w:val="20"/>
  </w:num>
  <w:num w:numId="2" w16cid:durableId="1554849489">
    <w:abstractNumId w:val="15"/>
  </w:num>
  <w:num w:numId="3" w16cid:durableId="143786013">
    <w:abstractNumId w:val="36"/>
  </w:num>
  <w:num w:numId="4" w16cid:durableId="969479105">
    <w:abstractNumId w:val="33"/>
  </w:num>
  <w:num w:numId="5" w16cid:durableId="1945920635">
    <w:abstractNumId w:val="10"/>
  </w:num>
  <w:num w:numId="6" w16cid:durableId="613170102">
    <w:abstractNumId w:val="39"/>
  </w:num>
  <w:num w:numId="7" w16cid:durableId="865798365">
    <w:abstractNumId w:val="27"/>
  </w:num>
  <w:num w:numId="8" w16cid:durableId="1617559998">
    <w:abstractNumId w:val="6"/>
  </w:num>
  <w:num w:numId="9" w16cid:durableId="1352033069">
    <w:abstractNumId w:val="38"/>
  </w:num>
  <w:num w:numId="10" w16cid:durableId="694228760">
    <w:abstractNumId w:val="29"/>
  </w:num>
  <w:num w:numId="11" w16cid:durableId="628823904">
    <w:abstractNumId w:val="17"/>
  </w:num>
  <w:num w:numId="12" w16cid:durableId="601843164">
    <w:abstractNumId w:val="24"/>
  </w:num>
  <w:num w:numId="13" w16cid:durableId="1718046848">
    <w:abstractNumId w:val="41"/>
  </w:num>
  <w:num w:numId="14" w16cid:durableId="981957816">
    <w:abstractNumId w:val="35"/>
  </w:num>
  <w:num w:numId="15" w16cid:durableId="666438879">
    <w:abstractNumId w:val="40"/>
  </w:num>
  <w:num w:numId="16" w16cid:durableId="789082112">
    <w:abstractNumId w:val="0"/>
  </w:num>
  <w:num w:numId="17" w16cid:durableId="303630761">
    <w:abstractNumId w:val="23"/>
  </w:num>
  <w:num w:numId="18" w16cid:durableId="1236820841">
    <w:abstractNumId w:val="9"/>
  </w:num>
  <w:num w:numId="19" w16cid:durableId="973755009">
    <w:abstractNumId w:val="2"/>
  </w:num>
  <w:num w:numId="20" w16cid:durableId="1685278540">
    <w:abstractNumId w:val="37"/>
  </w:num>
  <w:num w:numId="21" w16cid:durableId="402607052">
    <w:abstractNumId w:val="34"/>
  </w:num>
  <w:num w:numId="22" w16cid:durableId="1702977670">
    <w:abstractNumId w:val="1"/>
  </w:num>
  <w:num w:numId="23" w16cid:durableId="1155073011">
    <w:abstractNumId w:val="26"/>
  </w:num>
  <w:num w:numId="24" w16cid:durableId="802580258">
    <w:abstractNumId w:val="18"/>
  </w:num>
  <w:num w:numId="25" w16cid:durableId="1284192688">
    <w:abstractNumId w:val="22"/>
  </w:num>
  <w:num w:numId="26" w16cid:durableId="83697660">
    <w:abstractNumId w:val="12"/>
  </w:num>
  <w:num w:numId="27" w16cid:durableId="706758414">
    <w:abstractNumId w:val="21"/>
  </w:num>
  <w:num w:numId="28" w16cid:durableId="696001570">
    <w:abstractNumId w:val="4"/>
  </w:num>
  <w:num w:numId="29" w16cid:durableId="1264024773">
    <w:abstractNumId w:val="32"/>
  </w:num>
  <w:num w:numId="30" w16cid:durableId="1692609945">
    <w:abstractNumId w:val="7"/>
  </w:num>
  <w:num w:numId="31" w16cid:durableId="88278227">
    <w:abstractNumId w:val="19"/>
  </w:num>
  <w:num w:numId="32" w16cid:durableId="1903246888">
    <w:abstractNumId w:val="28"/>
  </w:num>
  <w:num w:numId="33" w16cid:durableId="723068035">
    <w:abstractNumId w:val="31"/>
  </w:num>
  <w:num w:numId="34" w16cid:durableId="278491504">
    <w:abstractNumId w:val="11"/>
  </w:num>
  <w:num w:numId="35" w16cid:durableId="1535266113">
    <w:abstractNumId w:val="42"/>
  </w:num>
  <w:num w:numId="36" w16cid:durableId="1023017944">
    <w:abstractNumId w:val="8"/>
  </w:num>
  <w:num w:numId="37" w16cid:durableId="1991670879">
    <w:abstractNumId w:val="14"/>
  </w:num>
  <w:num w:numId="38" w16cid:durableId="1717004029">
    <w:abstractNumId w:val="25"/>
  </w:num>
  <w:num w:numId="39" w16cid:durableId="803616142">
    <w:abstractNumId w:val="13"/>
  </w:num>
  <w:num w:numId="40" w16cid:durableId="1522278402">
    <w:abstractNumId w:val="16"/>
  </w:num>
  <w:num w:numId="41" w16cid:durableId="1140227386">
    <w:abstractNumId w:val="43"/>
  </w:num>
  <w:num w:numId="42" w16cid:durableId="1629166887">
    <w:abstractNumId w:val="5"/>
  </w:num>
  <w:num w:numId="43" w16cid:durableId="277877754">
    <w:abstractNumId w:val="44"/>
  </w:num>
  <w:num w:numId="44" w16cid:durableId="325020104">
    <w:abstractNumId w:val="30"/>
  </w:num>
  <w:num w:numId="45" w16cid:durableId="860168277">
    <w:abstractNumId w:val="3"/>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06D3"/>
    <w:rsid w:val="00004107"/>
    <w:rsid w:val="00026EF4"/>
    <w:rsid w:val="00032731"/>
    <w:rsid w:val="0004032A"/>
    <w:rsid w:val="0004170F"/>
    <w:rsid w:val="00045367"/>
    <w:rsid w:val="00047018"/>
    <w:rsid w:val="00054FF0"/>
    <w:rsid w:val="00055CD3"/>
    <w:rsid w:val="000660D1"/>
    <w:rsid w:val="000732DA"/>
    <w:rsid w:val="00075356"/>
    <w:rsid w:val="00080B94"/>
    <w:rsid w:val="00091C18"/>
    <w:rsid w:val="000927C3"/>
    <w:rsid w:val="0009382B"/>
    <w:rsid w:val="00095FB7"/>
    <w:rsid w:val="00097FEB"/>
    <w:rsid w:val="000B1559"/>
    <w:rsid w:val="000B2A3B"/>
    <w:rsid w:val="000E10D6"/>
    <w:rsid w:val="001059AC"/>
    <w:rsid w:val="00114279"/>
    <w:rsid w:val="00116083"/>
    <w:rsid w:val="00131E2B"/>
    <w:rsid w:val="00136D9F"/>
    <w:rsid w:val="00142CC9"/>
    <w:rsid w:val="00151032"/>
    <w:rsid w:val="00165C61"/>
    <w:rsid w:val="00175F31"/>
    <w:rsid w:val="0017682B"/>
    <w:rsid w:val="00181B34"/>
    <w:rsid w:val="00184C8D"/>
    <w:rsid w:val="00187471"/>
    <w:rsid w:val="00190F58"/>
    <w:rsid w:val="00196114"/>
    <w:rsid w:val="001A24A2"/>
    <w:rsid w:val="001A6A2A"/>
    <w:rsid w:val="001A7D71"/>
    <w:rsid w:val="001C25CE"/>
    <w:rsid w:val="001D0032"/>
    <w:rsid w:val="001D2166"/>
    <w:rsid w:val="001D7D69"/>
    <w:rsid w:val="0020705C"/>
    <w:rsid w:val="00210E56"/>
    <w:rsid w:val="00235A62"/>
    <w:rsid w:val="00241271"/>
    <w:rsid w:val="00255C2D"/>
    <w:rsid w:val="00260225"/>
    <w:rsid w:val="0027047B"/>
    <w:rsid w:val="00276E5A"/>
    <w:rsid w:val="00282F68"/>
    <w:rsid w:val="00283D4B"/>
    <w:rsid w:val="00284644"/>
    <w:rsid w:val="002B6A50"/>
    <w:rsid w:val="002C7129"/>
    <w:rsid w:val="002D407B"/>
    <w:rsid w:val="002D4F27"/>
    <w:rsid w:val="002E10FF"/>
    <w:rsid w:val="002F25EC"/>
    <w:rsid w:val="00357B2A"/>
    <w:rsid w:val="00364D2F"/>
    <w:rsid w:val="0037016F"/>
    <w:rsid w:val="0038488F"/>
    <w:rsid w:val="00385666"/>
    <w:rsid w:val="0039180B"/>
    <w:rsid w:val="00392E51"/>
    <w:rsid w:val="00395D40"/>
    <w:rsid w:val="003A359C"/>
    <w:rsid w:val="003B1F93"/>
    <w:rsid w:val="003B206E"/>
    <w:rsid w:val="003C2113"/>
    <w:rsid w:val="003C484F"/>
    <w:rsid w:val="003C791E"/>
    <w:rsid w:val="003D5487"/>
    <w:rsid w:val="003E2EDC"/>
    <w:rsid w:val="003F1666"/>
    <w:rsid w:val="00407026"/>
    <w:rsid w:val="00424183"/>
    <w:rsid w:val="00431BD3"/>
    <w:rsid w:val="00461795"/>
    <w:rsid w:val="004631E9"/>
    <w:rsid w:val="00463460"/>
    <w:rsid w:val="00464159"/>
    <w:rsid w:val="00470987"/>
    <w:rsid w:val="004710FC"/>
    <w:rsid w:val="00481DD1"/>
    <w:rsid w:val="00486129"/>
    <w:rsid w:val="00496E79"/>
    <w:rsid w:val="004B3F3C"/>
    <w:rsid w:val="004D1D1A"/>
    <w:rsid w:val="004D52F4"/>
    <w:rsid w:val="004E1C50"/>
    <w:rsid w:val="004E2540"/>
    <w:rsid w:val="00500D1A"/>
    <w:rsid w:val="00505ADC"/>
    <w:rsid w:val="005267F1"/>
    <w:rsid w:val="00544530"/>
    <w:rsid w:val="00544824"/>
    <w:rsid w:val="00550CF6"/>
    <w:rsid w:val="0057705F"/>
    <w:rsid w:val="00581454"/>
    <w:rsid w:val="00585426"/>
    <w:rsid w:val="00587809"/>
    <w:rsid w:val="00592429"/>
    <w:rsid w:val="00592F2A"/>
    <w:rsid w:val="005B74C6"/>
    <w:rsid w:val="005C102B"/>
    <w:rsid w:val="005C2A39"/>
    <w:rsid w:val="005C2F7B"/>
    <w:rsid w:val="005C3947"/>
    <w:rsid w:val="005C3A8B"/>
    <w:rsid w:val="005C5B12"/>
    <w:rsid w:val="005C669C"/>
    <w:rsid w:val="005E594A"/>
    <w:rsid w:val="005F5982"/>
    <w:rsid w:val="006127C2"/>
    <w:rsid w:val="00617108"/>
    <w:rsid w:val="0062452F"/>
    <w:rsid w:val="00626B50"/>
    <w:rsid w:val="00631235"/>
    <w:rsid w:val="00632EDC"/>
    <w:rsid w:val="00635AFD"/>
    <w:rsid w:val="00635E59"/>
    <w:rsid w:val="00641AEC"/>
    <w:rsid w:val="006535D8"/>
    <w:rsid w:val="006728A1"/>
    <w:rsid w:val="0068022D"/>
    <w:rsid w:val="00680656"/>
    <w:rsid w:val="0068263F"/>
    <w:rsid w:val="006A7332"/>
    <w:rsid w:val="006B1C75"/>
    <w:rsid w:val="006B3067"/>
    <w:rsid w:val="006B30C7"/>
    <w:rsid w:val="006B542A"/>
    <w:rsid w:val="006B5B90"/>
    <w:rsid w:val="006C257A"/>
    <w:rsid w:val="006D7C4C"/>
    <w:rsid w:val="006E3425"/>
    <w:rsid w:val="006E46AF"/>
    <w:rsid w:val="006F72FF"/>
    <w:rsid w:val="007125E1"/>
    <w:rsid w:val="00723856"/>
    <w:rsid w:val="00724A6F"/>
    <w:rsid w:val="0074702C"/>
    <w:rsid w:val="00747581"/>
    <w:rsid w:val="0075150C"/>
    <w:rsid w:val="00751F81"/>
    <w:rsid w:val="00756AB0"/>
    <w:rsid w:val="00767BBD"/>
    <w:rsid w:val="0077381C"/>
    <w:rsid w:val="00777488"/>
    <w:rsid w:val="00792BF0"/>
    <w:rsid w:val="00797234"/>
    <w:rsid w:val="007973C6"/>
    <w:rsid w:val="0079763F"/>
    <w:rsid w:val="007B670A"/>
    <w:rsid w:val="007C19B5"/>
    <w:rsid w:val="007C4958"/>
    <w:rsid w:val="007D70D3"/>
    <w:rsid w:val="007E5A9C"/>
    <w:rsid w:val="007E7EE5"/>
    <w:rsid w:val="007F7EAA"/>
    <w:rsid w:val="00806F91"/>
    <w:rsid w:val="0081061F"/>
    <w:rsid w:val="0082280F"/>
    <w:rsid w:val="008235FF"/>
    <w:rsid w:val="0082498E"/>
    <w:rsid w:val="00825DBC"/>
    <w:rsid w:val="00860C3D"/>
    <w:rsid w:val="008623AC"/>
    <w:rsid w:val="008710B4"/>
    <w:rsid w:val="008730E4"/>
    <w:rsid w:val="00880480"/>
    <w:rsid w:val="00882A73"/>
    <w:rsid w:val="00890685"/>
    <w:rsid w:val="008A2096"/>
    <w:rsid w:val="008B2060"/>
    <w:rsid w:val="008C0A32"/>
    <w:rsid w:val="008C396A"/>
    <w:rsid w:val="008C539F"/>
    <w:rsid w:val="008D01C4"/>
    <w:rsid w:val="008D0B8E"/>
    <w:rsid w:val="008D46EC"/>
    <w:rsid w:val="008D4873"/>
    <w:rsid w:val="008E5ED8"/>
    <w:rsid w:val="008F451D"/>
    <w:rsid w:val="008F618A"/>
    <w:rsid w:val="008F7001"/>
    <w:rsid w:val="008F7B2B"/>
    <w:rsid w:val="00905D92"/>
    <w:rsid w:val="00922001"/>
    <w:rsid w:val="009327F9"/>
    <w:rsid w:val="00935498"/>
    <w:rsid w:val="00942B9D"/>
    <w:rsid w:val="00945B59"/>
    <w:rsid w:val="00964B83"/>
    <w:rsid w:val="00976428"/>
    <w:rsid w:val="00991130"/>
    <w:rsid w:val="00993E26"/>
    <w:rsid w:val="009A116E"/>
    <w:rsid w:val="009A3D87"/>
    <w:rsid w:val="009B1598"/>
    <w:rsid w:val="009C9FC6"/>
    <w:rsid w:val="009D1459"/>
    <w:rsid w:val="009D2857"/>
    <w:rsid w:val="009D328B"/>
    <w:rsid w:val="009E71B5"/>
    <w:rsid w:val="00A019B8"/>
    <w:rsid w:val="00A0325C"/>
    <w:rsid w:val="00A05407"/>
    <w:rsid w:val="00A31A08"/>
    <w:rsid w:val="00A42276"/>
    <w:rsid w:val="00A42C09"/>
    <w:rsid w:val="00A4556F"/>
    <w:rsid w:val="00A47F98"/>
    <w:rsid w:val="00A51560"/>
    <w:rsid w:val="00A60FB9"/>
    <w:rsid w:val="00A648CF"/>
    <w:rsid w:val="00A96C77"/>
    <w:rsid w:val="00AA7E85"/>
    <w:rsid w:val="00AE2AA0"/>
    <w:rsid w:val="00B0046B"/>
    <w:rsid w:val="00B0288A"/>
    <w:rsid w:val="00B0778E"/>
    <w:rsid w:val="00B27BE5"/>
    <w:rsid w:val="00B351F2"/>
    <w:rsid w:val="00B36ACA"/>
    <w:rsid w:val="00B406D3"/>
    <w:rsid w:val="00B53656"/>
    <w:rsid w:val="00B55619"/>
    <w:rsid w:val="00B56075"/>
    <w:rsid w:val="00B57B20"/>
    <w:rsid w:val="00B70122"/>
    <w:rsid w:val="00B72886"/>
    <w:rsid w:val="00B82845"/>
    <w:rsid w:val="00B82C9F"/>
    <w:rsid w:val="00B8618F"/>
    <w:rsid w:val="00B86AE6"/>
    <w:rsid w:val="00B9616A"/>
    <w:rsid w:val="00B9720B"/>
    <w:rsid w:val="00BA065B"/>
    <w:rsid w:val="00BB1DBC"/>
    <w:rsid w:val="00BB2F39"/>
    <w:rsid w:val="00BD3E1C"/>
    <w:rsid w:val="00BD40E8"/>
    <w:rsid w:val="00BF2D19"/>
    <w:rsid w:val="00C016F6"/>
    <w:rsid w:val="00C041A8"/>
    <w:rsid w:val="00C10A94"/>
    <w:rsid w:val="00C15935"/>
    <w:rsid w:val="00C26796"/>
    <w:rsid w:val="00C4622F"/>
    <w:rsid w:val="00C46957"/>
    <w:rsid w:val="00C806CD"/>
    <w:rsid w:val="00C85CCD"/>
    <w:rsid w:val="00C86272"/>
    <w:rsid w:val="00C935E2"/>
    <w:rsid w:val="00CA12E9"/>
    <w:rsid w:val="00CA521E"/>
    <w:rsid w:val="00CB7FEC"/>
    <w:rsid w:val="00CC4CAB"/>
    <w:rsid w:val="00CC5214"/>
    <w:rsid w:val="00CD1CB5"/>
    <w:rsid w:val="00CD6492"/>
    <w:rsid w:val="00CD67D9"/>
    <w:rsid w:val="00CE2AC9"/>
    <w:rsid w:val="00CE5E00"/>
    <w:rsid w:val="00CF3AA3"/>
    <w:rsid w:val="00D01B3C"/>
    <w:rsid w:val="00D2069F"/>
    <w:rsid w:val="00D208CE"/>
    <w:rsid w:val="00D37A7C"/>
    <w:rsid w:val="00D44080"/>
    <w:rsid w:val="00D61AED"/>
    <w:rsid w:val="00D62281"/>
    <w:rsid w:val="00D76C73"/>
    <w:rsid w:val="00D80030"/>
    <w:rsid w:val="00D9006A"/>
    <w:rsid w:val="00D96345"/>
    <w:rsid w:val="00D966A4"/>
    <w:rsid w:val="00DA51EB"/>
    <w:rsid w:val="00DC12EF"/>
    <w:rsid w:val="00DC6347"/>
    <w:rsid w:val="00DC639D"/>
    <w:rsid w:val="00DD045A"/>
    <w:rsid w:val="00DD198E"/>
    <w:rsid w:val="00DD7336"/>
    <w:rsid w:val="00DF20C5"/>
    <w:rsid w:val="00E05E16"/>
    <w:rsid w:val="00E1211F"/>
    <w:rsid w:val="00E36F99"/>
    <w:rsid w:val="00E62EF4"/>
    <w:rsid w:val="00E63E0E"/>
    <w:rsid w:val="00E85E8E"/>
    <w:rsid w:val="00E8709C"/>
    <w:rsid w:val="00EA569B"/>
    <w:rsid w:val="00EC0D0C"/>
    <w:rsid w:val="00EE65AD"/>
    <w:rsid w:val="00EF6AF7"/>
    <w:rsid w:val="00F00EB0"/>
    <w:rsid w:val="00F02403"/>
    <w:rsid w:val="00F07EAD"/>
    <w:rsid w:val="00F345A8"/>
    <w:rsid w:val="00F362F6"/>
    <w:rsid w:val="00F37065"/>
    <w:rsid w:val="00F4716B"/>
    <w:rsid w:val="00F56415"/>
    <w:rsid w:val="00F62F5D"/>
    <w:rsid w:val="00F6449B"/>
    <w:rsid w:val="00F75727"/>
    <w:rsid w:val="00F90000"/>
    <w:rsid w:val="00F94FAC"/>
    <w:rsid w:val="012353E4"/>
    <w:rsid w:val="0125888E"/>
    <w:rsid w:val="0151A3AC"/>
    <w:rsid w:val="016D1727"/>
    <w:rsid w:val="01BA65A2"/>
    <w:rsid w:val="024F4827"/>
    <w:rsid w:val="02F1C1C1"/>
    <w:rsid w:val="0305652E"/>
    <w:rsid w:val="0339E776"/>
    <w:rsid w:val="0359A782"/>
    <w:rsid w:val="0360182B"/>
    <w:rsid w:val="039B4EB3"/>
    <w:rsid w:val="03A2636D"/>
    <w:rsid w:val="03FFE167"/>
    <w:rsid w:val="0468B64A"/>
    <w:rsid w:val="04794F4B"/>
    <w:rsid w:val="04DF9572"/>
    <w:rsid w:val="051C14C2"/>
    <w:rsid w:val="058D64DD"/>
    <w:rsid w:val="05EED8D8"/>
    <w:rsid w:val="0648033F"/>
    <w:rsid w:val="06615DCC"/>
    <w:rsid w:val="066E2A17"/>
    <w:rsid w:val="06C9AE6F"/>
    <w:rsid w:val="0712E60F"/>
    <w:rsid w:val="07143A08"/>
    <w:rsid w:val="071D544D"/>
    <w:rsid w:val="073A4F23"/>
    <w:rsid w:val="074B26C1"/>
    <w:rsid w:val="0779441B"/>
    <w:rsid w:val="07A91292"/>
    <w:rsid w:val="07BA9BA8"/>
    <w:rsid w:val="07EBA529"/>
    <w:rsid w:val="080A81E9"/>
    <w:rsid w:val="0822F484"/>
    <w:rsid w:val="08F137BB"/>
    <w:rsid w:val="0946FD50"/>
    <w:rsid w:val="095013CC"/>
    <w:rsid w:val="09BAD83F"/>
    <w:rsid w:val="09CAD8A3"/>
    <w:rsid w:val="0A98C4D0"/>
    <w:rsid w:val="0AC7325A"/>
    <w:rsid w:val="0B4578D9"/>
    <w:rsid w:val="0B4BA0DB"/>
    <w:rsid w:val="0B65BA50"/>
    <w:rsid w:val="0BEFFB3E"/>
    <w:rsid w:val="0BF68E5E"/>
    <w:rsid w:val="0D4AD363"/>
    <w:rsid w:val="0D92F602"/>
    <w:rsid w:val="0E6A3CEA"/>
    <w:rsid w:val="0EC0208C"/>
    <w:rsid w:val="0F86B658"/>
    <w:rsid w:val="0F9042E5"/>
    <w:rsid w:val="0FB9CFAF"/>
    <w:rsid w:val="0FEBB840"/>
    <w:rsid w:val="1034C0B0"/>
    <w:rsid w:val="105ECFFC"/>
    <w:rsid w:val="109471B1"/>
    <w:rsid w:val="10A86804"/>
    <w:rsid w:val="10AAB067"/>
    <w:rsid w:val="10CD8F98"/>
    <w:rsid w:val="10F5C2B0"/>
    <w:rsid w:val="111633F7"/>
    <w:rsid w:val="11588572"/>
    <w:rsid w:val="11B59FE7"/>
    <w:rsid w:val="11D8EDFC"/>
    <w:rsid w:val="11DA3ECC"/>
    <w:rsid w:val="11EF3835"/>
    <w:rsid w:val="1211DF2A"/>
    <w:rsid w:val="12158269"/>
    <w:rsid w:val="1229D69C"/>
    <w:rsid w:val="12DAAFF2"/>
    <w:rsid w:val="134ADBB8"/>
    <w:rsid w:val="1370FA7F"/>
    <w:rsid w:val="1427B285"/>
    <w:rsid w:val="14D32022"/>
    <w:rsid w:val="14DA868C"/>
    <w:rsid w:val="15C5F3E7"/>
    <w:rsid w:val="164E010E"/>
    <w:rsid w:val="166AB2A3"/>
    <w:rsid w:val="167310DB"/>
    <w:rsid w:val="16C4C19F"/>
    <w:rsid w:val="1731D011"/>
    <w:rsid w:val="17368E0E"/>
    <w:rsid w:val="17B18FD2"/>
    <w:rsid w:val="18230057"/>
    <w:rsid w:val="1827DB9B"/>
    <w:rsid w:val="184B8B14"/>
    <w:rsid w:val="18876E53"/>
    <w:rsid w:val="18A3E36E"/>
    <w:rsid w:val="18CB5415"/>
    <w:rsid w:val="190F4BEB"/>
    <w:rsid w:val="191A5A25"/>
    <w:rsid w:val="19398A3B"/>
    <w:rsid w:val="194CB651"/>
    <w:rsid w:val="1961B47C"/>
    <w:rsid w:val="19B89066"/>
    <w:rsid w:val="19E74D96"/>
    <w:rsid w:val="19FD49DA"/>
    <w:rsid w:val="1A3BB9B8"/>
    <w:rsid w:val="1A435E3E"/>
    <w:rsid w:val="1A5D4BD6"/>
    <w:rsid w:val="1B0CC76D"/>
    <w:rsid w:val="1B63CF65"/>
    <w:rsid w:val="1B8B9C6D"/>
    <w:rsid w:val="1BFE5BD4"/>
    <w:rsid w:val="1C5DE262"/>
    <w:rsid w:val="1CADCAF0"/>
    <w:rsid w:val="1DA55E9D"/>
    <w:rsid w:val="1E34C071"/>
    <w:rsid w:val="1EC87F98"/>
    <w:rsid w:val="1EF1EA30"/>
    <w:rsid w:val="1F0739AE"/>
    <w:rsid w:val="1F0CA962"/>
    <w:rsid w:val="1FD72CA6"/>
    <w:rsid w:val="1FD7D6B0"/>
    <w:rsid w:val="20257F8B"/>
    <w:rsid w:val="202C619F"/>
    <w:rsid w:val="204CC9F8"/>
    <w:rsid w:val="2063B746"/>
    <w:rsid w:val="2075984E"/>
    <w:rsid w:val="20EE84AB"/>
    <w:rsid w:val="211C2F7B"/>
    <w:rsid w:val="2150A6CE"/>
    <w:rsid w:val="2166AA3F"/>
    <w:rsid w:val="21DE97D0"/>
    <w:rsid w:val="22010000"/>
    <w:rsid w:val="2212D126"/>
    <w:rsid w:val="22176926"/>
    <w:rsid w:val="221BE7C8"/>
    <w:rsid w:val="22691020"/>
    <w:rsid w:val="22A05184"/>
    <w:rsid w:val="22AB3164"/>
    <w:rsid w:val="2333F390"/>
    <w:rsid w:val="233C260E"/>
    <w:rsid w:val="23B14B8F"/>
    <w:rsid w:val="23E250D6"/>
    <w:rsid w:val="24233A10"/>
    <w:rsid w:val="247B0986"/>
    <w:rsid w:val="2489201F"/>
    <w:rsid w:val="253925B3"/>
    <w:rsid w:val="25620128"/>
    <w:rsid w:val="25B676AC"/>
    <w:rsid w:val="25BC2B4B"/>
    <w:rsid w:val="260B7F92"/>
    <w:rsid w:val="263F403C"/>
    <w:rsid w:val="26818235"/>
    <w:rsid w:val="268FA2A3"/>
    <w:rsid w:val="269B4B06"/>
    <w:rsid w:val="26A1CBE2"/>
    <w:rsid w:val="271D38AB"/>
    <w:rsid w:val="276A5059"/>
    <w:rsid w:val="276F4CBE"/>
    <w:rsid w:val="2813F8CA"/>
    <w:rsid w:val="28999C7E"/>
    <w:rsid w:val="28AEFAC5"/>
    <w:rsid w:val="28F815BC"/>
    <w:rsid w:val="29081731"/>
    <w:rsid w:val="291E809A"/>
    <w:rsid w:val="29FCD430"/>
    <w:rsid w:val="2A367738"/>
    <w:rsid w:val="2A66AAA6"/>
    <w:rsid w:val="2A72E172"/>
    <w:rsid w:val="2B030DC3"/>
    <w:rsid w:val="2BC9394A"/>
    <w:rsid w:val="2BE00792"/>
    <w:rsid w:val="2C8AD7FC"/>
    <w:rsid w:val="2C9F6F61"/>
    <w:rsid w:val="2CDF3BB6"/>
    <w:rsid w:val="2CE236D9"/>
    <w:rsid w:val="2D055EBA"/>
    <w:rsid w:val="2D601D7C"/>
    <w:rsid w:val="2D754ECC"/>
    <w:rsid w:val="2D9BD728"/>
    <w:rsid w:val="2DA15E1C"/>
    <w:rsid w:val="2E1888B3"/>
    <w:rsid w:val="2E23FDFB"/>
    <w:rsid w:val="2E74ACED"/>
    <w:rsid w:val="2EFD6C10"/>
    <w:rsid w:val="2F362F74"/>
    <w:rsid w:val="2F984925"/>
    <w:rsid w:val="307FBB13"/>
    <w:rsid w:val="30F80649"/>
    <w:rsid w:val="3104D9AF"/>
    <w:rsid w:val="311989AA"/>
    <w:rsid w:val="315BBA8E"/>
    <w:rsid w:val="31B22F6F"/>
    <w:rsid w:val="31E669B1"/>
    <w:rsid w:val="326F7B61"/>
    <w:rsid w:val="32726D24"/>
    <w:rsid w:val="328A1807"/>
    <w:rsid w:val="33AEA59D"/>
    <w:rsid w:val="33C3E599"/>
    <w:rsid w:val="33CFCD97"/>
    <w:rsid w:val="34051E07"/>
    <w:rsid w:val="3410E4BA"/>
    <w:rsid w:val="34246DED"/>
    <w:rsid w:val="342B7CF0"/>
    <w:rsid w:val="342E7E48"/>
    <w:rsid w:val="34339877"/>
    <w:rsid w:val="34CFCAAD"/>
    <w:rsid w:val="34D46E68"/>
    <w:rsid w:val="35431479"/>
    <w:rsid w:val="3577AEE6"/>
    <w:rsid w:val="3633B338"/>
    <w:rsid w:val="364B97DB"/>
    <w:rsid w:val="366978C9"/>
    <w:rsid w:val="36F597DA"/>
    <w:rsid w:val="37129183"/>
    <w:rsid w:val="37446A99"/>
    <w:rsid w:val="3753AC36"/>
    <w:rsid w:val="379A2739"/>
    <w:rsid w:val="37BF15EC"/>
    <w:rsid w:val="37D12FE8"/>
    <w:rsid w:val="37D89657"/>
    <w:rsid w:val="381E02A4"/>
    <w:rsid w:val="38A6D354"/>
    <w:rsid w:val="38BBEDDF"/>
    <w:rsid w:val="38DBB718"/>
    <w:rsid w:val="3920709A"/>
    <w:rsid w:val="39262AEF"/>
    <w:rsid w:val="394283A2"/>
    <w:rsid w:val="39655504"/>
    <w:rsid w:val="3A106E70"/>
    <w:rsid w:val="3A3B05B0"/>
    <w:rsid w:val="3A607E23"/>
    <w:rsid w:val="3CA86A64"/>
    <w:rsid w:val="3CE2FB1A"/>
    <w:rsid w:val="3CF6E089"/>
    <w:rsid w:val="3D153843"/>
    <w:rsid w:val="3D1E9730"/>
    <w:rsid w:val="3D24962F"/>
    <w:rsid w:val="3D7C3BE3"/>
    <w:rsid w:val="3E7F0205"/>
    <w:rsid w:val="3ECF45EE"/>
    <w:rsid w:val="3ED21575"/>
    <w:rsid w:val="3F02224D"/>
    <w:rsid w:val="3F0E30D2"/>
    <w:rsid w:val="3F2ED908"/>
    <w:rsid w:val="3F40240F"/>
    <w:rsid w:val="3F6A2F1A"/>
    <w:rsid w:val="3FA0CCE7"/>
    <w:rsid w:val="3FADA440"/>
    <w:rsid w:val="403E88A3"/>
    <w:rsid w:val="409C0DE5"/>
    <w:rsid w:val="40BD0D4A"/>
    <w:rsid w:val="40E592EF"/>
    <w:rsid w:val="414C5FBE"/>
    <w:rsid w:val="41A47F6B"/>
    <w:rsid w:val="41A956A5"/>
    <w:rsid w:val="420BFAE2"/>
    <w:rsid w:val="42190A74"/>
    <w:rsid w:val="42CC7CB0"/>
    <w:rsid w:val="430AE39F"/>
    <w:rsid w:val="44322B44"/>
    <w:rsid w:val="44D9AD87"/>
    <w:rsid w:val="45369E9C"/>
    <w:rsid w:val="4567C43B"/>
    <w:rsid w:val="461BA001"/>
    <w:rsid w:val="467BA307"/>
    <w:rsid w:val="474DA90C"/>
    <w:rsid w:val="47D58C7E"/>
    <w:rsid w:val="47E107C2"/>
    <w:rsid w:val="489B6D63"/>
    <w:rsid w:val="48E2899E"/>
    <w:rsid w:val="48F572E9"/>
    <w:rsid w:val="4925AEF6"/>
    <w:rsid w:val="4948B499"/>
    <w:rsid w:val="49D41FA0"/>
    <w:rsid w:val="4A5F2042"/>
    <w:rsid w:val="4B13A987"/>
    <w:rsid w:val="4B144ED9"/>
    <w:rsid w:val="4B27B555"/>
    <w:rsid w:val="4B393A36"/>
    <w:rsid w:val="4B9B984C"/>
    <w:rsid w:val="4BCDD966"/>
    <w:rsid w:val="4BDAEE1A"/>
    <w:rsid w:val="4BE09FE5"/>
    <w:rsid w:val="4C67EDF5"/>
    <w:rsid w:val="4CD8C531"/>
    <w:rsid w:val="4DC424C3"/>
    <w:rsid w:val="4E46DAFC"/>
    <w:rsid w:val="4E63328C"/>
    <w:rsid w:val="4E71DB0C"/>
    <w:rsid w:val="4EB3CC1F"/>
    <w:rsid w:val="4EDDBFBC"/>
    <w:rsid w:val="4F3E3E4F"/>
    <w:rsid w:val="4F9C18C0"/>
    <w:rsid w:val="4FAB488E"/>
    <w:rsid w:val="503A8FEA"/>
    <w:rsid w:val="50F93F7D"/>
    <w:rsid w:val="517ECE5F"/>
    <w:rsid w:val="51841CE7"/>
    <w:rsid w:val="51D5DE36"/>
    <w:rsid w:val="5200FABA"/>
    <w:rsid w:val="5248113D"/>
    <w:rsid w:val="52A69587"/>
    <w:rsid w:val="52C86110"/>
    <w:rsid w:val="5336143C"/>
    <w:rsid w:val="5354BC1D"/>
    <w:rsid w:val="535B7BE4"/>
    <w:rsid w:val="536F43DD"/>
    <w:rsid w:val="541440FA"/>
    <w:rsid w:val="5415A3CD"/>
    <w:rsid w:val="542EB9AC"/>
    <w:rsid w:val="5455FFA4"/>
    <w:rsid w:val="54A20151"/>
    <w:rsid w:val="550540AA"/>
    <w:rsid w:val="5573C6C7"/>
    <w:rsid w:val="55C37703"/>
    <w:rsid w:val="566B6A54"/>
    <w:rsid w:val="56B7F8F0"/>
    <w:rsid w:val="56F6B714"/>
    <w:rsid w:val="56F87E5C"/>
    <w:rsid w:val="57664240"/>
    <w:rsid w:val="57CE8F18"/>
    <w:rsid w:val="58180C28"/>
    <w:rsid w:val="586975E5"/>
    <w:rsid w:val="587D7345"/>
    <w:rsid w:val="594E9596"/>
    <w:rsid w:val="59BEED5A"/>
    <w:rsid w:val="59C439A6"/>
    <w:rsid w:val="59EA55B8"/>
    <w:rsid w:val="5A06031F"/>
    <w:rsid w:val="5A68CAB9"/>
    <w:rsid w:val="5A713BD3"/>
    <w:rsid w:val="5A8B51F7"/>
    <w:rsid w:val="5B302DAF"/>
    <w:rsid w:val="5B569F81"/>
    <w:rsid w:val="5B5B5727"/>
    <w:rsid w:val="5B7CBDAE"/>
    <w:rsid w:val="5BFA115B"/>
    <w:rsid w:val="5CDFBFA5"/>
    <w:rsid w:val="5CF37F50"/>
    <w:rsid w:val="5CFDFDD4"/>
    <w:rsid w:val="5D42C2E8"/>
    <w:rsid w:val="5D7D4E58"/>
    <w:rsid w:val="5D874502"/>
    <w:rsid w:val="5DA462DF"/>
    <w:rsid w:val="5DB5D6CC"/>
    <w:rsid w:val="5E86B579"/>
    <w:rsid w:val="5EB15F76"/>
    <w:rsid w:val="5F0B8F28"/>
    <w:rsid w:val="5F1EC8B0"/>
    <w:rsid w:val="5F36155E"/>
    <w:rsid w:val="5FB925BB"/>
    <w:rsid w:val="5FCF37A9"/>
    <w:rsid w:val="5FE1283A"/>
    <w:rsid w:val="604BAC76"/>
    <w:rsid w:val="605FE4E5"/>
    <w:rsid w:val="6098283A"/>
    <w:rsid w:val="60BF0508"/>
    <w:rsid w:val="60C1A3D8"/>
    <w:rsid w:val="614EC4C2"/>
    <w:rsid w:val="6244289B"/>
    <w:rsid w:val="625815E8"/>
    <w:rsid w:val="62A0D6FA"/>
    <w:rsid w:val="62D9CE73"/>
    <w:rsid w:val="6405E05F"/>
    <w:rsid w:val="643953EC"/>
    <w:rsid w:val="643D454F"/>
    <w:rsid w:val="648F5C14"/>
    <w:rsid w:val="64C424C5"/>
    <w:rsid w:val="6518AFE5"/>
    <w:rsid w:val="65B0786B"/>
    <w:rsid w:val="65E9F259"/>
    <w:rsid w:val="665F6851"/>
    <w:rsid w:val="667FDE92"/>
    <w:rsid w:val="669A9F67"/>
    <w:rsid w:val="66ABE3AB"/>
    <w:rsid w:val="67232814"/>
    <w:rsid w:val="674325DE"/>
    <w:rsid w:val="6812D179"/>
    <w:rsid w:val="685D8932"/>
    <w:rsid w:val="68684E80"/>
    <w:rsid w:val="6A07CFC7"/>
    <w:rsid w:val="6A4638A3"/>
    <w:rsid w:val="6A6BA495"/>
    <w:rsid w:val="6A812C2D"/>
    <w:rsid w:val="6AAE519D"/>
    <w:rsid w:val="6B12684A"/>
    <w:rsid w:val="6B636462"/>
    <w:rsid w:val="6B71E878"/>
    <w:rsid w:val="6B8244B8"/>
    <w:rsid w:val="6B8CE873"/>
    <w:rsid w:val="6BB13D9F"/>
    <w:rsid w:val="6BB31E63"/>
    <w:rsid w:val="6BE352DB"/>
    <w:rsid w:val="6C29A245"/>
    <w:rsid w:val="6C564DD9"/>
    <w:rsid w:val="6CD61742"/>
    <w:rsid w:val="6D34DBD0"/>
    <w:rsid w:val="6D465AFE"/>
    <w:rsid w:val="6D7D5EAB"/>
    <w:rsid w:val="6DA8E2E6"/>
    <w:rsid w:val="6DAC65F0"/>
    <w:rsid w:val="6DC6C0BA"/>
    <w:rsid w:val="6DD08E8A"/>
    <w:rsid w:val="6DE64052"/>
    <w:rsid w:val="6E60D67D"/>
    <w:rsid w:val="6EDEB0FE"/>
    <w:rsid w:val="6EE26408"/>
    <w:rsid w:val="6EFE45C6"/>
    <w:rsid w:val="6F0C7682"/>
    <w:rsid w:val="6F2086FE"/>
    <w:rsid w:val="6F8AC8E4"/>
    <w:rsid w:val="6F96B6B0"/>
    <w:rsid w:val="6FA4BF4A"/>
    <w:rsid w:val="701BB250"/>
    <w:rsid w:val="7133FAB3"/>
    <w:rsid w:val="726613E0"/>
    <w:rsid w:val="72F8826C"/>
    <w:rsid w:val="730D5BE2"/>
    <w:rsid w:val="73186E63"/>
    <w:rsid w:val="736549A9"/>
    <w:rsid w:val="73943DD7"/>
    <w:rsid w:val="74B5086D"/>
    <w:rsid w:val="74D44120"/>
    <w:rsid w:val="74F658C0"/>
    <w:rsid w:val="75092294"/>
    <w:rsid w:val="751366D7"/>
    <w:rsid w:val="753D514B"/>
    <w:rsid w:val="75A84189"/>
    <w:rsid w:val="75CEB4EA"/>
    <w:rsid w:val="75EFB563"/>
    <w:rsid w:val="764BFC1A"/>
    <w:rsid w:val="76538916"/>
    <w:rsid w:val="76560FEE"/>
    <w:rsid w:val="7685BA05"/>
    <w:rsid w:val="76C74736"/>
    <w:rsid w:val="76CF8771"/>
    <w:rsid w:val="771D1116"/>
    <w:rsid w:val="774C7559"/>
    <w:rsid w:val="775CF8B9"/>
    <w:rsid w:val="7765CED7"/>
    <w:rsid w:val="7780E3AC"/>
    <w:rsid w:val="77914CB6"/>
    <w:rsid w:val="779771B0"/>
    <w:rsid w:val="779B502A"/>
    <w:rsid w:val="781B20B2"/>
    <w:rsid w:val="7886A5CF"/>
    <w:rsid w:val="78AAEFBF"/>
    <w:rsid w:val="78F93C9F"/>
    <w:rsid w:val="791A1CF5"/>
    <w:rsid w:val="79244315"/>
    <w:rsid w:val="795CE8B2"/>
    <w:rsid w:val="798E2DA9"/>
    <w:rsid w:val="799D5C6D"/>
    <w:rsid w:val="79A8A815"/>
    <w:rsid w:val="79AB4866"/>
    <w:rsid w:val="7A24F246"/>
    <w:rsid w:val="7A8BDC9E"/>
    <w:rsid w:val="7B778D43"/>
    <w:rsid w:val="7B88D647"/>
    <w:rsid w:val="7C0AD631"/>
    <w:rsid w:val="7C4933CF"/>
    <w:rsid w:val="7C6A7C77"/>
    <w:rsid w:val="7C89DBBD"/>
    <w:rsid w:val="7D27FB5D"/>
    <w:rsid w:val="7D5308CC"/>
    <w:rsid w:val="7D62A862"/>
    <w:rsid w:val="7D6A7EDF"/>
    <w:rsid w:val="7D708805"/>
    <w:rsid w:val="7E0AB034"/>
    <w:rsid w:val="7E6EA62C"/>
    <w:rsid w:val="7ED27847"/>
    <w:rsid w:val="7EF3721C"/>
    <w:rsid w:val="7EF6578A"/>
    <w:rsid w:val="7F10955C"/>
    <w:rsid w:val="7F6D0522"/>
    <w:rsid w:val="7FF712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0E750E"/>
  <w15:chartTrackingRefBased/>
  <w15:docId w15:val="{C513000D-6264-4700-9D0C-7F9ED4626B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color w:val="000000" w:themeColor="text1"/>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7EAD"/>
  </w:style>
  <w:style w:type="paragraph" w:styleId="Heading1">
    <w:name w:val="heading 1"/>
    <w:basedOn w:val="Normal"/>
    <w:next w:val="Normal"/>
    <w:link w:val="Heading1Char"/>
    <w:uiPriority w:val="9"/>
    <w:qFormat/>
    <w:rsid w:val="00CD1CB5"/>
    <w:pPr>
      <w:keepNext/>
      <w:keepLines/>
      <w:spacing w:after="0" w:line="360" w:lineRule="auto"/>
      <w:outlineLvl w:val="0"/>
    </w:pPr>
    <w:rPr>
      <w:rFonts w:eastAsiaTheme="majorEastAsia"/>
      <w:b/>
      <w:bCs/>
      <w:sz w:val="28"/>
      <w:szCs w:val="28"/>
      <w:lang w:val="vi" w:eastAsia="ja-JP"/>
    </w:rPr>
  </w:style>
  <w:style w:type="paragraph" w:styleId="Heading2">
    <w:name w:val="heading 2"/>
    <w:basedOn w:val="Normal"/>
    <w:next w:val="Normal"/>
    <w:link w:val="Heading2Char"/>
    <w:uiPriority w:val="9"/>
    <w:unhideWhenUsed/>
    <w:qFormat/>
    <w:rsid w:val="00241271"/>
    <w:pPr>
      <w:keepNext/>
      <w:keepLines/>
      <w:spacing w:after="0" w:line="360" w:lineRule="auto"/>
      <w:outlineLvl w:val="1"/>
    </w:pPr>
    <w:rPr>
      <w:rFonts w:eastAsiaTheme="majorEastAsia"/>
      <w:b/>
      <w:bCs/>
      <w:lang w:eastAsia="ja-JP"/>
    </w:rPr>
  </w:style>
  <w:style w:type="paragraph" w:styleId="Heading3">
    <w:name w:val="heading 3"/>
    <w:basedOn w:val="Normal"/>
    <w:next w:val="Normal"/>
    <w:link w:val="Heading3Char"/>
    <w:uiPriority w:val="9"/>
    <w:unhideWhenUsed/>
    <w:qFormat/>
    <w:rsid w:val="00550CF6"/>
    <w:pPr>
      <w:keepNext/>
      <w:keepLines/>
      <w:spacing w:after="0" w:line="360" w:lineRule="auto"/>
      <w:outlineLvl w:val="2"/>
    </w:pPr>
    <w:rPr>
      <w:rFonts w:eastAsiaTheme="majorEastAsia"/>
      <w:b/>
      <w:bCs/>
      <w:i/>
      <w:iCs/>
      <w:lang w:eastAsia="ja-JP"/>
    </w:rPr>
  </w:style>
  <w:style w:type="paragraph" w:styleId="Heading4">
    <w:name w:val="heading 4"/>
    <w:basedOn w:val="Normal"/>
    <w:next w:val="Normal"/>
    <w:link w:val="Heading4Char"/>
    <w:uiPriority w:val="9"/>
    <w:unhideWhenUsed/>
    <w:qFormat/>
    <w:rsid w:val="00461795"/>
    <w:pPr>
      <w:keepNext/>
      <w:keepLines/>
      <w:spacing w:before="80" w:after="40" w:line="360" w:lineRule="auto"/>
      <w:outlineLvl w:val="3"/>
    </w:pPr>
    <w:rPr>
      <w:rFonts w:eastAsiaTheme="majorEastAsia"/>
      <w:i/>
      <w:iCs/>
      <w:color w:val="auto"/>
      <w:lang w:eastAsia="ja-JP"/>
    </w:rPr>
  </w:style>
  <w:style w:type="paragraph" w:styleId="Heading5">
    <w:name w:val="heading 5"/>
    <w:basedOn w:val="Normal"/>
    <w:next w:val="Normal"/>
    <w:link w:val="Heading5Char"/>
    <w:uiPriority w:val="9"/>
    <w:unhideWhenUsed/>
    <w:qFormat/>
    <w:rsid w:val="006127C2"/>
    <w:pPr>
      <w:keepNext/>
      <w:keepLines/>
      <w:spacing w:before="80" w:after="40" w:line="360" w:lineRule="auto"/>
      <w:outlineLvl w:val="4"/>
    </w:pPr>
    <w:rPr>
      <w:rFonts w:eastAsiaTheme="majorEastAsia"/>
      <w:color w:val="auto"/>
      <w:lang w:eastAsia="ja-JP"/>
    </w:rPr>
  </w:style>
  <w:style w:type="paragraph" w:styleId="Heading6">
    <w:name w:val="heading 6"/>
    <w:basedOn w:val="Normal"/>
    <w:next w:val="Normal"/>
    <w:link w:val="Heading6Char"/>
    <w:uiPriority w:val="9"/>
    <w:semiHidden/>
    <w:unhideWhenUsed/>
    <w:qFormat/>
    <w:rsid w:val="00B406D3"/>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B406D3"/>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B406D3"/>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B406D3"/>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1CB5"/>
    <w:rPr>
      <w:rFonts w:eastAsiaTheme="majorEastAsia" w:cs="Times New Roman"/>
      <w:b/>
      <w:bCs/>
      <w:sz w:val="28"/>
      <w:szCs w:val="28"/>
      <w:lang w:val="vi" w:eastAsia="ja-JP"/>
    </w:rPr>
  </w:style>
  <w:style w:type="character" w:customStyle="1" w:styleId="Heading2Char">
    <w:name w:val="Heading 2 Char"/>
    <w:basedOn w:val="DefaultParagraphFont"/>
    <w:link w:val="Heading2"/>
    <w:uiPriority w:val="9"/>
    <w:rsid w:val="00241271"/>
    <w:rPr>
      <w:rFonts w:eastAsiaTheme="majorEastAsia" w:cs="Times New Roman"/>
      <w:b/>
      <w:bCs/>
      <w:sz w:val="26"/>
      <w:szCs w:val="26"/>
      <w:lang w:eastAsia="ja-JP"/>
    </w:rPr>
  </w:style>
  <w:style w:type="character" w:customStyle="1" w:styleId="Heading3Char">
    <w:name w:val="Heading 3 Char"/>
    <w:basedOn w:val="DefaultParagraphFont"/>
    <w:link w:val="Heading3"/>
    <w:uiPriority w:val="9"/>
    <w:rsid w:val="00550CF6"/>
    <w:rPr>
      <w:rFonts w:eastAsiaTheme="majorEastAsia"/>
      <w:b/>
      <w:bCs/>
      <w:i/>
      <w:iCs/>
      <w:lang w:eastAsia="ja-JP"/>
    </w:rPr>
  </w:style>
  <w:style w:type="character" w:customStyle="1" w:styleId="Heading4Char">
    <w:name w:val="Heading 4 Char"/>
    <w:basedOn w:val="DefaultParagraphFont"/>
    <w:link w:val="Heading4"/>
    <w:uiPriority w:val="9"/>
    <w:rsid w:val="00461795"/>
    <w:rPr>
      <w:rFonts w:eastAsiaTheme="majorEastAsia"/>
      <w:i/>
      <w:iCs/>
      <w:color w:val="auto"/>
      <w:lang w:eastAsia="ja-JP"/>
    </w:rPr>
  </w:style>
  <w:style w:type="character" w:customStyle="1" w:styleId="Heading5Char">
    <w:name w:val="Heading 5 Char"/>
    <w:basedOn w:val="DefaultParagraphFont"/>
    <w:link w:val="Heading5"/>
    <w:uiPriority w:val="9"/>
    <w:rsid w:val="006127C2"/>
    <w:rPr>
      <w:rFonts w:eastAsiaTheme="majorEastAsia"/>
      <w:color w:val="auto"/>
      <w:lang w:eastAsia="ja-JP"/>
    </w:rPr>
  </w:style>
  <w:style w:type="character" w:customStyle="1" w:styleId="Heading6Char">
    <w:name w:val="Heading 6 Char"/>
    <w:basedOn w:val="DefaultParagraphFont"/>
    <w:link w:val="Heading6"/>
    <w:uiPriority w:val="9"/>
    <w:semiHidden/>
    <w:rsid w:val="00B406D3"/>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B406D3"/>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B406D3"/>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B406D3"/>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B406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06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406D3"/>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406D3"/>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B406D3"/>
    <w:pPr>
      <w:spacing w:before="160"/>
      <w:jc w:val="center"/>
    </w:pPr>
    <w:rPr>
      <w:i/>
      <w:iCs/>
      <w:color w:val="404040" w:themeColor="text1" w:themeTint="BF"/>
    </w:rPr>
  </w:style>
  <w:style w:type="character" w:customStyle="1" w:styleId="QuoteChar">
    <w:name w:val="Quote Char"/>
    <w:basedOn w:val="DefaultParagraphFont"/>
    <w:link w:val="Quote"/>
    <w:uiPriority w:val="29"/>
    <w:rsid w:val="00B406D3"/>
    <w:rPr>
      <w:i/>
      <w:iCs/>
      <w:color w:val="404040" w:themeColor="text1" w:themeTint="BF"/>
    </w:rPr>
  </w:style>
  <w:style w:type="paragraph" w:styleId="ListParagraph">
    <w:name w:val="List Paragraph"/>
    <w:basedOn w:val="Normal"/>
    <w:uiPriority w:val="34"/>
    <w:qFormat/>
    <w:rsid w:val="00B406D3"/>
    <w:pPr>
      <w:ind w:left="720"/>
      <w:contextualSpacing/>
    </w:pPr>
  </w:style>
  <w:style w:type="character" w:styleId="IntenseEmphasis">
    <w:name w:val="Intense Emphasis"/>
    <w:basedOn w:val="DefaultParagraphFont"/>
    <w:uiPriority w:val="21"/>
    <w:qFormat/>
    <w:rsid w:val="00B406D3"/>
    <w:rPr>
      <w:i/>
      <w:iCs/>
      <w:color w:val="2F5496" w:themeColor="accent1" w:themeShade="BF"/>
    </w:rPr>
  </w:style>
  <w:style w:type="paragraph" w:styleId="IntenseQuote">
    <w:name w:val="Intense Quote"/>
    <w:basedOn w:val="Normal"/>
    <w:next w:val="Normal"/>
    <w:link w:val="IntenseQuoteChar"/>
    <w:uiPriority w:val="30"/>
    <w:qFormat/>
    <w:rsid w:val="00B406D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406D3"/>
    <w:rPr>
      <w:i/>
      <w:iCs/>
      <w:color w:val="2F5496" w:themeColor="accent1" w:themeShade="BF"/>
    </w:rPr>
  </w:style>
  <w:style w:type="character" w:styleId="IntenseReference">
    <w:name w:val="Intense Reference"/>
    <w:basedOn w:val="DefaultParagraphFont"/>
    <w:uiPriority w:val="32"/>
    <w:qFormat/>
    <w:rsid w:val="00B406D3"/>
    <w:rPr>
      <w:b/>
      <w:bCs/>
      <w:smallCaps/>
      <w:color w:val="2F5496" w:themeColor="accent1" w:themeShade="BF"/>
      <w:spacing w:val="5"/>
    </w:rPr>
  </w:style>
  <w:style w:type="table" w:customStyle="1" w:styleId="Style10">
    <w:name w:val="_Style 10"/>
    <w:basedOn w:val="TableNormal"/>
    <w:qFormat/>
    <w:rsid w:val="00B406D3"/>
    <w:pPr>
      <w:spacing w:after="0" w:line="240" w:lineRule="auto"/>
    </w:pPr>
    <w:rPr>
      <w:rFonts w:eastAsia="SimSun"/>
      <w:sz w:val="20"/>
      <w:szCs w:val="20"/>
      <w:lang w:eastAsia="ja-JP"/>
    </w:rPr>
    <w:tblPr>
      <w:tblInd w:w="0" w:type="nil"/>
      <w:tblCellMar>
        <w:top w:w="100" w:type="dxa"/>
        <w:left w:w="100" w:type="dxa"/>
        <w:bottom w:w="100" w:type="dxa"/>
        <w:right w:w="100" w:type="dxa"/>
      </w:tblCellMar>
    </w:tblPr>
  </w:style>
  <w:style w:type="table" w:styleId="TableGrid">
    <w:name w:val="Table Grid"/>
    <w:basedOn w:val="TableNormal"/>
    <w:uiPriority w:val="39"/>
    <w:qFormat/>
    <w:rsid w:val="00283D4B"/>
    <w:pPr>
      <w:spacing w:after="0" w:line="240" w:lineRule="auto"/>
    </w:pPr>
    <w:rPr>
      <w:rFonts w:eastAsia="SimSun"/>
      <w:sz w:val="20"/>
      <w:szCs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tyle11">
    <w:name w:val="_Style 11"/>
    <w:basedOn w:val="TableNormal"/>
    <w:qFormat/>
    <w:rsid w:val="0004032A"/>
    <w:pPr>
      <w:spacing w:after="0" w:line="240" w:lineRule="auto"/>
    </w:pPr>
    <w:rPr>
      <w:rFonts w:eastAsia="SimSun"/>
      <w:sz w:val="20"/>
      <w:szCs w:val="20"/>
      <w:lang w:eastAsia="ja-JP"/>
    </w:rPr>
    <w:tblPr>
      <w:tblInd w:w="0" w:type="nil"/>
      <w:tblCellMar>
        <w:top w:w="100" w:type="dxa"/>
        <w:left w:w="100" w:type="dxa"/>
        <w:bottom w:w="100" w:type="dxa"/>
        <w:right w:w="100" w:type="dxa"/>
      </w:tblCellMar>
    </w:tblPr>
  </w:style>
  <w:style w:type="table" w:customStyle="1" w:styleId="TableGrid1">
    <w:name w:val="Table Grid1"/>
    <w:basedOn w:val="TableNormal"/>
    <w:next w:val="TableGrid"/>
    <w:uiPriority w:val="39"/>
    <w:qFormat/>
    <w:rsid w:val="00592429"/>
    <w:pPr>
      <w:spacing w:after="0" w:line="240" w:lineRule="auto"/>
    </w:pPr>
    <w:rPr>
      <w:rFonts w:eastAsia="SimSun"/>
      <w:sz w:val="20"/>
      <w:szCs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9A3D87"/>
    <w:rPr>
      <w:i/>
      <w:iCs/>
      <w:color w:val="404040" w:themeColor="text1" w:themeTint="BF"/>
    </w:rPr>
  </w:style>
  <w:style w:type="paragraph" w:styleId="NormalWeb">
    <w:name w:val="Normal (Web)"/>
    <w:basedOn w:val="Normal"/>
    <w:uiPriority w:val="99"/>
    <w:unhideWhenUsed/>
    <w:rsid w:val="009A3D87"/>
    <w:pPr>
      <w:spacing w:before="100" w:beforeAutospacing="1" w:after="100" w:afterAutospacing="1" w:line="240" w:lineRule="auto"/>
    </w:pPr>
    <w:rPr>
      <w:rFonts w:eastAsia="Times New Roman"/>
      <w:szCs w:val="24"/>
    </w:rPr>
  </w:style>
  <w:style w:type="character" w:styleId="Strong">
    <w:name w:val="Strong"/>
    <w:basedOn w:val="DefaultParagraphFont"/>
    <w:uiPriority w:val="22"/>
    <w:qFormat/>
    <w:rsid w:val="009A3D87"/>
    <w:rPr>
      <w:b/>
      <w:bCs/>
    </w:rPr>
  </w:style>
  <w:style w:type="table" w:customStyle="1" w:styleId="TableGrid2">
    <w:name w:val="Table Grid2"/>
    <w:basedOn w:val="TableNormal"/>
    <w:next w:val="TableGrid"/>
    <w:uiPriority w:val="39"/>
    <w:qFormat/>
    <w:rsid w:val="00797234"/>
    <w:pPr>
      <w:spacing w:after="0" w:line="240" w:lineRule="auto"/>
    </w:pPr>
    <w:rPr>
      <w:rFonts w:eastAsia="SimSun"/>
      <w:sz w:val="20"/>
      <w:szCs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tyle13">
    <w:name w:val="_Style 13"/>
    <w:basedOn w:val="TableNormal"/>
    <w:qFormat/>
    <w:rsid w:val="00797234"/>
    <w:pPr>
      <w:spacing w:after="0" w:line="240" w:lineRule="auto"/>
    </w:pPr>
    <w:rPr>
      <w:rFonts w:eastAsia="SimSun"/>
      <w:sz w:val="20"/>
      <w:szCs w:val="20"/>
      <w:lang w:eastAsia="ja-JP"/>
    </w:rPr>
    <w:tblPr>
      <w:tblInd w:w="0" w:type="nil"/>
      <w:tblCellMar>
        <w:top w:w="100" w:type="dxa"/>
        <w:left w:w="100" w:type="dxa"/>
        <w:bottom w:w="100" w:type="dxa"/>
        <w:right w:w="100" w:type="dxa"/>
      </w:tblCellMar>
    </w:tblPr>
  </w:style>
  <w:style w:type="table" w:customStyle="1" w:styleId="Style16">
    <w:name w:val="_Style 16"/>
    <w:basedOn w:val="TableNormal"/>
    <w:qFormat/>
    <w:rsid w:val="00797234"/>
    <w:pPr>
      <w:spacing w:after="0" w:line="240" w:lineRule="auto"/>
    </w:pPr>
    <w:rPr>
      <w:rFonts w:eastAsia="SimSun"/>
      <w:sz w:val="20"/>
      <w:szCs w:val="20"/>
      <w:lang w:eastAsia="ja-JP"/>
    </w:rPr>
    <w:tblPr>
      <w:tblInd w:w="0" w:type="nil"/>
      <w:tblCellMar>
        <w:top w:w="100" w:type="dxa"/>
        <w:left w:w="100" w:type="dxa"/>
        <w:bottom w:w="100" w:type="dxa"/>
        <w:right w:w="100" w:type="dxa"/>
      </w:tblCellMar>
    </w:tblPr>
  </w:style>
  <w:style w:type="table" w:customStyle="1" w:styleId="Style17">
    <w:name w:val="_Style 17"/>
    <w:basedOn w:val="TableNormal"/>
    <w:qFormat/>
    <w:rsid w:val="00797234"/>
    <w:pPr>
      <w:spacing w:after="0" w:line="240" w:lineRule="auto"/>
    </w:pPr>
    <w:rPr>
      <w:rFonts w:eastAsia="SimSun"/>
      <w:sz w:val="20"/>
      <w:szCs w:val="20"/>
      <w:lang w:eastAsia="ja-JP"/>
    </w:rPr>
    <w:tblPr>
      <w:tblInd w:w="0" w:type="nil"/>
      <w:tblCellMar>
        <w:top w:w="100" w:type="dxa"/>
        <w:left w:w="100" w:type="dxa"/>
        <w:bottom w:w="100" w:type="dxa"/>
        <w:right w:w="100" w:type="dxa"/>
      </w:tblCellMar>
    </w:tblPr>
  </w:style>
  <w:style w:type="table" w:customStyle="1" w:styleId="Style18">
    <w:name w:val="_Style 18"/>
    <w:basedOn w:val="TableNormal"/>
    <w:qFormat/>
    <w:rsid w:val="00797234"/>
    <w:pPr>
      <w:spacing w:after="0" w:line="240" w:lineRule="auto"/>
    </w:pPr>
    <w:rPr>
      <w:rFonts w:eastAsia="SimSun"/>
      <w:sz w:val="20"/>
      <w:szCs w:val="20"/>
      <w:lang w:eastAsia="ja-JP"/>
    </w:rPr>
    <w:tblPr>
      <w:tblInd w:w="0" w:type="nil"/>
      <w:tblCellMar>
        <w:top w:w="100" w:type="dxa"/>
        <w:left w:w="100" w:type="dxa"/>
        <w:bottom w:w="100" w:type="dxa"/>
        <w:right w:w="100" w:type="dxa"/>
      </w:tblCellMar>
    </w:tblPr>
  </w:style>
  <w:style w:type="table" w:customStyle="1" w:styleId="Style25">
    <w:name w:val="_Style 25"/>
    <w:basedOn w:val="TableNormal"/>
    <w:qFormat/>
    <w:rsid w:val="00797234"/>
    <w:pPr>
      <w:spacing w:after="0" w:line="240" w:lineRule="auto"/>
    </w:pPr>
    <w:rPr>
      <w:rFonts w:eastAsia="SimSun"/>
      <w:sz w:val="20"/>
      <w:szCs w:val="20"/>
      <w:lang w:eastAsia="ja-JP"/>
    </w:rPr>
    <w:tblPr>
      <w:tblInd w:w="0" w:type="nil"/>
      <w:tblCellMar>
        <w:top w:w="100" w:type="dxa"/>
        <w:left w:w="100" w:type="dxa"/>
        <w:bottom w:w="100" w:type="dxa"/>
        <w:right w:w="100" w:type="dxa"/>
      </w:tblCellMar>
    </w:tblPr>
  </w:style>
  <w:style w:type="table" w:customStyle="1" w:styleId="Style131">
    <w:name w:val="_Style 131"/>
    <w:basedOn w:val="TableNormal"/>
    <w:qFormat/>
    <w:rsid w:val="0037016F"/>
    <w:pPr>
      <w:spacing w:after="0" w:line="240" w:lineRule="auto"/>
    </w:pPr>
    <w:rPr>
      <w:rFonts w:eastAsia="SimSun"/>
      <w:sz w:val="20"/>
      <w:szCs w:val="20"/>
    </w:rPr>
    <w:tblPr>
      <w:tblInd w:w="0" w:type="nil"/>
      <w:tblCellMar>
        <w:top w:w="100" w:type="dxa"/>
        <w:left w:w="100" w:type="dxa"/>
        <w:bottom w:w="100" w:type="dxa"/>
        <w:right w:w="100" w:type="dxa"/>
      </w:tblCellMar>
    </w:tblPr>
  </w:style>
  <w:style w:type="table" w:customStyle="1" w:styleId="Style132">
    <w:name w:val="_Style 132"/>
    <w:basedOn w:val="TableNormal"/>
    <w:qFormat/>
    <w:rsid w:val="0037016F"/>
    <w:pPr>
      <w:spacing w:after="0" w:line="240" w:lineRule="auto"/>
    </w:pPr>
    <w:rPr>
      <w:rFonts w:eastAsia="SimSun"/>
      <w:sz w:val="20"/>
      <w:szCs w:val="20"/>
    </w:rPr>
    <w:tblPr>
      <w:tblInd w:w="0" w:type="nil"/>
      <w:tblCellMar>
        <w:top w:w="100" w:type="dxa"/>
        <w:left w:w="100" w:type="dxa"/>
        <w:bottom w:w="100" w:type="dxa"/>
        <w:right w:w="100" w:type="dxa"/>
      </w:tblCellMar>
    </w:tblPr>
  </w:style>
  <w:style w:type="table" w:customStyle="1" w:styleId="TableGrid3">
    <w:name w:val="Table Grid3"/>
    <w:basedOn w:val="TableNormal"/>
    <w:next w:val="TableGrid"/>
    <w:uiPriority w:val="39"/>
    <w:qFormat/>
    <w:rsid w:val="0037016F"/>
    <w:pPr>
      <w:spacing w:after="0" w:line="240" w:lineRule="auto"/>
    </w:pPr>
    <w:rPr>
      <w:rFonts w:eastAsia="SimSun"/>
      <w:sz w:val="20"/>
      <w:szCs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qFormat/>
    <w:rsid w:val="0037016F"/>
    <w:pPr>
      <w:spacing w:after="0" w:line="240" w:lineRule="auto"/>
    </w:pPr>
    <w:rPr>
      <w:rFonts w:eastAsia="SimSun"/>
      <w:sz w:val="20"/>
      <w:szCs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basedOn w:val="DefaultParagraphFont"/>
    <w:uiPriority w:val="33"/>
    <w:qFormat/>
    <w:rsid w:val="37446A99"/>
    <w:rPr>
      <w:b/>
      <w:bCs/>
      <w:i/>
      <w:iCs/>
    </w:rPr>
  </w:style>
  <w:style w:type="paragraph" w:styleId="TableofFigures">
    <w:name w:val="table of figures"/>
    <w:basedOn w:val="Normal"/>
    <w:next w:val="Normal"/>
    <w:uiPriority w:val="99"/>
    <w:unhideWhenUsed/>
    <w:rsid w:val="00632EDC"/>
    <w:pPr>
      <w:spacing w:after="0"/>
    </w:pPr>
  </w:style>
  <w:style w:type="character" w:styleId="Hyperlink">
    <w:name w:val="Hyperlink"/>
    <w:basedOn w:val="DefaultParagraphFont"/>
    <w:uiPriority w:val="99"/>
    <w:unhideWhenUsed/>
    <w:rsid w:val="00632EDC"/>
    <w:rPr>
      <w:color w:val="0563C1" w:themeColor="hyperlink"/>
      <w:u w:val="single"/>
    </w:rPr>
  </w:style>
  <w:style w:type="paragraph" w:styleId="Caption">
    <w:name w:val="caption"/>
    <w:basedOn w:val="Normal"/>
    <w:next w:val="Normal"/>
    <w:uiPriority w:val="35"/>
    <w:unhideWhenUsed/>
    <w:qFormat/>
    <w:rsid w:val="00B9616A"/>
    <w:pPr>
      <w:spacing w:before="120" w:after="320" w:line="240" w:lineRule="auto"/>
      <w:jc w:val="center"/>
    </w:pPr>
    <w:rPr>
      <w:i/>
      <w:iCs/>
      <w:color w:val="44546A" w:themeColor="text2"/>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TOCHeading">
    <w:name w:val="TOC Heading"/>
    <w:basedOn w:val="Heading1"/>
    <w:next w:val="Normal"/>
    <w:uiPriority w:val="39"/>
    <w:unhideWhenUsed/>
    <w:qFormat/>
    <w:rsid w:val="0009382B"/>
    <w:pPr>
      <w:spacing w:before="240" w:line="259" w:lineRule="auto"/>
      <w:outlineLvl w:val="9"/>
    </w:pPr>
    <w:rPr>
      <w:rFonts w:asciiTheme="majorHAnsi" w:hAnsiTheme="majorHAnsi" w:cstheme="majorBidi"/>
      <w:b w:val="0"/>
      <w:bCs w:val="0"/>
      <w:color w:val="2F5496" w:themeColor="accent1" w:themeShade="BF"/>
      <w:sz w:val="32"/>
      <w:szCs w:val="32"/>
      <w:lang w:val="en-US" w:eastAsia="en-US"/>
    </w:rPr>
  </w:style>
  <w:style w:type="paragraph" w:styleId="TOC1">
    <w:name w:val="toc 1"/>
    <w:basedOn w:val="Normal"/>
    <w:next w:val="Normal"/>
    <w:autoRedefine/>
    <w:uiPriority w:val="39"/>
    <w:unhideWhenUsed/>
    <w:rsid w:val="0009382B"/>
    <w:pPr>
      <w:spacing w:after="100"/>
    </w:pPr>
  </w:style>
  <w:style w:type="paragraph" w:styleId="TOC2">
    <w:name w:val="toc 2"/>
    <w:basedOn w:val="Normal"/>
    <w:next w:val="Normal"/>
    <w:autoRedefine/>
    <w:uiPriority w:val="39"/>
    <w:unhideWhenUsed/>
    <w:rsid w:val="0009382B"/>
    <w:pPr>
      <w:spacing w:after="100"/>
      <w:ind w:left="260"/>
    </w:pPr>
  </w:style>
  <w:style w:type="paragraph" w:styleId="TOC3">
    <w:name w:val="toc 3"/>
    <w:basedOn w:val="Normal"/>
    <w:next w:val="Normal"/>
    <w:autoRedefine/>
    <w:uiPriority w:val="39"/>
    <w:unhideWhenUsed/>
    <w:rsid w:val="0009382B"/>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9343906">
      <w:bodyDiv w:val="1"/>
      <w:marLeft w:val="0"/>
      <w:marRight w:val="0"/>
      <w:marTop w:val="0"/>
      <w:marBottom w:val="0"/>
      <w:divBdr>
        <w:top w:val="none" w:sz="0" w:space="0" w:color="auto"/>
        <w:left w:val="none" w:sz="0" w:space="0" w:color="auto"/>
        <w:bottom w:val="none" w:sz="0" w:space="0" w:color="auto"/>
        <w:right w:val="none" w:sz="0" w:space="0" w:color="auto"/>
      </w:divBdr>
    </w:div>
    <w:div w:id="158929152">
      <w:bodyDiv w:val="1"/>
      <w:marLeft w:val="0"/>
      <w:marRight w:val="0"/>
      <w:marTop w:val="0"/>
      <w:marBottom w:val="0"/>
      <w:divBdr>
        <w:top w:val="none" w:sz="0" w:space="0" w:color="auto"/>
        <w:left w:val="none" w:sz="0" w:space="0" w:color="auto"/>
        <w:bottom w:val="none" w:sz="0" w:space="0" w:color="auto"/>
        <w:right w:val="none" w:sz="0" w:space="0" w:color="auto"/>
      </w:divBdr>
    </w:div>
    <w:div w:id="198515496">
      <w:bodyDiv w:val="1"/>
      <w:marLeft w:val="0"/>
      <w:marRight w:val="0"/>
      <w:marTop w:val="0"/>
      <w:marBottom w:val="0"/>
      <w:divBdr>
        <w:top w:val="none" w:sz="0" w:space="0" w:color="auto"/>
        <w:left w:val="none" w:sz="0" w:space="0" w:color="auto"/>
        <w:bottom w:val="none" w:sz="0" w:space="0" w:color="auto"/>
        <w:right w:val="none" w:sz="0" w:space="0" w:color="auto"/>
      </w:divBdr>
    </w:div>
    <w:div w:id="199440140">
      <w:bodyDiv w:val="1"/>
      <w:marLeft w:val="0"/>
      <w:marRight w:val="0"/>
      <w:marTop w:val="0"/>
      <w:marBottom w:val="0"/>
      <w:divBdr>
        <w:top w:val="none" w:sz="0" w:space="0" w:color="auto"/>
        <w:left w:val="none" w:sz="0" w:space="0" w:color="auto"/>
        <w:bottom w:val="none" w:sz="0" w:space="0" w:color="auto"/>
        <w:right w:val="none" w:sz="0" w:space="0" w:color="auto"/>
      </w:divBdr>
    </w:div>
    <w:div w:id="204757088">
      <w:bodyDiv w:val="1"/>
      <w:marLeft w:val="0"/>
      <w:marRight w:val="0"/>
      <w:marTop w:val="0"/>
      <w:marBottom w:val="0"/>
      <w:divBdr>
        <w:top w:val="none" w:sz="0" w:space="0" w:color="auto"/>
        <w:left w:val="none" w:sz="0" w:space="0" w:color="auto"/>
        <w:bottom w:val="none" w:sz="0" w:space="0" w:color="auto"/>
        <w:right w:val="none" w:sz="0" w:space="0" w:color="auto"/>
      </w:divBdr>
    </w:div>
    <w:div w:id="246966559">
      <w:bodyDiv w:val="1"/>
      <w:marLeft w:val="0"/>
      <w:marRight w:val="0"/>
      <w:marTop w:val="0"/>
      <w:marBottom w:val="0"/>
      <w:divBdr>
        <w:top w:val="none" w:sz="0" w:space="0" w:color="auto"/>
        <w:left w:val="none" w:sz="0" w:space="0" w:color="auto"/>
        <w:bottom w:val="none" w:sz="0" w:space="0" w:color="auto"/>
        <w:right w:val="none" w:sz="0" w:space="0" w:color="auto"/>
      </w:divBdr>
    </w:div>
    <w:div w:id="287857457">
      <w:bodyDiv w:val="1"/>
      <w:marLeft w:val="0"/>
      <w:marRight w:val="0"/>
      <w:marTop w:val="0"/>
      <w:marBottom w:val="0"/>
      <w:divBdr>
        <w:top w:val="none" w:sz="0" w:space="0" w:color="auto"/>
        <w:left w:val="none" w:sz="0" w:space="0" w:color="auto"/>
        <w:bottom w:val="none" w:sz="0" w:space="0" w:color="auto"/>
        <w:right w:val="none" w:sz="0" w:space="0" w:color="auto"/>
      </w:divBdr>
    </w:div>
    <w:div w:id="473256859">
      <w:bodyDiv w:val="1"/>
      <w:marLeft w:val="0"/>
      <w:marRight w:val="0"/>
      <w:marTop w:val="0"/>
      <w:marBottom w:val="0"/>
      <w:divBdr>
        <w:top w:val="none" w:sz="0" w:space="0" w:color="auto"/>
        <w:left w:val="none" w:sz="0" w:space="0" w:color="auto"/>
        <w:bottom w:val="none" w:sz="0" w:space="0" w:color="auto"/>
        <w:right w:val="none" w:sz="0" w:space="0" w:color="auto"/>
      </w:divBdr>
    </w:div>
    <w:div w:id="507209465">
      <w:bodyDiv w:val="1"/>
      <w:marLeft w:val="0"/>
      <w:marRight w:val="0"/>
      <w:marTop w:val="0"/>
      <w:marBottom w:val="0"/>
      <w:divBdr>
        <w:top w:val="none" w:sz="0" w:space="0" w:color="auto"/>
        <w:left w:val="none" w:sz="0" w:space="0" w:color="auto"/>
        <w:bottom w:val="none" w:sz="0" w:space="0" w:color="auto"/>
        <w:right w:val="none" w:sz="0" w:space="0" w:color="auto"/>
      </w:divBdr>
    </w:div>
    <w:div w:id="519008144">
      <w:bodyDiv w:val="1"/>
      <w:marLeft w:val="0"/>
      <w:marRight w:val="0"/>
      <w:marTop w:val="0"/>
      <w:marBottom w:val="0"/>
      <w:divBdr>
        <w:top w:val="none" w:sz="0" w:space="0" w:color="auto"/>
        <w:left w:val="none" w:sz="0" w:space="0" w:color="auto"/>
        <w:bottom w:val="none" w:sz="0" w:space="0" w:color="auto"/>
        <w:right w:val="none" w:sz="0" w:space="0" w:color="auto"/>
      </w:divBdr>
    </w:div>
    <w:div w:id="630214757">
      <w:bodyDiv w:val="1"/>
      <w:marLeft w:val="0"/>
      <w:marRight w:val="0"/>
      <w:marTop w:val="0"/>
      <w:marBottom w:val="0"/>
      <w:divBdr>
        <w:top w:val="none" w:sz="0" w:space="0" w:color="auto"/>
        <w:left w:val="none" w:sz="0" w:space="0" w:color="auto"/>
        <w:bottom w:val="none" w:sz="0" w:space="0" w:color="auto"/>
        <w:right w:val="none" w:sz="0" w:space="0" w:color="auto"/>
      </w:divBdr>
    </w:div>
    <w:div w:id="632298386">
      <w:bodyDiv w:val="1"/>
      <w:marLeft w:val="0"/>
      <w:marRight w:val="0"/>
      <w:marTop w:val="0"/>
      <w:marBottom w:val="0"/>
      <w:divBdr>
        <w:top w:val="none" w:sz="0" w:space="0" w:color="auto"/>
        <w:left w:val="none" w:sz="0" w:space="0" w:color="auto"/>
        <w:bottom w:val="none" w:sz="0" w:space="0" w:color="auto"/>
        <w:right w:val="none" w:sz="0" w:space="0" w:color="auto"/>
      </w:divBdr>
    </w:div>
    <w:div w:id="645430417">
      <w:bodyDiv w:val="1"/>
      <w:marLeft w:val="0"/>
      <w:marRight w:val="0"/>
      <w:marTop w:val="0"/>
      <w:marBottom w:val="0"/>
      <w:divBdr>
        <w:top w:val="none" w:sz="0" w:space="0" w:color="auto"/>
        <w:left w:val="none" w:sz="0" w:space="0" w:color="auto"/>
        <w:bottom w:val="none" w:sz="0" w:space="0" w:color="auto"/>
        <w:right w:val="none" w:sz="0" w:space="0" w:color="auto"/>
      </w:divBdr>
    </w:div>
    <w:div w:id="707604418">
      <w:bodyDiv w:val="1"/>
      <w:marLeft w:val="0"/>
      <w:marRight w:val="0"/>
      <w:marTop w:val="0"/>
      <w:marBottom w:val="0"/>
      <w:divBdr>
        <w:top w:val="none" w:sz="0" w:space="0" w:color="auto"/>
        <w:left w:val="none" w:sz="0" w:space="0" w:color="auto"/>
        <w:bottom w:val="none" w:sz="0" w:space="0" w:color="auto"/>
        <w:right w:val="none" w:sz="0" w:space="0" w:color="auto"/>
      </w:divBdr>
    </w:div>
    <w:div w:id="782041530">
      <w:bodyDiv w:val="1"/>
      <w:marLeft w:val="0"/>
      <w:marRight w:val="0"/>
      <w:marTop w:val="0"/>
      <w:marBottom w:val="0"/>
      <w:divBdr>
        <w:top w:val="none" w:sz="0" w:space="0" w:color="auto"/>
        <w:left w:val="none" w:sz="0" w:space="0" w:color="auto"/>
        <w:bottom w:val="none" w:sz="0" w:space="0" w:color="auto"/>
        <w:right w:val="none" w:sz="0" w:space="0" w:color="auto"/>
      </w:divBdr>
    </w:div>
    <w:div w:id="791097543">
      <w:bodyDiv w:val="1"/>
      <w:marLeft w:val="0"/>
      <w:marRight w:val="0"/>
      <w:marTop w:val="0"/>
      <w:marBottom w:val="0"/>
      <w:divBdr>
        <w:top w:val="none" w:sz="0" w:space="0" w:color="auto"/>
        <w:left w:val="none" w:sz="0" w:space="0" w:color="auto"/>
        <w:bottom w:val="none" w:sz="0" w:space="0" w:color="auto"/>
        <w:right w:val="none" w:sz="0" w:space="0" w:color="auto"/>
      </w:divBdr>
    </w:div>
    <w:div w:id="916863855">
      <w:bodyDiv w:val="1"/>
      <w:marLeft w:val="0"/>
      <w:marRight w:val="0"/>
      <w:marTop w:val="0"/>
      <w:marBottom w:val="0"/>
      <w:divBdr>
        <w:top w:val="none" w:sz="0" w:space="0" w:color="auto"/>
        <w:left w:val="none" w:sz="0" w:space="0" w:color="auto"/>
        <w:bottom w:val="none" w:sz="0" w:space="0" w:color="auto"/>
        <w:right w:val="none" w:sz="0" w:space="0" w:color="auto"/>
      </w:divBdr>
    </w:div>
    <w:div w:id="980959928">
      <w:bodyDiv w:val="1"/>
      <w:marLeft w:val="0"/>
      <w:marRight w:val="0"/>
      <w:marTop w:val="0"/>
      <w:marBottom w:val="0"/>
      <w:divBdr>
        <w:top w:val="none" w:sz="0" w:space="0" w:color="auto"/>
        <w:left w:val="none" w:sz="0" w:space="0" w:color="auto"/>
        <w:bottom w:val="none" w:sz="0" w:space="0" w:color="auto"/>
        <w:right w:val="none" w:sz="0" w:space="0" w:color="auto"/>
      </w:divBdr>
    </w:div>
    <w:div w:id="1018967593">
      <w:bodyDiv w:val="1"/>
      <w:marLeft w:val="0"/>
      <w:marRight w:val="0"/>
      <w:marTop w:val="0"/>
      <w:marBottom w:val="0"/>
      <w:divBdr>
        <w:top w:val="none" w:sz="0" w:space="0" w:color="auto"/>
        <w:left w:val="none" w:sz="0" w:space="0" w:color="auto"/>
        <w:bottom w:val="none" w:sz="0" w:space="0" w:color="auto"/>
        <w:right w:val="none" w:sz="0" w:space="0" w:color="auto"/>
      </w:divBdr>
    </w:div>
    <w:div w:id="1053964525">
      <w:bodyDiv w:val="1"/>
      <w:marLeft w:val="0"/>
      <w:marRight w:val="0"/>
      <w:marTop w:val="0"/>
      <w:marBottom w:val="0"/>
      <w:divBdr>
        <w:top w:val="none" w:sz="0" w:space="0" w:color="auto"/>
        <w:left w:val="none" w:sz="0" w:space="0" w:color="auto"/>
        <w:bottom w:val="none" w:sz="0" w:space="0" w:color="auto"/>
        <w:right w:val="none" w:sz="0" w:space="0" w:color="auto"/>
      </w:divBdr>
    </w:div>
    <w:div w:id="1125658913">
      <w:bodyDiv w:val="1"/>
      <w:marLeft w:val="0"/>
      <w:marRight w:val="0"/>
      <w:marTop w:val="0"/>
      <w:marBottom w:val="0"/>
      <w:divBdr>
        <w:top w:val="none" w:sz="0" w:space="0" w:color="auto"/>
        <w:left w:val="none" w:sz="0" w:space="0" w:color="auto"/>
        <w:bottom w:val="none" w:sz="0" w:space="0" w:color="auto"/>
        <w:right w:val="none" w:sz="0" w:space="0" w:color="auto"/>
      </w:divBdr>
    </w:div>
    <w:div w:id="1203712586">
      <w:bodyDiv w:val="1"/>
      <w:marLeft w:val="0"/>
      <w:marRight w:val="0"/>
      <w:marTop w:val="0"/>
      <w:marBottom w:val="0"/>
      <w:divBdr>
        <w:top w:val="none" w:sz="0" w:space="0" w:color="auto"/>
        <w:left w:val="none" w:sz="0" w:space="0" w:color="auto"/>
        <w:bottom w:val="none" w:sz="0" w:space="0" w:color="auto"/>
        <w:right w:val="none" w:sz="0" w:space="0" w:color="auto"/>
      </w:divBdr>
    </w:div>
    <w:div w:id="1207256434">
      <w:bodyDiv w:val="1"/>
      <w:marLeft w:val="0"/>
      <w:marRight w:val="0"/>
      <w:marTop w:val="0"/>
      <w:marBottom w:val="0"/>
      <w:divBdr>
        <w:top w:val="none" w:sz="0" w:space="0" w:color="auto"/>
        <w:left w:val="none" w:sz="0" w:space="0" w:color="auto"/>
        <w:bottom w:val="none" w:sz="0" w:space="0" w:color="auto"/>
        <w:right w:val="none" w:sz="0" w:space="0" w:color="auto"/>
      </w:divBdr>
    </w:div>
    <w:div w:id="1258633811">
      <w:bodyDiv w:val="1"/>
      <w:marLeft w:val="0"/>
      <w:marRight w:val="0"/>
      <w:marTop w:val="0"/>
      <w:marBottom w:val="0"/>
      <w:divBdr>
        <w:top w:val="none" w:sz="0" w:space="0" w:color="auto"/>
        <w:left w:val="none" w:sz="0" w:space="0" w:color="auto"/>
        <w:bottom w:val="none" w:sz="0" w:space="0" w:color="auto"/>
        <w:right w:val="none" w:sz="0" w:space="0" w:color="auto"/>
      </w:divBdr>
    </w:div>
    <w:div w:id="1293824713">
      <w:bodyDiv w:val="1"/>
      <w:marLeft w:val="0"/>
      <w:marRight w:val="0"/>
      <w:marTop w:val="0"/>
      <w:marBottom w:val="0"/>
      <w:divBdr>
        <w:top w:val="none" w:sz="0" w:space="0" w:color="auto"/>
        <w:left w:val="none" w:sz="0" w:space="0" w:color="auto"/>
        <w:bottom w:val="none" w:sz="0" w:space="0" w:color="auto"/>
        <w:right w:val="none" w:sz="0" w:space="0" w:color="auto"/>
      </w:divBdr>
    </w:div>
    <w:div w:id="1303776843">
      <w:bodyDiv w:val="1"/>
      <w:marLeft w:val="0"/>
      <w:marRight w:val="0"/>
      <w:marTop w:val="0"/>
      <w:marBottom w:val="0"/>
      <w:divBdr>
        <w:top w:val="none" w:sz="0" w:space="0" w:color="auto"/>
        <w:left w:val="none" w:sz="0" w:space="0" w:color="auto"/>
        <w:bottom w:val="none" w:sz="0" w:space="0" w:color="auto"/>
        <w:right w:val="none" w:sz="0" w:space="0" w:color="auto"/>
      </w:divBdr>
    </w:div>
    <w:div w:id="1318532513">
      <w:bodyDiv w:val="1"/>
      <w:marLeft w:val="0"/>
      <w:marRight w:val="0"/>
      <w:marTop w:val="0"/>
      <w:marBottom w:val="0"/>
      <w:divBdr>
        <w:top w:val="none" w:sz="0" w:space="0" w:color="auto"/>
        <w:left w:val="none" w:sz="0" w:space="0" w:color="auto"/>
        <w:bottom w:val="none" w:sz="0" w:space="0" w:color="auto"/>
        <w:right w:val="none" w:sz="0" w:space="0" w:color="auto"/>
      </w:divBdr>
    </w:div>
    <w:div w:id="1356999130">
      <w:bodyDiv w:val="1"/>
      <w:marLeft w:val="0"/>
      <w:marRight w:val="0"/>
      <w:marTop w:val="0"/>
      <w:marBottom w:val="0"/>
      <w:divBdr>
        <w:top w:val="none" w:sz="0" w:space="0" w:color="auto"/>
        <w:left w:val="none" w:sz="0" w:space="0" w:color="auto"/>
        <w:bottom w:val="none" w:sz="0" w:space="0" w:color="auto"/>
        <w:right w:val="none" w:sz="0" w:space="0" w:color="auto"/>
      </w:divBdr>
    </w:div>
    <w:div w:id="1434933443">
      <w:bodyDiv w:val="1"/>
      <w:marLeft w:val="0"/>
      <w:marRight w:val="0"/>
      <w:marTop w:val="0"/>
      <w:marBottom w:val="0"/>
      <w:divBdr>
        <w:top w:val="none" w:sz="0" w:space="0" w:color="auto"/>
        <w:left w:val="none" w:sz="0" w:space="0" w:color="auto"/>
        <w:bottom w:val="none" w:sz="0" w:space="0" w:color="auto"/>
        <w:right w:val="none" w:sz="0" w:space="0" w:color="auto"/>
      </w:divBdr>
    </w:div>
    <w:div w:id="1453551576">
      <w:bodyDiv w:val="1"/>
      <w:marLeft w:val="0"/>
      <w:marRight w:val="0"/>
      <w:marTop w:val="0"/>
      <w:marBottom w:val="0"/>
      <w:divBdr>
        <w:top w:val="none" w:sz="0" w:space="0" w:color="auto"/>
        <w:left w:val="none" w:sz="0" w:space="0" w:color="auto"/>
        <w:bottom w:val="none" w:sz="0" w:space="0" w:color="auto"/>
        <w:right w:val="none" w:sz="0" w:space="0" w:color="auto"/>
      </w:divBdr>
    </w:div>
    <w:div w:id="1460763246">
      <w:bodyDiv w:val="1"/>
      <w:marLeft w:val="0"/>
      <w:marRight w:val="0"/>
      <w:marTop w:val="0"/>
      <w:marBottom w:val="0"/>
      <w:divBdr>
        <w:top w:val="none" w:sz="0" w:space="0" w:color="auto"/>
        <w:left w:val="none" w:sz="0" w:space="0" w:color="auto"/>
        <w:bottom w:val="none" w:sz="0" w:space="0" w:color="auto"/>
        <w:right w:val="none" w:sz="0" w:space="0" w:color="auto"/>
      </w:divBdr>
    </w:div>
    <w:div w:id="1555577766">
      <w:bodyDiv w:val="1"/>
      <w:marLeft w:val="0"/>
      <w:marRight w:val="0"/>
      <w:marTop w:val="0"/>
      <w:marBottom w:val="0"/>
      <w:divBdr>
        <w:top w:val="none" w:sz="0" w:space="0" w:color="auto"/>
        <w:left w:val="none" w:sz="0" w:space="0" w:color="auto"/>
        <w:bottom w:val="none" w:sz="0" w:space="0" w:color="auto"/>
        <w:right w:val="none" w:sz="0" w:space="0" w:color="auto"/>
      </w:divBdr>
    </w:div>
    <w:div w:id="1561014745">
      <w:bodyDiv w:val="1"/>
      <w:marLeft w:val="0"/>
      <w:marRight w:val="0"/>
      <w:marTop w:val="0"/>
      <w:marBottom w:val="0"/>
      <w:divBdr>
        <w:top w:val="none" w:sz="0" w:space="0" w:color="auto"/>
        <w:left w:val="none" w:sz="0" w:space="0" w:color="auto"/>
        <w:bottom w:val="none" w:sz="0" w:space="0" w:color="auto"/>
        <w:right w:val="none" w:sz="0" w:space="0" w:color="auto"/>
      </w:divBdr>
    </w:div>
    <w:div w:id="1599754117">
      <w:bodyDiv w:val="1"/>
      <w:marLeft w:val="0"/>
      <w:marRight w:val="0"/>
      <w:marTop w:val="0"/>
      <w:marBottom w:val="0"/>
      <w:divBdr>
        <w:top w:val="none" w:sz="0" w:space="0" w:color="auto"/>
        <w:left w:val="none" w:sz="0" w:space="0" w:color="auto"/>
        <w:bottom w:val="none" w:sz="0" w:space="0" w:color="auto"/>
        <w:right w:val="none" w:sz="0" w:space="0" w:color="auto"/>
      </w:divBdr>
    </w:div>
    <w:div w:id="1600601631">
      <w:bodyDiv w:val="1"/>
      <w:marLeft w:val="0"/>
      <w:marRight w:val="0"/>
      <w:marTop w:val="0"/>
      <w:marBottom w:val="0"/>
      <w:divBdr>
        <w:top w:val="none" w:sz="0" w:space="0" w:color="auto"/>
        <w:left w:val="none" w:sz="0" w:space="0" w:color="auto"/>
        <w:bottom w:val="none" w:sz="0" w:space="0" w:color="auto"/>
        <w:right w:val="none" w:sz="0" w:space="0" w:color="auto"/>
      </w:divBdr>
    </w:div>
    <w:div w:id="1681470816">
      <w:bodyDiv w:val="1"/>
      <w:marLeft w:val="0"/>
      <w:marRight w:val="0"/>
      <w:marTop w:val="0"/>
      <w:marBottom w:val="0"/>
      <w:divBdr>
        <w:top w:val="none" w:sz="0" w:space="0" w:color="auto"/>
        <w:left w:val="none" w:sz="0" w:space="0" w:color="auto"/>
        <w:bottom w:val="none" w:sz="0" w:space="0" w:color="auto"/>
        <w:right w:val="none" w:sz="0" w:space="0" w:color="auto"/>
      </w:divBdr>
    </w:div>
    <w:div w:id="1911578175">
      <w:bodyDiv w:val="1"/>
      <w:marLeft w:val="0"/>
      <w:marRight w:val="0"/>
      <w:marTop w:val="0"/>
      <w:marBottom w:val="0"/>
      <w:divBdr>
        <w:top w:val="none" w:sz="0" w:space="0" w:color="auto"/>
        <w:left w:val="none" w:sz="0" w:space="0" w:color="auto"/>
        <w:bottom w:val="none" w:sz="0" w:space="0" w:color="auto"/>
        <w:right w:val="none" w:sz="0" w:space="0" w:color="auto"/>
      </w:divBdr>
    </w:div>
    <w:div w:id="1998411702">
      <w:bodyDiv w:val="1"/>
      <w:marLeft w:val="0"/>
      <w:marRight w:val="0"/>
      <w:marTop w:val="0"/>
      <w:marBottom w:val="0"/>
      <w:divBdr>
        <w:top w:val="none" w:sz="0" w:space="0" w:color="auto"/>
        <w:left w:val="none" w:sz="0" w:space="0" w:color="auto"/>
        <w:bottom w:val="none" w:sz="0" w:space="0" w:color="auto"/>
        <w:right w:val="none" w:sz="0" w:space="0" w:color="auto"/>
      </w:divBdr>
    </w:div>
    <w:div w:id="2020887852">
      <w:bodyDiv w:val="1"/>
      <w:marLeft w:val="0"/>
      <w:marRight w:val="0"/>
      <w:marTop w:val="0"/>
      <w:marBottom w:val="0"/>
      <w:divBdr>
        <w:top w:val="none" w:sz="0" w:space="0" w:color="auto"/>
        <w:left w:val="none" w:sz="0" w:space="0" w:color="auto"/>
        <w:bottom w:val="none" w:sz="0" w:space="0" w:color="auto"/>
        <w:right w:val="none" w:sz="0" w:space="0" w:color="auto"/>
      </w:divBdr>
    </w:div>
    <w:div w:id="2035379610">
      <w:bodyDiv w:val="1"/>
      <w:marLeft w:val="0"/>
      <w:marRight w:val="0"/>
      <w:marTop w:val="0"/>
      <w:marBottom w:val="0"/>
      <w:divBdr>
        <w:top w:val="none" w:sz="0" w:space="0" w:color="auto"/>
        <w:left w:val="none" w:sz="0" w:space="0" w:color="auto"/>
        <w:bottom w:val="none" w:sz="0" w:space="0" w:color="auto"/>
        <w:right w:val="none" w:sz="0" w:space="0" w:color="auto"/>
      </w:divBdr>
    </w:div>
    <w:div w:id="2045058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hyperlink" Target="https://www.postgresql.org/docs/"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hyperlink" Target="https://docs.aws.amazon.com/AmazonS3/latest/userguide/storage-class-intro.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80914D-BE7B-4E0C-ABB5-F8EC652125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1</Pages>
  <Words>11943</Words>
  <Characters>68077</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ĐỨC LÊ CÔNG</dc:creator>
  <cp:keywords/>
  <dc:description/>
  <cp:lastModifiedBy>Duc. Le Cong - ST CMCU</cp:lastModifiedBy>
  <cp:revision>2</cp:revision>
  <dcterms:created xsi:type="dcterms:W3CDTF">2025-07-29T21:27:00Z</dcterms:created>
  <dcterms:modified xsi:type="dcterms:W3CDTF">2025-07-30T14:35:00Z</dcterms:modified>
</cp:coreProperties>
</file>